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B88C96" w14:textId="77777777" w:rsidR="002D6741" w:rsidRDefault="002D6741" w:rsidP="002D6741">
      <w:pPr>
        <w:pStyle w:val="NoSpacing"/>
        <w:spacing w:before="600" w:after="240" w:line="360" w:lineRule="auto"/>
        <w:rPr>
          <w:rFonts w:ascii="Arial" w:eastAsiaTheme="minorHAnsi" w:hAnsi="Arial" w:cs="Arial"/>
          <w:color w:val="5B9BD5" w:themeColor="accent1"/>
          <w:sz w:val="20"/>
          <w:szCs w:val="24"/>
          <w:lang w:val="en-GB" w:eastAsia="en-GB"/>
        </w:rPr>
      </w:pPr>
      <w:bookmarkStart w:id="0" w:name="_Toc361582627"/>
      <w:bookmarkStart w:id="1" w:name="_Toc362429611"/>
      <w:bookmarkEnd w:id="0"/>
      <w:bookmarkEnd w:id="1"/>
      <w:r>
        <w:rPr>
          <w:rFonts w:ascii="Arial" w:eastAsiaTheme="minorHAnsi" w:hAnsi="Arial" w:cs="Arial"/>
          <w:color w:val="5B9BD5" w:themeColor="accent1"/>
          <w:sz w:val="20"/>
          <w:szCs w:val="24"/>
          <w:lang w:val="en-GB" w:eastAsia="en-GB"/>
        </w:rPr>
        <w:t>`</w:t>
      </w:r>
    </w:p>
    <w:sdt>
      <w:sdtPr>
        <w:rPr>
          <w:rFonts w:ascii="Arial" w:eastAsiaTheme="minorHAnsi" w:hAnsi="Arial" w:cs="Arial"/>
          <w:color w:val="5B9BD5" w:themeColor="accent1"/>
          <w:sz w:val="20"/>
          <w:szCs w:val="24"/>
          <w:lang w:val="en-GB" w:eastAsia="en-GB"/>
        </w:rPr>
        <w:id w:val="459000621"/>
        <w:docPartObj>
          <w:docPartGallery w:val="Cover Pages"/>
          <w:docPartUnique/>
        </w:docPartObj>
      </w:sdtPr>
      <w:sdtEndPr>
        <w:rPr>
          <w:rFonts w:eastAsia="Times New Roman"/>
          <w:color w:val="auto"/>
        </w:rPr>
      </w:sdtEndPr>
      <w:sdtContent>
        <w:p w14:paraId="7FF651D2" w14:textId="77777777" w:rsidR="002D6741" w:rsidRPr="008F2D5E" w:rsidRDefault="002D6741" w:rsidP="002D6741">
          <w:pPr>
            <w:pStyle w:val="NoSpacing"/>
            <w:spacing w:before="600" w:after="240" w:line="360" w:lineRule="auto"/>
            <w:rPr>
              <w:rFonts w:ascii="Arial" w:hAnsi="Arial" w:cs="Arial"/>
            </w:rPr>
          </w:pPr>
        </w:p>
        <w:p w14:paraId="27ADE4BE" w14:textId="77777777" w:rsidR="002D6741" w:rsidRPr="008F2D5E" w:rsidRDefault="002D6741" w:rsidP="002D6741">
          <w:pPr>
            <w:tabs>
              <w:tab w:val="left" w:pos="6300"/>
            </w:tabs>
            <w:rPr>
              <w:rFonts w:cs="Arial"/>
              <w:lang w:val="en-SG"/>
            </w:rPr>
          </w:pPr>
          <w:r w:rsidRPr="008F2D5E">
            <w:rPr>
              <w:rFonts w:cs="Arial"/>
              <w:noProof/>
              <w:lang w:val="en-US" w:eastAsia="en-US"/>
            </w:rPr>
            <w:t>&lt;&lt;Customer Logo&gt;&gt;</w:t>
          </w:r>
          <w:r w:rsidRPr="008F2D5E">
            <w:rPr>
              <w:rFonts w:cs="Arial"/>
              <w:lang w:val="en-SG"/>
            </w:rPr>
            <w:tab/>
          </w:r>
        </w:p>
        <w:p w14:paraId="552D25D0" w14:textId="77777777" w:rsidR="002D6741" w:rsidRPr="008F2D5E" w:rsidRDefault="002D6741" w:rsidP="002D6741">
          <w:pPr>
            <w:pStyle w:val="NoSpacing"/>
            <w:spacing w:before="600" w:after="240" w:line="360" w:lineRule="auto"/>
            <w:rPr>
              <w:rFonts w:ascii="Arial" w:hAnsi="Arial" w:cs="Arial"/>
              <w:lang w:val="en-SG"/>
            </w:rPr>
          </w:pPr>
        </w:p>
        <w:p w14:paraId="40107FC5" w14:textId="77777777" w:rsidR="002D6741" w:rsidRPr="008F2D5E" w:rsidRDefault="002D6741" w:rsidP="002D6741">
          <w:pPr>
            <w:rPr>
              <w:rFonts w:cs="Arial"/>
              <w:lang w:val="en-SG"/>
            </w:rPr>
          </w:pPr>
        </w:p>
        <w:p w14:paraId="54026EEC" w14:textId="77777777" w:rsidR="002D6741" w:rsidRPr="008F2D5E" w:rsidRDefault="002D6741" w:rsidP="002D6741">
          <w:pPr>
            <w:rPr>
              <w:rFonts w:cs="Arial"/>
              <w:lang w:val="en-SG"/>
            </w:rPr>
          </w:pPr>
        </w:p>
        <w:p w14:paraId="7C664313" w14:textId="77777777" w:rsidR="002D6741" w:rsidRPr="008F2D5E" w:rsidRDefault="002D6741" w:rsidP="002D6741">
          <w:pPr>
            <w:rPr>
              <w:rFonts w:cs="Arial"/>
              <w:lang w:val="en-SG"/>
            </w:rPr>
          </w:pPr>
        </w:p>
        <w:p w14:paraId="7A282CF4" w14:textId="77777777" w:rsidR="002D6741" w:rsidRPr="008F2D5E" w:rsidRDefault="002D6741" w:rsidP="002D6741">
          <w:pPr>
            <w:rPr>
              <w:rFonts w:cs="Arial"/>
              <w:lang w:val="en-SG"/>
            </w:rPr>
          </w:pPr>
        </w:p>
        <w:p w14:paraId="725192FC" w14:textId="77777777" w:rsidR="002D6741" w:rsidRPr="008F2D5E" w:rsidRDefault="002D6741" w:rsidP="002D6741">
          <w:pPr>
            <w:rPr>
              <w:rFonts w:cs="Arial"/>
              <w:sz w:val="32"/>
              <w:lang w:val="en-SG"/>
            </w:rPr>
          </w:pPr>
        </w:p>
        <w:p w14:paraId="3E80C19C" w14:textId="556908ED" w:rsidR="002D6741" w:rsidRPr="008F2D5E" w:rsidRDefault="002D6741" w:rsidP="002D6741">
          <w:pPr>
            <w:jc w:val="center"/>
            <w:rPr>
              <w:rFonts w:cs="Arial"/>
              <w:b/>
              <w:sz w:val="36"/>
              <w:szCs w:val="36"/>
              <w:lang w:val="en-SG"/>
            </w:rPr>
          </w:pPr>
          <w:r w:rsidRPr="008F2D5E">
            <w:rPr>
              <w:rFonts w:cs="Arial"/>
              <w:b/>
              <w:sz w:val="36"/>
              <w:szCs w:val="36"/>
              <w:lang w:val="en-SG"/>
            </w:rPr>
            <w:fldChar w:fldCharType="begin"/>
          </w:r>
          <w:r w:rsidRPr="008F2D5E">
            <w:rPr>
              <w:rFonts w:cs="Arial"/>
              <w:b/>
              <w:sz w:val="36"/>
              <w:szCs w:val="36"/>
              <w:lang w:val="en-SG"/>
            </w:rPr>
            <w:instrText xml:space="preserve"> DOCPROPERTY  "_Customer Name"  \* MERGEFORMAT </w:instrText>
          </w:r>
          <w:r w:rsidRPr="008F2D5E">
            <w:rPr>
              <w:rFonts w:cs="Arial"/>
              <w:b/>
              <w:sz w:val="36"/>
              <w:szCs w:val="36"/>
              <w:lang w:val="en-SG"/>
            </w:rPr>
            <w:fldChar w:fldCharType="separate"/>
          </w:r>
          <w:r w:rsidR="005E1475">
            <w:rPr>
              <w:rFonts w:cs="Arial"/>
              <w:b/>
              <w:sz w:val="36"/>
              <w:szCs w:val="36"/>
              <w:lang w:val="en-SG"/>
            </w:rPr>
            <w:t>[Customer Name]</w:t>
          </w:r>
          <w:r w:rsidRPr="008F2D5E">
            <w:rPr>
              <w:rFonts w:cs="Arial"/>
              <w:b/>
              <w:sz w:val="36"/>
              <w:szCs w:val="36"/>
              <w:lang w:val="en-SG"/>
            </w:rPr>
            <w:fldChar w:fldCharType="end"/>
          </w:r>
          <w:r w:rsidRPr="008F2D5E">
            <w:rPr>
              <w:rFonts w:cs="Arial"/>
              <w:b/>
              <w:sz w:val="36"/>
              <w:szCs w:val="36"/>
              <w:lang w:val="en-SG"/>
            </w:rPr>
            <w:t xml:space="preserve"> – </w:t>
          </w:r>
          <w:r w:rsidRPr="008F2D5E">
            <w:rPr>
              <w:rFonts w:cs="Arial"/>
              <w:b/>
              <w:sz w:val="36"/>
              <w:szCs w:val="36"/>
              <w:lang w:val="en-SG"/>
            </w:rPr>
            <w:fldChar w:fldCharType="begin"/>
          </w:r>
          <w:r w:rsidRPr="008F2D5E">
            <w:rPr>
              <w:rFonts w:cs="Arial"/>
              <w:b/>
              <w:sz w:val="36"/>
              <w:szCs w:val="36"/>
              <w:lang w:val="en-SG"/>
            </w:rPr>
            <w:instrText xml:space="preserve"> DOCPROPERTY  "_Project Name"  \* MERGEFORMAT </w:instrText>
          </w:r>
          <w:r w:rsidRPr="008F2D5E">
            <w:rPr>
              <w:rFonts w:cs="Arial"/>
              <w:b/>
              <w:sz w:val="36"/>
              <w:szCs w:val="36"/>
              <w:lang w:val="en-SG"/>
            </w:rPr>
            <w:fldChar w:fldCharType="separate"/>
          </w:r>
          <w:r w:rsidR="005E1475">
            <w:rPr>
              <w:rFonts w:cs="Arial"/>
              <w:b/>
              <w:sz w:val="36"/>
              <w:szCs w:val="36"/>
              <w:lang w:val="en-SG"/>
            </w:rPr>
            <w:t>[Project Name]</w:t>
          </w:r>
          <w:r w:rsidRPr="008F2D5E">
            <w:rPr>
              <w:rFonts w:cs="Arial"/>
              <w:b/>
              <w:sz w:val="36"/>
              <w:szCs w:val="36"/>
              <w:lang w:val="en-SG"/>
            </w:rPr>
            <w:fldChar w:fldCharType="end"/>
          </w:r>
        </w:p>
        <w:p w14:paraId="6C906572" w14:textId="77777777" w:rsidR="002D6741" w:rsidRPr="008F2D5E" w:rsidRDefault="002D6741">
          <w:pPr>
            <w:jc w:val="center"/>
            <w:rPr>
              <w:rFonts w:cs="Arial"/>
              <w:b/>
              <w:sz w:val="36"/>
              <w:szCs w:val="36"/>
              <w:lang w:val="en-SG"/>
            </w:rPr>
            <w:pPrChange w:id="2" w:author="QuangNX2" w:date="2021-03-03T13:56:00Z">
              <w:pPr/>
            </w:pPrChange>
          </w:pPr>
          <w:r>
            <w:rPr>
              <w:rFonts w:cs="Arial"/>
              <w:b/>
              <w:sz w:val="36"/>
              <w:szCs w:val="36"/>
              <w:lang w:val="en-SG"/>
            </w:rPr>
            <w:t>System Requirement Specification</w:t>
          </w:r>
        </w:p>
        <w:p w14:paraId="7A90B634" w14:textId="77777777" w:rsidR="002D6741" w:rsidRPr="008F2D5E" w:rsidRDefault="002D6741">
          <w:pPr>
            <w:jc w:val="center"/>
            <w:rPr>
              <w:rFonts w:cs="Arial"/>
              <w:b/>
              <w:sz w:val="36"/>
              <w:szCs w:val="36"/>
              <w:lang w:val="en-SG"/>
            </w:rPr>
            <w:pPrChange w:id="3" w:author="QuangNX2" w:date="2021-03-03T13:56:00Z">
              <w:pPr/>
            </w:pPrChange>
          </w:pPr>
          <w:r w:rsidRPr="008F2D5E">
            <w:rPr>
              <w:rFonts w:cs="Arial"/>
              <w:b/>
              <w:sz w:val="36"/>
              <w:szCs w:val="36"/>
              <w:lang w:val="en-SG"/>
            </w:rPr>
            <w:t>For [Module name] Module</w:t>
          </w:r>
        </w:p>
        <w:p w14:paraId="1CAAE965" w14:textId="77777777" w:rsidR="002D6741" w:rsidRPr="008F2D5E" w:rsidRDefault="002D6741">
          <w:pPr>
            <w:jc w:val="center"/>
            <w:rPr>
              <w:rFonts w:cs="Arial"/>
              <w:lang w:val="en-SG"/>
            </w:rPr>
            <w:pPrChange w:id="4" w:author="QuangNX2" w:date="2021-03-03T13:56:00Z">
              <w:pPr/>
            </w:pPrChange>
          </w:pPr>
        </w:p>
        <w:p w14:paraId="63C88EF2" w14:textId="3AAB0879" w:rsidR="002D6741" w:rsidRPr="008F2D5E" w:rsidRDefault="002D6741" w:rsidP="002D6741">
          <w:pPr>
            <w:jc w:val="center"/>
            <w:rPr>
              <w:rFonts w:cs="Arial"/>
              <w:lang w:val="en-SG" w:eastAsia="zh-SG"/>
            </w:rPr>
          </w:pPr>
          <w:r w:rsidRPr="008F2D5E">
            <w:rPr>
              <w:rFonts w:cs="Arial"/>
              <w:lang w:val="en-SG"/>
            </w:rPr>
            <w:t>Versio</w:t>
          </w:r>
          <w:r w:rsidRPr="008F2D5E">
            <w:rPr>
              <w:rFonts w:cs="Arial"/>
              <w:szCs w:val="20"/>
              <w:lang w:val="en-SG"/>
            </w:rPr>
            <w:t xml:space="preserve">n </w:t>
          </w:r>
          <w:r w:rsidRPr="008F2D5E">
            <w:rPr>
              <w:rFonts w:cs="Arial"/>
              <w:szCs w:val="20"/>
              <w:lang w:val="en-SG"/>
            </w:rPr>
            <w:fldChar w:fldCharType="begin"/>
          </w:r>
          <w:r w:rsidRPr="008F2D5E">
            <w:rPr>
              <w:rFonts w:cs="Arial"/>
              <w:szCs w:val="20"/>
              <w:lang w:val="en-SG"/>
            </w:rPr>
            <w:instrText xml:space="preserve"> DOCPROPERTY  _Version  \* MERGEFORMAT </w:instrText>
          </w:r>
          <w:r w:rsidRPr="008F2D5E">
            <w:rPr>
              <w:rFonts w:cs="Arial"/>
              <w:szCs w:val="20"/>
              <w:lang w:val="en-SG"/>
            </w:rPr>
            <w:fldChar w:fldCharType="separate"/>
          </w:r>
          <w:r w:rsidR="005E1475">
            <w:rPr>
              <w:rFonts w:cs="Arial"/>
              <w:szCs w:val="20"/>
              <w:lang w:val="en-SG"/>
            </w:rPr>
            <w:t>0.7.0</w:t>
          </w:r>
          <w:r w:rsidRPr="008F2D5E">
            <w:rPr>
              <w:rFonts w:cs="Arial"/>
              <w:szCs w:val="20"/>
              <w:lang w:val="en-SG"/>
            </w:rPr>
            <w:fldChar w:fldCharType="end"/>
          </w:r>
        </w:p>
        <w:p w14:paraId="2020D027" w14:textId="77777777" w:rsidR="002D6741" w:rsidRPr="008F2D5E" w:rsidRDefault="002D6741" w:rsidP="002D6741">
          <w:pPr>
            <w:rPr>
              <w:rFonts w:cs="Arial"/>
              <w:lang w:val="en-SG"/>
            </w:rPr>
          </w:pPr>
        </w:p>
        <w:p w14:paraId="25DE33C6" w14:textId="77777777" w:rsidR="002D6741" w:rsidRPr="008F2D5E" w:rsidRDefault="002D6741" w:rsidP="002D6741">
          <w:pPr>
            <w:rPr>
              <w:rFonts w:cs="Arial"/>
              <w:lang w:val="en-SG"/>
            </w:rPr>
          </w:pPr>
        </w:p>
        <w:p w14:paraId="5874F0F8" w14:textId="77777777" w:rsidR="002D6741" w:rsidRPr="008F2D5E" w:rsidRDefault="002D6741" w:rsidP="002D6741">
          <w:pPr>
            <w:rPr>
              <w:rFonts w:cs="Arial"/>
              <w:lang w:val="en-SG"/>
            </w:rPr>
          </w:pPr>
        </w:p>
        <w:p w14:paraId="194D4339" w14:textId="77777777" w:rsidR="002D6741" w:rsidRPr="008F2D5E" w:rsidRDefault="002D6741" w:rsidP="002D6741">
          <w:pPr>
            <w:rPr>
              <w:rFonts w:cs="Arial"/>
              <w:lang w:val="en-SG"/>
            </w:rPr>
          </w:pPr>
        </w:p>
        <w:p w14:paraId="44188F1D" w14:textId="77777777" w:rsidR="002D6741" w:rsidRPr="008F2D5E" w:rsidRDefault="002D6741" w:rsidP="002D6741">
          <w:pPr>
            <w:rPr>
              <w:rFonts w:cs="Arial"/>
              <w:lang w:val="en-SG"/>
            </w:rPr>
          </w:pPr>
        </w:p>
        <w:p w14:paraId="7D372838" w14:textId="77777777" w:rsidR="002D6741" w:rsidRPr="008F2D5E" w:rsidRDefault="002D6741" w:rsidP="002D6741">
          <w:pPr>
            <w:rPr>
              <w:rFonts w:cs="Arial"/>
              <w:lang w:val="en-SG"/>
            </w:rPr>
          </w:pPr>
        </w:p>
        <w:p w14:paraId="480EE0A2" w14:textId="77777777" w:rsidR="002D6741" w:rsidRPr="008F2D5E" w:rsidRDefault="002D6741" w:rsidP="002D6741">
          <w:pPr>
            <w:rPr>
              <w:rFonts w:cs="Arial"/>
              <w:lang w:val="en-SG"/>
            </w:rPr>
          </w:pPr>
        </w:p>
        <w:p w14:paraId="7DCC7D17" w14:textId="77777777" w:rsidR="002D6741" w:rsidRPr="008F2D5E" w:rsidRDefault="002D6741" w:rsidP="002D6741">
          <w:pPr>
            <w:rPr>
              <w:rStyle w:val="Strong"/>
              <w:rFonts w:eastAsiaTheme="majorEastAsia" w:cs="Arial"/>
              <w:lang w:val="en-SG"/>
            </w:rPr>
          </w:pPr>
        </w:p>
        <w:p w14:paraId="28E7DE2F" w14:textId="77777777" w:rsidR="002D6741" w:rsidRPr="008F2D5E" w:rsidRDefault="002D6741" w:rsidP="002D6741">
          <w:pPr>
            <w:rPr>
              <w:rStyle w:val="Strong"/>
              <w:rFonts w:eastAsiaTheme="majorEastAsia" w:cs="Arial"/>
              <w:lang w:val="en-SG"/>
            </w:rPr>
          </w:pPr>
        </w:p>
        <w:p w14:paraId="62436A3E" w14:textId="4079B924" w:rsidR="002D6741" w:rsidRPr="008F2D5E" w:rsidRDefault="002D6741" w:rsidP="002D6741">
          <w:pPr>
            <w:rPr>
              <w:rStyle w:val="Strong"/>
              <w:rFonts w:eastAsiaTheme="majorEastAsia" w:cs="Arial"/>
              <w:lang w:val="en-SG" w:eastAsia="zh-SG"/>
            </w:rPr>
          </w:pPr>
          <w:r w:rsidRPr="008F2D5E">
            <w:rPr>
              <w:rStyle w:val="Strong"/>
              <w:rFonts w:eastAsiaTheme="majorEastAsia" w:cs="Arial"/>
              <w:lang w:val="en-SG"/>
            </w:rPr>
            <w:lastRenderedPageBreak/>
            <w:t xml:space="preserve">Hanoi, </w:t>
          </w:r>
          <w:r w:rsidRPr="008F2D5E">
            <w:rPr>
              <w:rStyle w:val="Strong"/>
              <w:rFonts w:eastAsiaTheme="majorEastAsia" w:cs="Arial"/>
              <w:lang w:val="en-SG" w:eastAsia="zh-SG"/>
            </w:rPr>
            <w:fldChar w:fldCharType="begin"/>
          </w:r>
          <w:r w:rsidRPr="008F2D5E">
            <w:rPr>
              <w:rStyle w:val="Strong"/>
              <w:rFonts w:eastAsiaTheme="majorEastAsia" w:cs="Arial"/>
              <w:lang w:val="en-SG" w:eastAsia="zh-SG"/>
            </w:rPr>
            <w:instrText xml:space="preserve"> CREATEDATE  \@ "MMMM, yyyy"  \* MERGEFORMAT </w:instrText>
          </w:r>
          <w:r w:rsidRPr="008F2D5E">
            <w:rPr>
              <w:rStyle w:val="Strong"/>
              <w:rFonts w:eastAsiaTheme="majorEastAsia" w:cs="Arial"/>
              <w:lang w:val="en-SG" w:eastAsia="zh-SG"/>
            </w:rPr>
            <w:fldChar w:fldCharType="separate"/>
          </w:r>
          <w:r w:rsidR="005E1475">
            <w:rPr>
              <w:rStyle w:val="Strong"/>
              <w:rFonts w:eastAsiaTheme="majorEastAsia" w:cs="Arial"/>
              <w:noProof/>
              <w:lang w:val="en-SG" w:eastAsia="zh-SG"/>
            </w:rPr>
            <w:t>November, 2023</w:t>
          </w:r>
          <w:r w:rsidRPr="008F2D5E">
            <w:rPr>
              <w:rStyle w:val="Strong"/>
              <w:rFonts w:eastAsiaTheme="majorEastAsia" w:cs="Arial"/>
              <w:lang w:val="en-SG" w:eastAsia="zh-SG"/>
            </w:rPr>
            <w:fldChar w:fldCharType="end"/>
          </w:r>
        </w:p>
        <w:p w14:paraId="4F4FBD11" w14:textId="77777777" w:rsidR="002D6741" w:rsidRPr="008F2D5E" w:rsidRDefault="002D6741" w:rsidP="002D6741">
          <w:pPr>
            <w:pStyle w:val="CoverHeading1"/>
            <w:spacing w:line="360" w:lineRule="auto"/>
            <w:ind w:left="0"/>
            <w:rPr>
              <w:rFonts w:ascii="Arial" w:hAnsi="Arial" w:cs="Arial"/>
              <w:color w:val="auto"/>
              <w:lang w:val="en-GB"/>
            </w:rPr>
          </w:pPr>
          <w:r w:rsidRPr="008F2D5E">
            <w:rPr>
              <w:rFonts w:ascii="Arial" w:hAnsi="Arial" w:cs="Arial"/>
              <w:color w:val="auto"/>
              <w:lang w:val="en-GB"/>
            </w:rPr>
            <w:t>Revision History</w:t>
          </w:r>
        </w:p>
        <w:tbl>
          <w:tblPr>
            <w:tblW w:w="9356"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ayout w:type="fixed"/>
            <w:tblLook w:val="04A0" w:firstRow="1" w:lastRow="0" w:firstColumn="1" w:lastColumn="0" w:noHBand="0" w:noVBand="1"/>
          </w:tblPr>
          <w:tblGrid>
            <w:gridCol w:w="1560"/>
            <w:gridCol w:w="1175"/>
            <w:gridCol w:w="1869"/>
            <w:gridCol w:w="4752"/>
          </w:tblGrid>
          <w:tr w:rsidR="002D6741" w:rsidRPr="008F2D5E" w14:paraId="298475E8" w14:textId="77777777" w:rsidTr="00F351AB">
            <w:trPr>
              <w:trHeight w:val="253"/>
            </w:trPr>
            <w:tc>
              <w:tcPr>
                <w:tcW w:w="1560" w:type="dxa"/>
                <w:shd w:val="clear" w:color="auto" w:fill="D9D9D9" w:themeFill="background1" w:themeFillShade="D9"/>
              </w:tcPr>
              <w:p w14:paraId="41150846" w14:textId="77777777" w:rsidR="002D6741" w:rsidRPr="008F2D5E" w:rsidRDefault="002D6741" w:rsidP="00D2256A">
                <w:pPr>
                  <w:rPr>
                    <w:rFonts w:cs="Arial"/>
                    <w:b/>
                    <w:bCs/>
                    <w:szCs w:val="20"/>
                    <w:lang w:eastAsia="en-US"/>
                  </w:rPr>
                </w:pPr>
                <w:r w:rsidRPr="008F2D5E">
                  <w:rPr>
                    <w:rFonts w:cs="Arial"/>
                    <w:b/>
                    <w:szCs w:val="20"/>
                    <w:lang w:eastAsia="en-US"/>
                  </w:rPr>
                  <w:t>Date</w:t>
                </w:r>
              </w:p>
            </w:tc>
            <w:tc>
              <w:tcPr>
                <w:tcW w:w="1175" w:type="dxa"/>
                <w:shd w:val="clear" w:color="auto" w:fill="D9D9D9" w:themeFill="background1" w:themeFillShade="D9"/>
                <w:hideMark/>
              </w:tcPr>
              <w:p w14:paraId="5EEB29C3" w14:textId="77777777" w:rsidR="002D6741" w:rsidRPr="008F2D5E" w:rsidRDefault="002D6741" w:rsidP="00D2256A">
                <w:pPr>
                  <w:rPr>
                    <w:rFonts w:cs="Arial"/>
                    <w:b/>
                    <w:bCs/>
                    <w:szCs w:val="20"/>
                    <w:lang w:eastAsia="en-US"/>
                  </w:rPr>
                </w:pPr>
                <w:r w:rsidRPr="008F2D5E">
                  <w:rPr>
                    <w:rFonts w:cs="Arial"/>
                    <w:b/>
                    <w:szCs w:val="20"/>
                    <w:lang w:eastAsia="en-US"/>
                  </w:rPr>
                  <w:t>Version</w:t>
                </w:r>
              </w:p>
            </w:tc>
            <w:tc>
              <w:tcPr>
                <w:tcW w:w="1869" w:type="dxa"/>
                <w:shd w:val="clear" w:color="auto" w:fill="D9D9D9" w:themeFill="background1" w:themeFillShade="D9"/>
              </w:tcPr>
              <w:p w14:paraId="7EAE10DA" w14:textId="77777777" w:rsidR="002D6741" w:rsidRPr="008F2D5E" w:rsidRDefault="002D6741" w:rsidP="00D2256A">
                <w:pPr>
                  <w:rPr>
                    <w:rFonts w:cs="Arial"/>
                    <w:b/>
                    <w:bCs/>
                    <w:szCs w:val="20"/>
                    <w:lang w:eastAsia="en-US"/>
                  </w:rPr>
                </w:pPr>
                <w:r w:rsidRPr="008F2D5E">
                  <w:rPr>
                    <w:rFonts w:cs="Arial"/>
                    <w:b/>
                    <w:szCs w:val="20"/>
                    <w:lang w:eastAsia="en-US"/>
                  </w:rPr>
                  <w:t>Author</w:t>
                </w:r>
              </w:p>
            </w:tc>
            <w:tc>
              <w:tcPr>
                <w:tcW w:w="4752" w:type="dxa"/>
                <w:shd w:val="clear" w:color="auto" w:fill="D9D9D9" w:themeFill="background1" w:themeFillShade="D9"/>
              </w:tcPr>
              <w:p w14:paraId="76C9746D" w14:textId="77777777" w:rsidR="002D6741" w:rsidRPr="008F2D5E" w:rsidRDefault="002D6741" w:rsidP="00D2256A">
                <w:pPr>
                  <w:rPr>
                    <w:rFonts w:cs="Arial"/>
                    <w:b/>
                    <w:bCs/>
                    <w:szCs w:val="20"/>
                    <w:lang w:eastAsia="en-US"/>
                  </w:rPr>
                </w:pPr>
                <w:r w:rsidRPr="008F2D5E">
                  <w:rPr>
                    <w:rFonts w:cs="Arial"/>
                    <w:b/>
                    <w:szCs w:val="20"/>
                    <w:lang w:eastAsia="en-US"/>
                  </w:rPr>
                  <w:t>Change Description</w:t>
                </w:r>
              </w:p>
            </w:tc>
          </w:tr>
          <w:tr w:rsidR="002D6741" w:rsidRPr="008F2D5E" w14:paraId="3EA48406" w14:textId="77777777" w:rsidTr="00F351AB">
            <w:trPr>
              <w:trHeight w:val="253"/>
            </w:trPr>
            <w:tc>
              <w:tcPr>
                <w:tcW w:w="1560" w:type="dxa"/>
              </w:tcPr>
              <w:p w14:paraId="59AC05F1" w14:textId="77777777" w:rsidR="002D6741" w:rsidRPr="008F2D5E" w:rsidRDefault="002D6741" w:rsidP="00D2256A">
                <w:pPr>
                  <w:rPr>
                    <w:rFonts w:cs="Arial"/>
                    <w:color w:val="000000"/>
                    <w:szCs w:val="20"/>
                  </w:rPr>
                </w:pPr>
                <w:r w:rsidRPr="008F2D5E">
                  <w:rPr>
                    <w:rFonts w:cs="Arial"/>
                    <w:color w:val="000000"/>
                    <w:szCs w:val="20"/>
                  </w:rPr>
                  <w:t>YYYY/MM/DD</w:t>
                </w:r>
              </w:p>
            </w:tc>
            <w:tc>
              <w:tcPr>
                <w:tcW w:w="1175" w:type="dxa"/>
              </w:tcPr>
              <w:p w14:paraId="376CE563" w14:textId="77777777" w:rsidR="002D6741" w:rsidRPr="008F2D5E" w:rsidRDefault="002D6741" w:rsidP="00D2256A">
                <w:pPr>
                  <w:rPr>
                    <w:rFonts w:cs="Arial"/>
                    <w:color w:val="000000"/>
                    <w:szCs w:val="20"/>
                  </w:rPr>
                </w:pPr>
                <w:r w:rsidRPr="008F2D5E">
                  <w:rPr>
                    <w:rFonts w:cs="Arial"/>
                    <w:color w:val="000000"/>
                    <w:szCs w:val="20"/>
                  </w:rPr>
                  <w:t>0.5</w:t>
                </w:r>
              </w:p>
            </w:tc>
            <w:tc>
              <w:tcPr>
                <w:tcW w:w="1869" w:type="dxa"/>
              </w:tcPr>
              <w:p w14:paraId="67A8E3F3" w14:textId="77777777" w:rsidR="002D6741" w:rsidRPr="008F2D5E" w:rsidRDefault="002D6741" w:rsidP="00D2256A">
                <w:pPr>
                  <w:rPr>
                    <w:rFonts w:cs="Arial"/>
                    <w:color w:val="000000"/>
                    <w:szCs w:val="20"/>
                  </w:rPr>
                </w:pPr>
                <w:r w:rsidRPr="008F2D5E">
                  <w:rPr>
                    <w:rFonts w:cs="Arial"/>
                    <w:color w:val="000000"/>
                    <w:szCs w:val="20"/>
                  </w:rPr>
                  <w:t>Quang Nguyen</w:t>
                </w:r>
              </w:p>
            </w:tc>
            <w:tc>
              <w:tcPr>
                <w:tcW w:w="4752" w:type="dxa"/>
              </w:tcPr>
              <w:p w14:paraId="553DCB13" w14:textId="77777777" w:rsidR="002D6741" w:rsidRPr="008F2D5E" w:rsidRDefault="002D6741" w:rsidP="00D2256A">
                <w:pPr>
                  <w:rPr>
                    <w:rFonts w:cs="Arial"/>
                    <w:color w:val="000000"/>
                    <w:szCs w:val="20"/>
                  </w:rPr>
                </w:pPr>
                <w:r w:rsidRPr="008F2D5E">
                  <w:rPr>
                    <w:rFonts w:cs="Arial"/>
                    <w:color w:val="000000"/>
                    <w:szCs w:val="20"/>
                  </w:rPr>
                  <w:t>First Creation</w:t>
                </w:r>
              </w:p>
            </w:tc>
          </w:tr>
          <w:tr w:rsidR="002D6741" w:rsidRPr="008F2D5E" w14:paraId="2DBC8F13" w14:textId="77777777" w:rsidTr="00F351AB">
            <w:trPr>
              <w:trHeight w:val="253"/>
            </w:trPr>
            <w:tc>
              <w:tcPr>
                <w:tcW w:w="1560" w:type="dxa"/>
              </w:tcPr>
              <w:p w14:paraId="4869B824" w14:textId="77777777" w:rsidR="002D6741" w:rsidRPr="008F2D5E" w:rsidRDefault="002D6741" w:rsidP="00D2256A">
                <w:pPr>
                  <w:rPr>
                    <w:rFonts w:cs="Arial"/>
                    <w:color w:val="000000"/>
                    <w:szCs w:val="20"/>
                  </w:rPr>
                </w:pPr>
              </w:p>
            </w:tc>
            <w:tc>
              <w:tcPr>
                <w:tcW w:w="1175" w:type="dxa"/>
              </w:tcPr>
              <w:p w14:paraId="1ACA0E61" w14:textId="77777777" w:rsidR="002D6741" w:rsidRPr="008F2D5E" w:rsidRDefault="002D6741" w:rsidP="00D2256A">
                <w:pPr>
                  <w:rPr>
                    <w:rFonts w:cs="Arial"/>
                    <w:color w:val="000000"/>
                    <w:szCs w:val="20"/>
                  </w:rPr>
                </w:pPr>
                <w:r w:rsidRPr="008F2D5E">
                  <w:rPr>
                    <w:rFonts w:cs="Arial"/>
                    <w:color w:val="000000"/>
                    <w:szCs w:val="20"/>
                  </w:rPr>
                  <w:t>0.7</w:t>
                </w:r>
              </w:p>
            </w:tc>
            <w:tc>
              <w:tcPr>
                <w:tcW w:w="1869" w:type="dxa"/>
              </w:tcPr>
              <w:p w14:paraId="549655C9" w14:textId="77777777" w:rsidR="002D6741" w:rsidRPr="008F2D5E" w:rsidRDefault="002D6741" w:rsidP="00D2256A">
                <w:pPr>
                  <w:rPr>
                    <w:rFonts w:cs="Arial"/>
                    <w:color w:val="000000"/>
                    <w:szCs w:val="20"/>
                  </w:rPr>
                </w:pPr>
              </w:p>
            </w:tc>
            <w:tc>
              <w:tcPr>
                <w:tcW w:w="4752" w:type="dxa"/>
              </w:tcPr>
              <w:p w14:paraId="2665E2DA" w14:textId="77777777" w:rsidR="002D6741" w:rsidRPr="008F2D5E" w:rsidRDefault="002D6741" w:rsidP="00D2256A">
                <w:pPr>
                  <w:rPr>
                    <w:rFonts w:cs="Arial"/>
                    <w:color w:val="000000"/>
                    <w:szCs w:val="20"/>
                  </w:rPr>
                </w:pPr>
                <w:r w:rsidRPr="008F2D5E">
                  <w:rPr>
                    <w:rFonts w:cs="Arial"/>
                    <w:color w:val="000000"/>
                    <w:szCs w:val="20"/>
                  </w:rPr>
                  <w:t>For internal review</w:t>
                </w:r>
              </w:p>
            </w:tc>
          </w:tr>
          <w:tr w:rsidR="002D6741" w:rsidRPr="008F2D5E" w14:paraId="5DCE2143" w14:textId="77777777" w:rsidTr="00F351AB">
            <w:trPr>
              <w:trHeight w:val="253"/>
            </w:trPr>
            <w:tc>
              <w:tcPr>
                <w:tcW w:w="1560" w:type="dxa"/>
              </w:tcPr>
              <w:p w14:paraId="35C9A97D" w14:textId="77777777" w:rsidR="002D6741" w:rsidRPr="008F2D5E" w:rsidRDefault="002D6741" w:rsidP="00D2256A">
                <w:pPr>
                  <w:rPr>
                    <w:rFonts w:cs="Arial"/>
                    <w:color w:val="000000"/>
                    <w:szCs w:val="20"/>
                  </w:rPr>
                </w:pPr>
              </w:p>
            </w:tc>
            <w:tc>
              <w:tcPr>
                <w:tcW w:w="1175" w:type="dxa"/>
              </w:tcPr>
              <w:p w14:paraId="1477F53B" w14:textId="77777777" w:rsidR="002D6741" w:rsidRPr="008F2D5E" w:rsidRDefault="002D6741" w:rsidP="00D2256A">
                <w:pPr>
                  <w:rPr>
                    <w:rFonts w:cs="Arial"/>
                    <w:color w:val="000000"/>
                    <w:szCs w:val="20"/>
                  </w:rPr>
                </w:pPr>
                <w:r w:rsidRPr="008F2D5E">
                  <w:rPr>
                    <w:rFonts w:cs="Arial"/>
                    <w:color w:val="000000"/>
                    <w:szCs w:val="20"/>
                  </w:rPr>
                  <w:t>0.8</w:t>
                </w:r>
              </w:p>
            </w:tc>
            <w:tc>
              <w:tcPr>
                <w:tcW w:w="1869" w:type="dxa"/>
              </w:tcPr>
              <w:p w14:paraId="5907A396" w14:textId="77777777" w:rsidR="002D6741" w:rsidRPr="008F2D5E" w:rsidRDefault="002D6741" w:rsidP="00D2256A">
                <w:pPr>
                  <w:rPr>
                    <w:rFonts w:cs="Arial"/>
                    <w:color w:val="000000"/>
                    <w:szCs w:val="20"/>
                  </w:rPr>
                </w:pPr>
              </w:p>
            </w:tc>
            <w:tc>
              <w:tcPr>
                <w:tcW w:w="4752" w:type="dxa"/>
              </w:tcPr>
              <w:p w14:paraId="151B9274" w14:textId="77777777" w:rsidR="002D6741" w:rsidRPr="008F2D5E" w:rsidRDefault="002D6741" w:rsidP="00D2256A">
                <w:pPr>
                  <w:rPr>
                    <w:rFonts w:cs="Arial"/>
                    <w:color w:val="000000"/>
                    <w:szCs w:val="20"/>
                  </w:rPr>
                </w:pPr>
                <w:r w:rsidRPr="008F2D5E">
                  <w:rPr>
                    <w:rFonts w:cs="Arial"/>
                    <w:color w:val="000000"/>
                    <w:szCs w:val="20"/>
                  </w:rPr>
                  <w:t>For the first release to customer</w:t>
                </w:r>
              </w:p>
            </w:tc>
          </w:tr>
          <w:tr w:rsidR="002D6741" w:rsidRPr="008F2D5E" w14:paraId="6895024B" w14:textId="77777777" w:rsidTr="00F351AB">
            <w:trPr>
              <w:trHeight w:val="253"/>
            </w:trPr>
            <w:tc>
              <w:tcPr>
                <w:tcW w:w="1560" w:type="dxa"/>
              </w:tcPr>
              <w:p w14:paraId="47DEFF3A" w14:textId="77777777" w:rsidR="002D6741" w:rsidRPr="008F2D5E" w:rsidRDefault="002D6741" w:rsidP="00D2256A">
                <w:pPr>
                  <w:rPr>
                    <w:rFonts w:cs="Arial"/>
                    <w:color w:val="000000"/>
                    <w:szCs w:val="20"/>
                  </w:rPr>
                </w:pPr>
              </w:p>
            </w:tc>
            <w:tc>
              <w:tcPr>
                <w:tcW w:w="1175" w:type="dxa"/>
              </w:tcPr>
              <w:p w14:paraId="50F21F86" w14:textId="77777777" w:rsidR="002D6741" w:rsidRPr="008F2D5E" w:rsidRDefault="002D6741" w:rsidP="00D2256A">
                <w:pPr>
                  <w:rPr>
                    <w:rFonts w:cs="Arial"/>
                    <w:color w:val="000000"/>
                    <w:szCs w:val="20"/>
                  </w:rPr>
                </w:pPr>
                <w:r w:rsidRPr="008F2D5E">
                  <w:rPr>
                    <w:rFonts w:cs="Arial"/>
                    <w:color w:val="000000"/>
                    <w:szCs w:val="20"/>
                  </w:rPr>
                  <w:t>0.9.x</w:t>
                </w:r>
              </w:p>
            </w:tc>
            <w:tc>
              <w:tcPr>
                <w:tcW w:w="1869" w:type="dxa"/>
              </w:tcPr>
              <w:p w14:paraId="73B02E25" w14:textId="77777777" w:rsidR="002D6741" w:rsidRPr="008F2D5E" w:rsidRDefault="002D6741" w:rsidP="00D2256A">
                <w:pPr>
                  <w:rPr>
                    <w:rFonts w:cs="Arial"/>
                    <w:color w:val="000000"/>
                    <w:szCs w:val="20"/>
                  </w:rPr>
                </w:pPr>
              </w:p>
            </w:tc>
            <w:tc>
              <w:tcPr>
                <w:tcW w:w="4752" w:type="dxa"/>
              </w:tcPr>
              <w:p w14:paraId="48E732CF" w14:textId="77777777" w:rsidR="002D6741" w:rsidRPr="008F2D5E" w:rsidRDefault="002D6741" w:rsidP="00D2256A">
                <w:pPr>
                  <w:rPr>
                    <w:rFonts w:cs="Arial"/>
                    <w:color w:val="000000"/>
                    <w:szCs w:val="20"/>
                  </w:rPr>
                </w:pPr>
                <w:r w:rsidRPr="008F2D5E">
                  <w:rPr>
                    <w:rFonts w:cs="Arial"/>
                    <w:color w:val="000000"/>
                    <w:szCs w:val="20"/>
                  </w:rPr>
                  <w:t>For updating version while reviewing with customer</w:t>
                </w:r>
              </w:p>
            </w:tc>
          </w:tr>
          <w:tr w:rsidR="002D6741" w:rsidRPr="008F2D5E" w14:paraId="5CD125AE" w14:textId="77777777" w:rsidTr="00F351AB">
            <w:trPr>
              <w:trHeight w:val="253"/>
            </w:trPr>
            <w:tc>
              <w:tcPr>
                <w:tcW w:w="1560" w:type="dxa"/>
              </w:tcPr>
              <w:p w14:paraId="3785E1F2" w14:textId="77777777" w:rsidR="002D6741" w:rsidRPr="008F2D5E" w:rsidRDefault="002D6741" w:rsidP="00D2256A">
                <w:pPr>
                  <w:rPr>
                    <w:rFonts w:cs="Arial"/>
                    <w:color w:val="000000"/>
                    <w:szCs w:val="20"/>
                  </w:rPr>
                </w:pPr>
              </w:p>
            </w:tc>
            <w:tc>
              <w:tcPr>
                <w:tcW w:w="1175" w:type="dxa"/>
              </w:tcPr>
              <w:p w14:paraId="2639CD91" w14:textId="77777777" w:rsidR="002D6741" w:rsidRPr="008F2D5E" w:rsidRDefault="002D6741" w:rsidP="00D2256A">
                <w:pPr>
                  <w:rPr>
                    <w:rFonts w:cs="Arial"/>
                    <w:color w:val="000000"/>
                    <w:szCs w:val="20"/>
                  </w:rPr>
                </w:pPr>
                <w:r w:rsidRPr="008F2D5E">
                  <w:rPr>
                    <w:rFonts w:cs="Arial"/>
                    <w:color w:val="000000"/>
                    <w:szCs w:val="20"/>
                  </w:rPr>
                  <w:t>1.0</w:t>
                </w:r>
              </w:p>
            </w:tc>
            <w:tc>
              <w:tcPr>
                <w:tcW w:w="1869" w:type="dxa"/>
              </w:tcPr>
              <w:p w14:paraId="1290068D" w14:textId="77777777" w:rsidR="002D6741" w:rsidRPr="008F2D5E" w:rsidRDefault="002D6741" w:rsidP="00D2256A">
                <w:pPr>
                  <w:rPr>
                    <w:rFonts w:cs="Arial"/>
                    <w:color w:val="000000"/>
                    <w:szCs w:val="20"/>
                  </w:rPr>
                </w:pPr>
              </w:p>
            </w:tc>
            <w:tc>
              <w:tcPr>
                <w:tcW w:w="4752" w:type="dxa"/>
              </w:tcPr>
              <w:p w14:paraId="3A57FEA7" w14:textId="77777777" w:rsidR="002D6741" w:rsidRPr="008F2D5E" w:rsidRDefault="002D6741" w:rsidP="00D2256A">
                <w:pPr>
                  <w:rPr>
                    <w:rFonts w:cs="Arial"/>
                    <w:color w:val="000000"/>
                    <w:szCs w:val="20"/>
                  </w:rPr>
                </w:pPr>
                <w:r w:rsidRPr="008F2D5E">
                  <w:rPr>
                    <w:rFonts w:cs="Arial"/>
                    <w:color w:val="000000"/>
                    <w:szCs w:val="20"/>
                  </w:rPr>
                  <w:t>For off</w:t>
                </w:r>
                <w:del w:id="5" w:author="Asus" w:date="2020-12-24T20:47:00Z">
                  <w:r w:rsidRPr="008F2D5E" w:rsidDel="006F04B9">
                    <w:rPr>
                      <w:rFonts w:cs="Arial"/>
                      <w:color w:val="000000"/>
                      <w:szCs w:val="20"/>
                    </w:rPr>
                    <w:delText>icial sign-off</w:delText>
                  </w:r>
                </w:del>
              </w:p>
            </w:tc>
          </w:tr>
        </w:tbl>
        <w:sdt>
          <w:sdtPr>
            <w:rPr>
              <w:rFonts w:ascii="Arial" w:eastAsiaTheme="minorHAnsi" w:hAnsi="Arial" w:cs="Arial"/>
              <w:color w:val="5B9BD5" w:themeColor="accent1"/>
              <w:sz w:val="20"/>
              <w:szCs w:val="24"/>
              <w:lang w:val="en-GB" w:eastAsia="en-GB"/>
            </w:rPr>
            <w:id w:val="-666866783"/>
            <w:docPartObj>
              <w:docPartGallery w:val="Cover Pages"/>
              <w:docPartUnique/>
            </w:docPartObj>
          </w:sdtPr>
          <w:sdtEndPr>
            <w:rPr>
              <w:rFonts w:eastAsia="Times New Roman"/>
              <w:color w:val="auto"/>
            </w:rPr>
          </w:sdtEndPr>
          <w:sdtContent>
            <w:p w14:paraId="5E9F7C52" w14:textId="77777777" w:rsidR="002D6741" w:rsidRPr="008F2D5E" w:rsidRDefault="002D6741" w:rsidP="002D6741">
              <w:pPr>
                <w:pStyle w:val="NoSpacing"/>
                <w:spacing w:before="600" w:after="240" w:line="360" w:lineRule="auto"/>
                <w:rPr>
                  <w:rFonts w:ascii="Arial" w:eastAsia="Calibri" w:hAnsi="Arial" w:cs="Arial"/>
                  <w:b/>
                  <w:bCs/>
                  <w:sz w:val="32"/>
                  <w:szCs w:val="32"/>
                  <w:lang w:val="en-GB" w:eastAsia="ja-JP"/>
                </w:rPr>
              </w:pPr>
              <w:r w:rsidRPr="008F2D5E">
                <w:rPr>
                  <w:rFonts w:ascii="Arial" w:eastAsia="Calibri" w:hAnsi="Arial" w:cs="Arial"/>
                  <w:b/>
                  <w:bCs/>
                  <w:sz w:val="32"/>
                  <w:szCs w:val="32"/>
                  <w:lang w:val="en-GB" w:eastAsia="ja-JP"/>
                </w:rPr>
                <w:t>Reviewers</w:t>
              </w:r>
            </w:p>
            <w:tbl>
              <w:tblPr>
                <w:tblW w:w="934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ayout w:type="fixed"/>
                <w:tblLook w:val="04A0" w:firstRow="1" w:lastRow="0" w:firstColumn="1" w:lastColumn="0" w:noHBand="0" w:noVBand="1"/>
              </w:tblPr>
              <w:tblGrid>
                <w:gridCol w:w="1560"/>
                <w:gridCol w:w="1175"/>
                <w:gridCol w:w="1930"/>
                <w:gridCol w:w="2250"/>
                <w:gridCol w:w="2430"/>
              </w:tblGrid>
              <w:tr w:rsidR="002D6741" w:rsidRPr="008F2D5E" w14:paraId="5B4E0610" w14:textId="77777777" w:rsidTr="00895FEA">
                <w:trPr>
                  <w:trHeight w:val="253"/>
                </w:trPr>
                <w:tc>
                  <w:tcPr>
                    <w:tcW w:w="1560" w:type="dxa"/>
                    <w:shd w:val="clear" w:color="auto" w:fill="D9D9D9" w:themeFill="background1" w:themeFillShade="D9"/>
                  </w:tcPr>
                  <w:p w14:paraId="27713626" w14:textId="77777777" w:rsidR="002D6741" w:rsidRPr="008F2D5E" w:rsidRDefault="002D6741" w:rsidP="00D2256A">
                    <w:pPr>
                      <w:rPr>
                        <w:rFonts w:cs="Arial"/>
                        <w:b/>
                        <w:bCs/>
                        <w:szCs w:val="20"/>
                        <w:lang w:eastAsia="en-US"/>
                      </w:rPr>
                    </w:pPr>
                    <w:r w:rsidRPr="008F2D5E">
                      <w:rPr>
                        <w:rFonts w:cs="Arial"/>
                        <w:b/>
                        <w:szCs w:val="20"/>
                        <w:lang w:eastAsia="en-US"/>
                      </w:rPr>
                      <w:t>Name</w:t>
                    </w:r>
                  </w:p>
                </w:tc>
                <w:tc>
                  <w:tcPr>
                    <w:tcW w:w="1175" w:type="dxa"/>
                    <w:shd w:val="clear" w:color="auto" w:fill="D9D9D9" w:themeFill="background1" w:themeFillShade="D9"/>
                    <w:hideMark/>
                  </w:tcPr>
                  <w:p w14:paraId="3D3719E9" w14:textId="77777777" w:rsidR="002D6741" w:rsidRPr="008F2D5E" w:rsidRDefault="002D6741" w:rsidP="00D2256A">
                    <w:pPr>
                      <w:rPr>
                        <w:rFonts w:cs="Arial"/>
                        <w:b/>
                        <w:bCs/>
                        <w:szCs w:val="20"/>
                        <w:lang w:eastAsia="en-US"/>
                      </w:rPr>
                    </w:pPr>
                    <w:r w:rsidRPr="008F2D5E">
                      <w:rPr>
                        <w:rFonts w:cs="Arial"/>
                        <w:b/>
                        <w:szCs w:val="20"/>
                        <w:lang w:eastAsia="en-US"/>
                      </w:rPr>
                      <w:t>Company</w:t>
                    </w:r>
                  </w:p>
                </w:tc>
                <w:tc>
                  <w:tcPr>
                    <w:tcW w:w="1930" w:type="dxa"/>
                    <w:shd w:val="clear" w:color="auto" w:fill="D9D9D9" w:themeFill="background1" w:themeFillShade="D9"/>
                  </w:tcPr>
                  <w:p w14:paraId="05E9CBC7" w14:textId="77777777" w:rsidR="002D6741" w:rsidRPr="008F2D5E" w:rsidRDefault="002D6741" w:rsidP="00D2256A">
                    <w:pPr>
                      <w:rPr>
                        <w:rFonts w:cs="Arial"/>
                        <w:b/>
                        <w:szCs w:val="20"/>
                        <w:lang w:eastAsia="en-US"/>
                      </w:rPr>
                    </w:pPr>
                    <w:r w:rsidRPr="008F2D5E">
                      <w:rPr>
                        <w:rFonts w:cs="Arial"/>
                        <w:b/>
                        <w:szCs w:val="20"/>
                        <w:lang w:eastAsia="en-US"/>
                      </w:rPr>
                      <w:t>Version</w:t>
                    </w:r>
                  </w:p>
                </w:tc>
                <w:tc>
                  <w:tcPr>
                    <w:tcW w:w="2250" w:type="dxa"/>
                    <w:shd w:val="clear" w:color="auto" w:fill="D9D9D9" w:themeFill="background1" w:themeFillShade="D9"/>
                  </w:tcPr>
                  <w:p w14:paraId="753B3362" w14:textId="77777777" w:rsidR="002D6741" w:rsidRPr="008F2D5E" w:rsidRDefault="002D6741" w:rsidP="00D2256A">
                    <w:pPr>
                      <w:rPr>
                        <w:rFonts w:cs="Arial"/>
                        <w:b/>
                        <w:szCs w:val="20"/>
                        <w:lang w:eastAsia="en-US"/>
                      </w:rPr>
                    </w:pPr>
                    <w:r w:rsidRPr="008F2D5E">
                      <w:rPr>
                        <w:rFonts w:cs="Arial"/>
                        <w:b/>
                        <w:szCs w:val="20"/>
                        <w:lang w:eastAsia="en-US"/>
                      </w:rPr>
                      <w:t>Position</w:t>
                    </w:r>
                  </w:p>
                </w:tc>
                <w:tc>
                  <w:tcPr>
                    <w:tcW w:w="2430" w:type="dxa"/>
                    <w:shd w:val="clear" w:color="auto" w:fill="D9D9D9" w:themeFill="background1" w:themeFillShade="D9"/>
                  </w:tcPr>
                  <w:p w14:paraId="7B2F293D" w14:textId="77777777" w:rsidR="002D6741" w:rsidRPr="008F2D5E" w:rsidRDefault="002D6741" w:rsidP="00D2256A">
                    <w:pPr>
                      <w:rPr>
                        <w:rFonts w:cs="Arial"/>
                        <w:b/>
                        <w:bCs/>
                        <w:szCs w:val="20"/>
                        <w:lang w:eastAsia="en-US"/>
                      </w:rPr>
                    </w:pPr>
                    <w:r w:rsidRPr="008F2D5E">
                      <w:rPr>
                        <w:rFonts w:cs="Arial"/>
                        <w:b/>
                        <w:szCs w:val="20"/>
                        <w:lang w:eastAsia="en-US"/>
                      </w:rPr>
                      <w:t>Date</w:t>
                    </w:r>
                  </w:p>
                </w:tc>
              </w:tr>
              <w:tr w:rsidR="002D6741" w:rsidRPr="008F2D5E" w14:paraId="067A2856" w14:textId="77777777" w:rsidTr="00895FEA">
                <w:trPr>
                  <w:trHeight w:val="253"/>
                </w:trPr>
                <w:tc>
                  <w:tcPr>
                    <w:tcW w:w="1560" w:type="dxa"/>
                  </w:tcPr>
                  <w:p w14:paraId="5B4B8C39" w14:textId="77777777" w:rsidR="002D6741" w:rsidRPr="008F2D5E" w:rsidRDefault="002D6741" w:rsidP="00D2256A">
                    <w:pPr>
                      <w:rPr>
                        <w:rFonts w:cs="Arial"/>
                        <w:color w:val="000000"/>
                        <w:szCs w:val="20"/>
                      </w:rPr>
                    </w:pPr>
                    <w:r>
                      <w:rPr>
                        <w:rFonts w:cs="Arial"/>
                        <w:color w:val="000000"/>
                        <w:szCs w:val="20"/>
                      </w:rPr>
                      <w:t>Quang Nguyen</w:t>
                    </w:r>
                  </w:p>
                </w:tc>
                <w:tc>
                  <w:tcPr>
                    <w:tcW w:w="1175" w:type="dxa"/>
                  </w:tcPr>
                  <w:p w14:paraId="7C4F3C92" w14:textId="77777777" w:rsidR="002D6741" w:rsidRPr="008F2D5E" w:rsidRDefault="002D6741" w:rsidP="00D2256A">
                    <w:pPr>
                      <w:rPr>
                        <w:rFonts w:cs="Arial"/>
                        <w:color w:val="000000"/>
                        <w:szCs w:val="20"/>
                      </w:rPr>
                    </w:pPr>
                    <w:r>
                      <w:rPr>
                        <w:rFonts w:cs="Arial"/>
                        <w:color w:val="000000"/>
                        <w:szCs w:val="20"/>
                      </w:rPr>
                      <w:t>XXX</w:t>
                    </w:r>
                  </w:p>
                </w:tc>
                <w:tc>
                  <w:tcPr>
                    <w:tcW w:w="1930" w:type="dxa"/>
                  </w:tcPr>
                  <w:p w14:paraId="06D3B364" w14:textId="77777777" w:rsidR="002D6741" w:rsidRPr="008F2D5E" w:rsidRDefault="002D6741" w:rsidP="00D2256A">
                    <w:pPr>
                      <w:rPr>
                        <w:rFonts w:cs="Arial"/>
                        <w:color w:val="000000"/>
                        <w:szCs w:val="20"/>
                      </w:rPr>
                    </w:pPr>
                    <w:r w:rsidRPr="008F2D5E">
                      <w:rPr>
                        <w:rFonts w:cs="Arial"/>
                        <w:color w:val="000000"/>
                        <w:szCs w:val="20"/>
                      </w:rPr>
                      <w:t>0.8</w:t>
                    </w:r>
                  </w:p>
                </w:tc>
                <w:tc>
                  <w:tcPr>
                    <w:tcW w:w="2250" w:type="dxa"/>
                  </w:tcPr>
                  <w:p w14:paraId="0295AAAB" w14:textId="77777777" w:rsidR="002D6741" w:rsidRPr="008F2D5E" w:rsidRDefault="002D6741" w:rsidP="00D2256A">
                    <w:pPr>
                      <w:rPr>
                        <w:rFonts w:cs="Arial"/>
                        <w:color w:val="000000"/>
                        <w:szCs w:val="20"/>
                      </w:rPr>
                    </w:pPr>
                    <w:r w:rsidRPr="008F2D5E">
                      <w:rPr>
                        <w:rFonts w:cs="Arial"/>
                        <w:color w:val="000000"/>
                        <w:szCs w:val="20"/>
                      </w:rPr>
                      <w:t>Senior BA</w:t>
                    </w:r>
                  </w:p>
                </w:tc>
                <w:tc>
                  <w:tcPr>
                    <w:tcW w:w="2430" w:type="dxa"/>
                  </w:tcPr>
                  <w:p w14:paraId="42C12375" w14:textId="77777777" w:rsidR="002D6741" w:rsidRPr="008F2D5E" w:rsidRDefault="002D6741" w:rsidP="00D2256A">
                    <w:pPr>
                      <w:rPr>
                        <w:rFonts w:cs="Arial"/>
                        <w:color w:val="000000"/>
                        <w:szCs w:val="20"/>
                      </w:rPr>
                    </w:pPr>
                    <w:r w:rsidRPr="008F2D5E">
                      <w:rPr>
                        <w:rFonts w:cs="Arial"/>
                        <w:color w:val="000000"/>
                        <w:szCs w:val="20"/>
                      </w:rPr>
                      <w:t>YYYY/MM/DD</w:t>
                    </w:r>
                  </w:p>
                </w:tc>
              </w:tr>
              <w:tr w:rsidR="002D6741" w:rsidRPr="008F2D5E" w14:paraId="47E75D02" w14:textId="77777777" w:rsidTr="00895FEA">
                <w:trPr>
                  <w:trHeight w:val="253"/>
                </w:trPr>
                <w:tc>
                  <w:tcPr>
                    <w:tcW w:w="1560" w:type="dxa"/>
                  </w:tcPr>
                  <w:p w14:paraId="176A13C8" w14:textId="77777777" w:rsidR="002D6741" w:rsidRPr="008F2D5E" w:rsidRDefault="002D6741" w:rsidP="00D2256A">
                    <w:pPr>
                      <w:rPr>
                        <w:rFonts w:cs="Arial"/>
                        <w:color w:val="000000"/>
                        <w:szCs w:val="20"/>
                      </w:rPr>
                    </w:pPr>
                    <w:r>
                      <w:rPr>
                        <w:rFonts w:cs="Arial"/>
                        <w:color w:val="000000"/>
                        <w:szCs w:val="20"/>
                      </w:rPr>
                      <w:t>Quang Nguyen</w:t>
                    </w:r>
                  </w:p>
                </w:tc>
                <w:tc>
                  <w:tcPr>
                    <w:tcW w:w="1175" w:type="dxa"/>
                  </w:tcPr>
                  <w:p w14:paraId="5B859D65" w14:textId="77777777" w:rsidR="002D6741" w:rsidRPr="008F2D5E" w:rsidRDefault="002D6741" w:rsidP="00D2256A">
                    <w:pPr>
                      <w:rPr>
                        <w:rFonts w:cs="Arial"/>
                        <w:color w:val="000000"/>
                        <w:szCs w:val="20"/>
                      </w:rPr>
                    </w:pPr>
                    <w:r>
                      <w:rPr>
                        <w:rFonts w:cs="Arial"/>
                        <w:color w:val="000000"/>
                        <w:szCs w:val="20"/>
                      </w:rPr>
                      <w:t>XXX</w:t>
                    </w:r>
                  </w:p>
                </w:tc>
                <w:tc>
                  <w:tcPr>
                    <w:tcW w:w="1930" w:type="dxa"/>
                  </w:tcPr>
                  <w:p w14:paraId="2FF41F4F" w14:textId="77777777" w:rsidR="002D6741" w:rsidRPr="008F2D5E" w:rsidRDefault="002D6741" w:rsidP="00D2256A">
                    <w:pPr>
                      <w:rPr>
                        <w:rFonts w:cs="Arial"/>
                        <w:color w:val="000000"/>
                        <w:szCs w:val="20"/>
                      </w:rPr>
                    </w:pPr>
                    <w:r w:rsidRPr="008F2D5E">
                      <w:rPr>
                        <w:rFonts w:cs="Arial"/>
                        <w:color w:val="000000"/>
                        <w:szCs w:val="20"/>
                      </w:rPr>
                      <w:t>1.0</w:t>
                    </w:r>
                  </w:p>
                </w:tc>
                <w:tc>
                  <w:tcPr>
                    <w:tcW w:w="2250" w:type="dxa"/>
                  </w:tcPr>
                  <w:p w14:paraId="4361D797" w14:textId="77777777" w:rsidR="002D6741" w:rsidRPr="008F2D5E" w:rsidRDefault="002D6741" w:rsidP="00D2256A">
                    <w:pPr>
                      <w:rPr>
                        <w:rFonts w:cs="Arial"/>
                        <w:color w:val="000000"/>
                        <w:szCs w:val="20"/>
                      </w:rPr>
                    </w:pPr>
                    <w:r w:rsidRPr="008F2D5E">
                      <w:rPr>
                        <w:rFonts w:cs="Arial"/>
                        <w:color w:val="000000"/>
                        <w:szCs w:val="20"/>
                      </w:rPr>
                      <w:t>Senior BA</w:t>
                    </w:r>
                  </w:p>
                </w:tc>
                <w:tc>
                  <w:tcPr>
                    <w:tcW w:w="2430" w:type="dxa"/>
                  </w:tcPr>
                  <w:p w14:paraId="1B98970C" w14:textId="77777777" w:rsidR="002D6741" w:rsidRPr="008F2D5E" w:rsidRDefault="002D6741" w:rsidP="00D2256A">
                    <w:pPr>
                      <w:rPr>
                        <w:rFonts w:cs="Arial"/>
                        <w:color w:val="000000"/>
                        <w:szCs w:val="20"/>
                      </w:rPr>
                    </w:pPr>
                    <w:r w:rsidRPr="008F2D5E">
                      <w:rPr>
                        <w:rFonts w:cs="Arial"/>
                        <w:color w:val="000000"/>
                        <w:szCs w:val="20"/>
                      </w:rPr>
                      <w:t>YYYY/MM/DD</w:t>
                    </w:r>
                  </w:p>
                </w:tc>
              </w:tr>
            </w:tbl>
            <w:p w14:paraId="11E7F1AB" w14:textId="77777777" w:rsidR="002D6741" w:rsidRPr="008F2D5E" w:rsidRDefault="00000000" w:rsidP="002D6741">
              <w:pPr>
                <w:rPr>
                  <w:rFonts w:cs="Arial"/>
                </w:rPr>
              </w:pPr>
            </w:p>
          </w:sdtContent>
        </w:sdt>
        <w:sdt>
          <w:sdtPr>
            <w:rPr>
              <w:rFonts w:ascii="Arial" w:eastAsiaTheme="minorHAnsi" w:hAnsi="Arial" w:cs="Arial"/>
              <w:color w:val="5B9BD5" w:themeColor="accent1"/>
              <w:sz w:val="20"/>
              <w:szCs w:val="24"/>
              <w:lang w:val="en-GB" w:eastAsia="en-GB"/>
            </w:rPr>
            <w:id w:val="1801178223"/>
            <w:docPartObj>
              <w:docPartGallery w:val="Cover Pages"/>
              <w:docPartUnique/>
            </w:docPartObj>
          </w:sdtPr>
          <w:sdtEndPr>
            <w:rPr>
              <w:rFonts w:eastAsia="Times New Roman"/>
              <w:color w:val="auto"/>
            </w:rPr>
          </w:sdtEndPr>
          <w:sdtContent>
            <w:p w14:paraId="0A2EDBBB" w14:textId="77777777" w:rsidR="002D6741" w:rsidRPr="008F2D5E" w:rsidRDefault="002D6741" w:rsidP="002D6741">
              <w:pPr>
                <w:pStyle w:val="NoSpacing"/>
                <w:spacing w:before="600" w:after="240" w:line="360" w:lineRule="auto"/>
                <w:rPr>
                  <w:rFonts w:ascii="Arial" w:eastAsia="Calibri" w:hAnsi="Arial" w:cs="Arial"/>
                  <w:b/>
                  <w:bCs/>
                  <w:sz w:val="32"/>
                  <w:szCs w:val="32"/>
                  <w:lang w:val="en-GB" w:eastAsia="ja-JP"/>
                </w:rPr>
              </w:pPr>
              <w:r w:rsidRPr="008F2D5E">
                <w:rPr>
                  <w:rFonts w:ascii="Arial" w:eastAsia="Calibri" w:hAnsi="Arial" w:cs="Arial"/>
                  <w:b/>
                  <w:bCs/>
                  <w:sz w:val="32"/>
                  <w:szCs w:val="32"/>
                  <w:lang w:val="en-GB" w:eastAsia="ja-JP"/>
                </w:rPr>
                <w:t>Approval</w:t>
              </w:r>
            </w:p>
            <w:tbl>
              <w:tblPr>
                <w:tblW w:w="9345" w:type="dxa"/>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ayout w:type="fixed"/>
                <w:tblLook w:val="04A0" w:firstRow="1" w:lastRow="0" w:firstColumn="1" w:lastColumn="0" w:noHBand="0" w:noVBand="1"/>
              </w:tblPr>
              <w:tblGrid>
                <w:gridCol w:w="1560"/>
                <w:gridCol w:w="1175"/>
                <w:gridCol w:w="1930"/>
                <w:gridCol w:w="2250"/>
                <w:gridCol w:w="2430"/>
              </w:tblGrid>
              <w:tr w:rsidR="002D6741" w:rsidRPr="008F2D5E" w14:paraId="0A61E70B" w14:textId="77777777" w:rsidTr="00895FEA">
                <w:trPr>
                  <w:trHeight w:val="253"/>
                </w:trPr>
                <w:tc>
                  <w:tcPr>
                    <w:tcW w:w="1560" w:type="dxa"/>
                    <w:shd w:val="clear" w:color="auto" w:fill="D9D9D9" w:themeFill="background1" w:themeFillShade="D9"/>
                  </w:tcPr>
                  <w:p w14:paraId="42B047A9" w14:textId="77777777" w:rsidR="002D6741" w:rsidRPr="008F2D5E" w:rsidRDefault="002D6741" w:rsidP="00D2256A">
                    <w:pPr>
                      <w:rPr>
                        <w:rFonts w:cs="Arial"/>
                        <w:b/>
                        <w:bCs/>
                        <w:szCs w:val="20"/>
                        <w:lang w:eastAsia="en-US"/>
                      </w:rPr>
                    </w:pPr>
                    <w:r w:rsidRPr="008F2D5E">
                      <w:rPr>
                        <w:rFonts w:cs="Arial"/>
                        <w:b/>
                        <w:szCs w:val="20"/>
                        <w:lang w:eastAsia="en-US"/>
                      </w:rPr>
                      <w:t>Name</w:t>
                    </w:r>
                  </w:p>
                </w:tc>
                <w:tc>
                  <w:tcPr>
                    <w:tcW w:w="1175" w:type="dxa"/>
                    <w:shd w:val="clear" w:color="auto" w:fill="D9D9D9" w:themeFill="background1" w:themeFillShade="D9"/>
                    <w:hideMark/>
                  </w:tcPr>
                  <w:p w14:paraId="7FB9F71B" w14:textId="77777777" w:rsidR="002D6741" w:rsidRPr="008F2D5E" w:rsidRDefault="002D6741" w:rsidP="00D2256A">
                    <w:pPr>
                      <w:rPr>
                        <w:rFonts w:cs="Arial"/>
                        <w:b/>
                        <w:bCs/>
                        <w:szCs w:val="20"/>
                        <w:lang w:eastAsia="en-US"/>
                      </w:rPr>
                    </w:pPr>
                    <w:r w:rsidRPr="008F2D5E">
                      <w:rPr>
                        <w:rFonts w:cs="Arial"/>
                        <w:b/>
                        <w:szCs w:val="20"/>
                        <w:lang w:eastAsia="en-US"/>
                      </w:rPr>
                      <w:t>Company</w:t>
                    </w:r>
                  </w:p>
                </w:tc>
                <w:tc>
                  <w:tcPr>
                    <w:tcW w:w="1930" w:type="dxa"/>
                    <w:shd w:val="clear" w:color="auto" w:fill="D9D9D9" w:themeFill="background1" w:themeFillShade="D9"/>
                  </w:tcPr>
                  <w:p w14:paraId="1C49C969" w14:textId="77777777" w:rsidR="002D6741" w:rsidRPr="008F2D5E" w:rsidRDefault="002D6741" w:rsidP="00D2256A">
                    <w:pPr>
                      <w:rPr>
                        <w:rFonts w:cs="Arial"/>
                        <w:b/>
                        <w:szCs w:val="20"/>
                        <w:lang w:eastAsia="en-US"/>
                      </w:rPr>
                    </w:pPr>
                    <w:r w:rsidRPr="008F2D5E">
                      <w:rPr>
                        <w:rFonts w:cs="Arial"/>
                        <w:b/>
                        <w:szCs w:val="20"/>
                        <w:lang w:eastAsia="en-US"/>
                      </w:rPr>
                      <w:t>Version</w:t>
                    </w:r>
                  </w:p>
                </w:tc>
                <w:tc>
                  <w:tcPr>
                    <w:tcW w:w="2250" w:type="dxa"/>
                    <w:shd w:val="clear" w:color="auto" w:fill="D9D9D9" w:themeFill="background1" w:themeFillShade="D9"/>
                  </w:tcPr>
                  <w:p w14:paraId="55C08BB2" w14:textId="77777777" w:rsidR="002D6741" w:rsidRPr="008F2D5E" w:rsidRDefault="002D6741" w:rsidP="00D2256A">
                    <w:pPr>
                      <w:rPr>
                        <w:rFonts w:cs="Arial"/>
                        <w:b/>
                        <w:szCs w:val="20"/>
                        <w:lang w:eastAsia="en-US"/>
                      </w:rPr>
                    </w:pPr>
                    <w:r w:rsidRPr="008F2D5E">
                      <w:rPr>
                        <w:rFonts w:cs="Arial"/>
                        <w:b/>
                        <w:szCs w:val="20"/>
                        <w:lang w:eastAsia="en-US"/>
                      </w:rPr>
                      <w:t>Position</w:t>
                    </w:r>
                  </w:p>
                </w:tc>
                <w:tc>
                  <w:tcPr>
                    <w:tcW w:w="2430" w:type="dxa"/>
                    <w:shd w:val="clear" w:color="auto" w:fill="D9D9D9" w:themeFill="background1" w:themeFillShade="D9"/>
                  </w:tcPr>
                  <w:p w14:paraId="56BC219A" w14:textId="77777777" w:rsidR="002D6741" w:rsidRPr="008F2D5E" w:rsidRDefault="002D6741" w:rsidP="00D2256A">
                    <w:pPr>
                      <w:rPr>
                        <w:rFonts w:cs="Arial"/>
                        <w:b/>
                        <w:bCs/>
                        <w:szCs w:val="20"/>
                        <w:lang w:eastAsia="en-US"/>
                      </w:rPr>
                    </w:pPr>
                    <w:r w:rsidRPr="008F2D5E">
                      <w:rPr>
                        <w:rFonts w:cs="Arial"/>
                        <w:b/>
                        <w:szCs w:val="20"/>
                        <w:lang w:eastAsia="en-US"/>
                      </w:rPr>
                      <w:t>Date</w:t>
                    </w:r>
                  </w:p>
                </w:tc>
              </w:tr>
              <w:tr w:rsidR="002D6741" w:rsidRPr="008F2D5E" w14:paraId="5A85BE26" w14:textId="77777777" w:rsidTr="00895FEA">
                <w:trPr>
                  <w:trHeight w:val="253"/>
                </w:trPr>
                <w:tc>
                  <w:tcPr>
                    <w:tcW w:w="1560" w:type="dxa"/>
                  </w:tcPr>
                  <w:p w14:paraId="68E93928" w14:textId="77777777" w:rsidR="002D6741" w:rsidRPr="008F2D5E" w:rsidRDefault="002D6741" w:rsidP="00D2256A">
                    <w:pPr>
                      <w:rPr>
                        <w:rFonts w:cs="Arial"/>
                        <w:color w:val="000000"/>
                        <w:szCs w:val="20"/>
                      </w:rPr>
                    </w:pPr>
                    <w:del w:id="6" w:author="QuangNX2" w:date="2021-03-03T14:27:00Z">
                      <w:r w:rsidDel="00F84D45">
                        <w:rPr>
                          <w:rFonts w:cs="Arial"/>
                          <w:color w:val="000000"/>
                          <w:szCs w:val="20"/>
                        </w:rPr>
                        <w:delText>Thanh Ngo</w:delText>
                      </w:r>
                    </w:del>
                  </w:p>
                </w:tc>
                <w:tc>
                  <w:tcPr>
                    <w:tcW w:w="1175" w:type="dxa"/>
                  </w:tcPr>
                  <w:p w14:paraId="56429B28" w14:textId="77777777" w:rsidR="002D6741" w:rsidRPr="008F2D5E" w:rsidRDefault="002D6741" w:rsidP="00D2256A">
                    <w:pPr>
                      <w:rPr>
                        <w:rFonts w:cs="Arial"/>
                        <w:color w:val="000000"/>
                        <w:szCs w:val="20"/>
                      </w:rPr>
                    </w:pPr>
                  </w:p>
                </w:tc>
                <w:tc>
                  <w:tcPr>
                    <w:tcW w:w="1930" w:type="dxa"/>
                  </w:tcPr>
                  <w:p w14:paraId="54472F63" w14:textId="77777777" w:rsidR="002D6741" w:rsidRPr="008F2D5E" w:rsidRDefault="002D6741" w:rsidP="00D2256A">
                    <w:pPr>
                      <w:rPr>
                        <w:rFonts w:cs="Arial"/>
                        <w:color w:val="000000"/>
                        <w:szCs w:val="20"/>
                      </w:rPr>
                    </w:pPr>
                    <w:r w:rsidRPr="008F2D5E">
                      <w:rPr>
                        <w:rFonts w:cs="Arial"/>
                        <w:color w:val="000000"/>
                        <w:szCs w:val="20"/>
                      </w:rPr>
                      <w:t>0.7</w:t>
                    </w:r>
                  </w:p>
                </w:tc>
                <w:tc>
                  <w:tcPr>
                    <w:tcW w:w="2250" w:type="dxa"/>
                  </w:tcPr>
                  <w:p w14:paraId="49F1CB58" w14:textId="77777777" w:rsidR="002D6741" w:rsidRPr="008F2D5E" w:rsidRDefault="002D6741" w:rsidP="00D2256A">
                    <w:pPr>
                      <w:rPr>
                        <w:rFonts w:cs="Arial"/>
                        <w:color w:val="000000"/>
                        <w:szCs w:val="20"/>
                      </w:rPr>
                    </w:pPr>
                    <w:r w:rsidRPr="008F2D5E">
                      <w:rPr>
                        <w:rFonts w:cs="Arial"/>
                        <w:color w:val="000000"/>
                        <w:szCs w:val="20"/>
                      </w:rPr>
                      <w:t>Project Manager</w:t>
                    </w:r>
                  </w:p>
                </w:tc>
                <w:tc>
                  <w:tcPr>
                    <w:tcW w:w="2430" w:type="dxa"/>
                  </w:tcPr>
                  <w:p w14:paraId="5C12DBC3" w14:textId="77777777" w:rsidR="002D6741" w:rsidRPr="008F2D5E" w:rsidRDefault="002D6741" w:rsidP="00D2256A">
                    <w:pPr>
                      <w:rPr>
                        <w:rFonts w:cs="Arial"/>
                        <w:color w:val="000000"/>
                        <w:szCs w:val="20"/>
                      </w:rPr>
                    </w:pPr>
                    <w:r w:rsidRPr="008F2D5E">
                      <w:rPr>
                        <w:rFonts w:cs="Arial"/>
                        <w:color w:val="000000"/>
                        <w:szCs w:val="20"/>
                      </w:rPr>
                      <w:t>YYYY/MM/DD</w:t>
                    </w:r>
                  </w:p>
                </w:tc>
              </w:tr>
            </w:tbl>
            <w:p w14:paraId="57DCB0BD" w14:textId="77777777" w:rsidR="002D6741" w:rsidRPr="008F2D5E" w:rsidRDefault="00000000" w:rsidP="002D6741">
              <w:pPr>
                <w:rPr>
                  <w:rFonts w:cs="Arial"/>
                </w:rPr>
              </w:pPr>
            </w:p>
          </w:sdtContent>
        </w:sdt>
        <w:p w14:paraId="487522F1" w14:textId="77777777" w:rsidR="002D6741" w:rsidRPr="008F2D5E" w:rsidRDefault="00000000" w:rsidP="002D6741">
          <w:pPr>
            <w:rPr>
              <w:rFonts w:cs="Arial"/>
            </w:rPr>
          </w:pPr>
        </w:p>
      </w:sdtContent>
    </w:sdt>
    <w:p w14:paraId="50CA610D" w14:textId="77777777" w:rsidR="002D6741" w:rsidRPr="008F2D5E" w:rsidRDefault="002D6741" w:rsidP="002D6741">
      <w:pPr>
        <w:spacing w:after="160"/>
        <w:rPr>
          <w:rFonts w:cs="Arial"/>
        </w:rPr>
      </w:pPr>
    </w:p>
    <w:p w14:paraId="7EF9FFF8" w14:textId="77777777" w:rsidR="002D6741" w:rsidRPr="008F2D5E" w:rsidRDefault="002D6741" w:rsidP="002D6741">
      <w:pPr>
        <w:spacing w:after="160"/>
        <w:rPr>
          <w:rFonts w:cs="Arial"/>
          <w:color w:val="1F3864" w:themeColor="accent5" w:themeShade="80"/>
          <w:sz w:val="28"/>
        </w:rPr>
      </w:pPr>
      <w:bookmarkStart w:id="7" w:name="_Toc356227235"/>
      <w:bookmarkStart w:id="8" w:name="_Toc362429612"/>
      <w:r w:rsidRPr="008F2D5E">
        <w:rPr>
          <w:rFonts w:cs="Arial"/>
          <w:color w:val="1F3864" w:themeColor="accent5" w:themeShade="80"/>
          <w:sz w:val="28"/>
        </w:rPr>
        <w:br w:type="page"/>
      </w:r>
    </w:p>
    <w:sdt>
      <w:sdtPr>
        <w:rPr>
          <w:rFonts w:ascii="Arial" w:eastAsia="Times New Roman" w:hAnsi="Arial" w:cs="Arial"/>
          <w:caps w:val="0"/>
          <w:color w:val="auto"/>
          <w:sz w:val="20"/>
          <w:szCs w:val="24"/>
          <w:lang w:val="en-GB" w:eastAsia="en-GB"/>
        </w:rPr>
        <w:id w:val="908886829"/>
        <w:docPartObj>
          <w:docPartGallery w:val="Table of Contents"/>
          <w:docPartUnique/>
        </w:docPartObj>
      </w:sdtPr>
      <w:sdtEndPr>
        <w:rPr>
          <w:b/>
          <w:bCs/>
          <w:noProof/>
        </w:rPr>
      </w:sdtEndPr>
      <w:sdtContent>
        <w:p w14:paraId="57DDBB89" w14:textId="77777777" w:rsidR="002D6741" w:rsidRPr="008F2D5E" w:rsidRDefault="002D6741" w:rsidP="002D6741">
          <w:pPr>
            <w:pStyle w:val="TOCHeading"/>
            <w:numPr>
              <w:ilvl w:val="0"/>
              <w:numId w:val="0"/>
            </w:numPr>
            <w:spacing w:line="360" w:lineRule="auto"/>
            <w:rPr>
              <w:rFonts w:ascii="Arial" w:hAnsi="Arial" w:cs="Arial"/>
              <w:b/>
            </w:rPr>
          </w:pPr>
          <w:r w:rsidRPr="008F2D5E">
            <w:rPr>
              <w:rFonts w:ascii="Arial" w:hAnsi="Arial" w:cs="Arial"/>
              <w:b/>
            </w:rPr>
            <w:t>Table of Contents</w:t>
          </w:r>
        </w:p>
        <w:p w14:paraId="70706D14" w14:textId="77777777" w:rsidR="002D6741" w:rsidRPr="008F2D5E" w:rsidRDefault="002D6741" w:rsidP="002D6741">
          <w:pPr>
            <w:rPr>
              <w:rFonts w:cs="Arial"/>
              <w:lang w:val="en-US" w:eastAsia="en-US"/>
            </w:rPr>
          </w:pPr>
        </w:p>
        <w:p w14:paraId="599610C4" w14:textId="3297244D" w:rsidR="000B3627" w:rsidRDefault="002D6741">
          <w:pPr>
            <w:pStyle w:val="TOC1"/>
            <w:rPr>
              <w:rFonts w:asciiTheme="minorHAnsi" w:eastAsiaTheme="minorEastAsia" w:hAnsiTheme="minorHAnsi" w:cstheme="minorBidi"/>
              <w:noProof/>
              <w:kern w:val="2"/>
              <w:sz w:val="22"/>
              <w:szCs w:val="22"/>
              <w:lang w:val="en-US" w:eastAsia="en-US"/>
              <w14:ligatures w14:val="standardContextual"/>
            </w:rPr>
          </w:pPr>
          <w:r w:rsidRPr="008F2D5E">
            <w:rPr>
              <w:rFonts w:cs="Arial"/>
            </w:rPr>
            <w:fldChar w:fldCharType="begin"/>
          </w:r>
          <w:r w:rsidRPr="008F2D5E">
            <w:rPr>
              <w:rFonts w:cs="Arial"/>
            </w:rPr>
            <w:instrText xml:space="preserve"> TOC \o "1-3" \h \z \u </w:instrText>
          </w:r>
          <w:r w:rsidRPr="008F2D5E">
            <w:rPr>
              <w:rFonts w:cs="Arial"/>
            </w:rPr>
            <w:fldChar w:fldCharType="separate"/>
          </w:r>
          <w:hyperlink w:anchor="_Toc155375196" w:history="1">
            <w:r w:rsidR="000B3627" w:rsidRPr="00842AE9">
              <w:rPr>
                <w:rStyle w:val="Hyperlink"/>
                <w:rFonts w:eastAsiaTheme="majorEastAsia" w:cs="Arial"/>
                <w:noProof/>
              </w:rPr>
              <w:t>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Introduction</w:t>
            </w:r>
            <w:r w:rsidR="000B3627">
              <w:rPr>
                <w:noProof/>
                <w:webHidden/>
              </w:rPr>
              <w:tab/>
            </w:r>
            <w:r w:rsidR="000B3627">
              <w:rPr>
                <w:noProof/>
                <w:webHidden/>
              </w:rPr>
              <w:fldChar w:fldCharType="begin"/>
            </w:r>
            <w:r w:rsidR="000B3627">
              <w:rPr>
                <w:noProof/>
                <w:webHidden/>
              </w:rPr>
              <w:instrText xml:space="preserve"> PAGEREF _Toc155375196 \h </w:instrText>
            </w:r>
            <w:r w:rsidR="000B3627">
              <w:rPr>
                <w:noProof/>
                <w:webHidden/>
              </w:rPr>
            </w:r>
            <w:r w:rsidR="000B3627">
              <w:rPr>
                <w:noProof/>
                <w:webHidden/>
              </w:rPr>
              <w:fldChar w:fldCharType="separate"/>
            </w:r>
            <w:r w:rsidR="005E1475">
              <w:rPr>
                <w:noProof/>
                <w:webHidden/>
              </w:rPr>
              <w:t>6</w:t>
            </w:r>
            <w:r w:rsidR="000B3627">
              <w:rPr>
                <w:noProof/>
                <w:webHidden/>
              </w:rPr>
              <w:fldChar w:fldCharType="end"/>
            </w:r>
          </w:hyperlink>
        </w:p>
        <w:p w14:paraId="6D0E1567" w14:textId="6308A942"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197" w:history="1">
            <w:r w:rsidR="000B3627" w:rsidRPr="00842AE9">
              <w:rPr>
                <w:rStyle w:val="Hyperlink"/>
                <w:rFonts w:eastAsiaTheme="majorEastAsia" w:cs="Arial"/>
                <w:noProof/>
              </w:rPr>
              <w:t>1.1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Purpose</w:t>
            </w:r>
            <w:r w:rsidR="000B3627">
              <w:rPr>
                <w:noProof/>
                <w:webHidden/>
              </w:rPr>
              <w:tab/>
            </w:r>
            <w:r w:rsidR="000B3627">
              <w:rPr>
                <w:noProof/>
                <w:webHidden/>
              </w:rPr>
              <w:fldChar w:fldCharType="begin"/>
            </w:r>
            <w:r w:rsidR="000B3627">
              <w:rPr>
                <w:noProof/>
                <w:webHidden/>
              </w:rPr>
              <w:instrText xml:space="preserve"> PAGEREF _Toc155375197 \h </w:instrText>
            </w:r>
            <w:r w:rsidR="000B3627">
              <w:rPr>
                <w:noProof/>
                <w:webHidden/>
              </w:rPr>
            </w:r>
            <w:r w:rsidR="000B3627">
              <w:rPr>
                <w:noProof/>
                <w:webHidden/>
              </w:rPr>
              <w:fldChar w:fldCharType="separate"/>
            </w:r>
            <w:r w:rsidR="005E1475">
              <w:rPr>
                <w:noProof/>
                <w:webHidden/>
              </w:rPr>
              <w:t>6</w:t>
            </w:r>
            <w:r w:rsidR="000B3627">
              <w:rPr>
                <w:noProof/>
                <w:webHidden/>
              </w:rPr>
              <w:fldChar w:fldCharType="end"/>
            </w:r>
          </w:hyperlink>
        </w:p>
        <w:p w14:paraId="50580754" w14:textId="0F994BB7"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198" w:history="1">
            <w:r w:rsidR="000B3627" w:rsidRPr="00842AE9">
              <w:rPr>
                <w:rStyle w:val="Hyperlink"/>
                <w:rFonts w:eastAsiaTheme="majorEastAsia" w:cs="Arial"/>
                <w:noProof/>
              </w:rPr>
              <w:t>1.2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Application Overview</w:t>
            </w:r>
            <w:r w:rsidR="000B3627">
              <w:rPr>
                <w:noProof/>
                <w:webHidden/>
              </w:rPr>
              <w:tab/>
            </w:r>
            <w:r w:rsidR="000B3627">
              <w:rPr>
                <w:noProof/>
                <w:webHidden/>
              </w:rPr>
              <w:fldChar w:fldCharType="begin"/>
            </w:r>
            <w:r w:rsidR="000B3627">
              <w:rPr>
                <w:noProof/>
                <w:webHidden/>
              </w:rPr>
              <w:instrText xml:space="preserve"> PAGEREF _Toc155375198 \h </w:instrText>
            </w:r>
            <w:r w:rsidR="000B3627">
              <w:rPr>
                <w:noProof/>
                <w:webHidden/>
              </w:rPr>
            </w:r>
            <w:r w:rsidR="000B3627">
              <w:rPr>
                <w:noProof/>
                <w:webHidden/>
              </w:rPr>
              <w:fldChar w:fldCharType="separate"/>
            </w:r>
            <w:r w:rsidR="005E1475">
              <w:rPr>
                <w:noProof/>
                <w:webHidden/>
              </w:rPr>
              <w:t>6</w:t>
            </w:r>
            <w:r w:rsidR="000B3627">
              <w:rPr>
                <w:noProof/>
                <w:webHidden/>
              </w:rPr>
              <w:fldChar w:fldCharType="end"/>
            </w:r>
          </w:hyperlink>
        </w:p>
        <w:p w14:paraId="5C1E058B" w14:textId="001B716A"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199" w:history="1">
            <w:r w:rsidR="000B3627" w:rsidRPr="00842AE9">
              <w:rPr>
                <w:rStyle w:val="Hyperlink"/>
                <w:rFonts w:eastAsiaTheme="majorEastAsia" w:cs="Arial"/>
                <w:noProof/>
              </w:rPr>
              <w:t>1.3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Intended Audience and Reading Suggestions</w:t>
            </w:r>
            <w:r w:rsidR="000B3627">
              <w:rPr>
                <w:noProof/>
                <w:webHidden/>
              </w:rPr>
              <w:tab/>
            </w:r>
            <w:r w:rsidR="000B3627">
              <w:rPr>
                <w:noProof/>
                <w:webHidden/>
              </w:rPr>
              <w:fldChar w:fldCharType="begin"/>
            </w:r>
            <w:r w:rsidR="000B3627">
              <w:rPr>
                <w:noProof/>
                <w:webHidden/>
              </w:rPr>
              <w:instrText xml:space="preserve"> PAGEREF _Toc155375199 \h </w:instrText>
            </w:r>
            <w:r w:rsidR="000B3627">
              <w:rPr>
                <w:noProof/>
                <w:webHidden/>
              </w:rPr>
            </w:r>
            <w:r w:rsidR="000B3627">
              <w:rPr>
                <w:noProof/>
                <w:webHidden/>
              </w:rPr>
              <w:fldChar w:fldCharType="separate"/>
            </w:r>
            <w:r w:rsidR="005E1475">
              <w:rPr>
                <w:noProof/>
                <w:webHidden/>
              </w:rPr>
              <w:t>6</w:t>
            </w:r>
            <w:r w:rsidR="000B3627">
              <w:rPr>
                <w:noProof/>
                <w:webHidden/>
              </w:rPr>
              <w:fldChar w:fldCharType="end"/>
            </w:r>
          </w:hyperlink>
        </w:p>
        <w:p w14:paraId="06C79225" w14:textId="25843E99"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00" w:history="1">
            <w:r w:rsidR="000B3627" w:rsidRPr="00842AE9">
              <w:rPr>
                <w:rStyle w:val="Hyperlink"/>
                <w:rFonts w:eastAsiaTheme="majorEastAsia" w:cs="Arial"/>
                <w:noProof/>
              </w:rPr>
              <w:t>1.4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Abbreviations</w:t>
            </w:r>
            <w:r w:rsidR="000B3627">
              <w:rPr>
                <w:noProof/>
                <w:webHidden/>
              </w:rPr>
              <w:tab/>
            </w:r>
            <w:r w:rsidR="000B3627">
              <w:rPr>
                <w:noProof/>
                <w:webHidden/>
              </w:rPr>
              <w:fldChar w:fldCharType="begin"/>
            </w:r>
            <w:r w:rsidR="000B3627">
              <w:rPr>
                <w:noProof/>
                <w:webHidden/>
              </w:rPr>
              <w:instrText xml:space="preserve"> PAGEREF _Toc155375200 \h </w:instrText>
            </w:r>
            <w:r w:rsidR="000B3627">
              <w:rPr>
                <w:noProof/>
                <w:webHidden/>
              </w:rPr>
            </w:r>
            <w:r w:rsidR="000B3627">
              <w:rPr>
                <w:noProof/>
                <w:webHidden/>
              </w:rPr>
              <w:fldChar w:fldCharType="separate"/>
            </w:r>
            <w:r w:rsidR="005E1475">
              <w:rPr>
                <w:noProof/>
                <w:webHidden/>
              </w:rPr>
              <w:t>6</w:t>
            </w:r>
            <w:r w:rsidR="000B3627">
              <w:rPr>
                <w:noProof/>
                <w:webHidden/>
              </w:rPr>
              <w:fldChar w:fldCharType="end"/>
            </w:r>
          </w:hyperlink>
        </w:p>
        <w:p w14:paraId="313E5774" w14:textId="2A6F457E"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01" w:history="1">
            <w:r w:rsidR="000B3627" w:rsidRPr="00842AE9">
              <w:rPr>
                <w:rStyle w:val="Hyperlink"/>
                <w:rFonts w:eastAsiaTheme="majorEastAsia" w:cs="Arial"/>
                <w:noProof/>
              </w:rPr>
              <w:t>1.5</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References</w:t>
            </w:r>
            <w:r w:rsidR="000B3627">
              <w:rPr>
                <w:noProof/>
                <w:webHidden/>
              </w:rPr>
              <w:tab/>
            </w:r>
            <w:r w:rsidR="000B3627">
              <w:rPr>
                <w:noProof/>
                <w:webHidden/>
              </w:rPr>
              <w:fldChar w:fldCharType="begin"/>
            </w:r>
            <w:r w:rsidR="000B3627">
              <w:rPr>
                <w:noProof/>
                <w:webHidden/>
              </w:rPr>
              <w:instrText xml:space="preserve"> PAGEREF _Toc155375201 \h </w:instrText>
            </w:r>
            <w:r w:rsidR="000B3627">
              <w:rPr>
                <w:noProof/>
                <w:webHidden/>
              </w:rPr>
            </w:r>
            <w:r w:rsidR="000B3627">
              <w:rPr>
                <w:noProof/>
                <w:webHidden/>
              </w:rPr>
              <w:fldChar w:fldCharType="separate"/>
            </w:r>
            <w:r w:rsidR="005E1475">
              <w:rPr>
                <w:noProof/>
                <w:webHidden/>
              </w:rPr>
              <w:t>7</w:t>
            </w:r>
            <w:r w:rsidR="000B3627">
              <w:rPr>
                <w:noProof/>
                <w:webHidden/>
              </w:rPr>
              <w:fldChar w:fldCharType="end"/>
            </w:r>
          </w:hyperlink>
        </w:p>
        <w:p w14:paraId="3FADD7F4" w14:textId="57F3A519" w:rsidR="000B362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55375202" w:history="1">
            <w:r w:rsidR="000B3627" w:rsidRPr="00842AE9">
              <w:rPr>
                <w:rStyle w:val="Hyperlink"/>
                <w:rFonts w:eastAsiaTheme="majorEastAsia" w:cs="Arial"/>
                <w:noProof/>
              </w:rPr>
              <w:t>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High Level Requirement</w:t>
            </w:r>
            <w:r w:rsidR="000B3627">
              <w:rPr>
                <w:noProof/>
                <w:webHidden/>
              </w:rPr>
              <w:tab/>
            </w:r>
            <w:r w:rsidR="000B3627">
              <w:rPr>
                <w:noProof/>
                <w:webHidden/>
              </w:rPr>
              <w:fldChar w:fldCharType="begin"/>
            </w:r>
            <w:r w:rsidR="000B3627">
              <w:rPr>
                <w:noProof/>
                <w:webHidden/>
              </w:rPr>
              <w:instrText xml:space="preserve"> PAGEREF _Toc155375202 \h </w:instrText>
            </w:r>
            <w:r w:rsidR="000B3627">
              <w:rPr>
                <w:noProof/>
                <w:webHidden/>
              </w:rPr>
            </w:r>
            <w:r w:rsidR="000B3627">
              <w:rPr>
                <w:noProof/>
                <w:webHidden/>
              </w:rPr>
              <w:fldChar w:fldCharType="separate"/>
            </w:r>
            <w:r w:rsidR="005E1475">
              <w:rPr>
                <w:noProof/>
                <w:webHidden/>
              </w:rPr>
              <w:t>8</w:t>
            </w:r>
            <w:r w:rsidR="000B3627">
              <w:rPr>
                <w:noProof/>
                <w:webHidden/>
              </w:rPr>
              <w:fldChar w:fldCharType="end"/>
            </w:r>
          </w:hyperlink>
        </w:p>
        <w:p w14:paraId="0B428B2E" w14:textId="65DE846F"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03" w:history="1">
            <w:r w:rsidR="000B3627" w:rsidRPr="00842AE9">
              <w:rPr>
                <w:rStyle w:val="Hyperlink"/>
                <w:rFonts w:eastAsiaTheme="majorEastAsia" w:cs="Arial"/>
                <w:noProof/>
              </w:rPr>
              <w:t>2.1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Object Relationship Diagram</w:t>
            </w:r>
            <w:r w:rsidR="000B3627">
              <w:rPr>
                <w:noProof/>
                <w:webHidden/>
              </w:rPr>
              <w:tab/>
            </w:r>
            <w:r w:rsidR="000B3627">
              <w:rPr>
                <w:noProof/>
                <w:webHidden/>
              </w:rPr>
              <w:fldChar w:fldCharType="begin"/>
            </w:r>
            <w:r w:rsidR="000B3627">
              <w:rPr>
                <w:noProof/>
                <w:webHidden/>
              </w:rPr>
              <w:instrText xml:space="preserve"> PAGEREF _Toc155375203 \h </w:instrText>
            </w:r>
            <w:r w:rsidR="000B3627">
              <w:rPr>
                <w:noProof/>
                <w:webHidden/>
              </w:rPr>
            </w:r>
            <w:r w:rsidR="000B3627">
              <w:rPr>
                <w:noProof/>
                <w:webHidden/>
              </w:rPr>
              <w:fldChar w:fldCharType="separate"/>
            </w:r>
            <w:r w:rsidR="005E1475">
              <w:rPr>
                <w:noProof/>
                <w:webHidden/>
              </w:rPr>
              <w:t>8</w:t>
            </w:r>
            <w:r w:rsidR="000B3627">
              <w:rPr>
                <w:noProof/>
                <w:webHidden/>
              </w:rPr>
              <w:fldChar w:fldCharType="end"/>
            </w:r>
          </w:hyperlink>
        </w:p>
        <w:p w14:paraId="12E20788" w14:textId="7B38E437"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04" w:history="1">
            <w:r w:rsidR="000B3627" w:rsidRPr="00842AE9">
              <w:rPr>
                <w:rStyle w:val="Hyperlink"/>
                <w:rFonts w:eastAsiaTheme="majorEastAsia" w:cs="Arial"/>
                <w:noProof/>
              </w:rPr>
              <w:t>2.2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Workflow Diagram</w:t>
            </w:r>
            <w:r w:rsidR="000B3627">
              <w:rPr>
                <w:noProof/>
                <w:webHidden/>
              </w:rPr>
              <w:tab/>
            </w:r>
            <w:r w:rsidR="000B3627">
              <w:rPr>
                <w:noProof/>
                <w:webHidden/>
              </w:rPr>
              <w:fldChar w:fldCharType="begin"/>
            </w:r>
            <w:r w:rsidR="000B3627">
              <w:rPr>
                <w:noProof/>
                <w:webHidden/>
              </w:rPr>
              <w:instrText xml:space="preserve"> PAGEREF _Toc155375204 \h </w:instrText>
            </w:r>
            <w:r w:rsidR="000B3627">
              <w:rPr>
                <w:noProof/>
                <w:webHidden/>
              </w:rPr>
            </w:r>
            <w:r w:rsidR="000B3627">
              <w:rPr>
                <w:noProof/>
                <w:webHidden/>
              </w:rPr>
              <w:fldChar w:fldCharType="separate"/>
            </w:r>
            <w:r w:rsidR="005E1475">
              <w:rPr>
                <w:noProof/>
                <w:webHidden/>
              </w:rPr>
              <w:t>10</w:t>
            </w:r>
            <w:r w:rsidR="000B3627">
              <w:rPr>
                <w:noProof/>
                <w:webHidden/>
              </w:rPr>
              <w:fldChar w:fldCharType="end"/>
            </w:r>
          </w:hyperlink>
        </w:p>
        <w:p w14:paraId="04479924" w14:textId="17138CA7"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05" w:history="1">
            <w:r w:rsidR="000B3627" w:rsidRPr="00842AE9">
              <w:rPr>
                <w:rStyle w:val="Hyperlink"/>
                <w:rFonts w:eastAsiaTheme="majorEastAsia" w:cs="Arial"/>
                <w:noProof/>
              </w:rPr>
              <w:t>2.3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State Transition Diagram</w:t>
            </w:r>
            <w:r w:rsidR="000B3627">
              <w:rPr>
                <w:noProof/>
                <w:webHidden/>
              </w:rPr>
              <w:tab/>
            </w:r>
            <w:r w:rsidR="000B3627">
              <w:rPr>
                <w:noProof/>
                <w:webHidden/>
              </w:rPr>
              <w:fldChar w:fldCharType="begin"/>
            </w:r>
            <w:r w:rsidR="000B3627">
              <w:rPr>
                <w:noProof/>
                <w:webHidden/>
              </w:rPr>
              <w:instrText xml:space="preserve"> PAGEREF _Toc155375205 \h </w:instrText>
            </w:r>
            <w:r w:rsidR="000B3627">
              <w:rPr>
                <w:noProof/>
                <w:webHidden/>
              </w:rPr>
            </w:r>
            <w:r w:rsidR="000B3627">
              <w:rPr>
                <w:noProof/>
                <w:webHidden/>
              </w:rPr>
              <w:fldChar w:fldCharType="separate"/>
            </w:r>
            <w:r w:rsidR="005E1475">
              <w:rPr>
                <w:noProof/>
                <w:webHidden/>
              </w:rPr>
              <w:t>13</w:t>
            </w:r>
            <w:r w:rsidR="000B3627">
              <w:rPr>
                <w:noProof/>
                <w:webHidden/>
              </w:rPr>
              <w:fldChar w:fldCharType="end"/>
            </w:r>
          </w:hyperlink>
        </w:p>
        <w:p w14:paraId="49CABE6A" w14:textId="7C0DBEDF"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06" w:history="1">
            <w:r w:rsidR="000B3627" w:rsidRPr="00842AE9">
              <w:rPr>
                <w:rStyle w:val="Hyperlink"/>
                <w:rFonts w:eastAsiaTheme="majorEastAsia"/>
                <w:noProof/>
              </w:rPr>
              <w:t>2.4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Use Case Diagram</w:t>
            </w:r>
            <w:r w:rsidR="000B3627">
              <w:rPr>
                <w:noProof/>
                <w:webHidden/>
              </w:rPr>
              <w:tab/>
            </w:r>
            <w:r w:rsidR="000B3627">
              <w:rPr>
                <w:noProof/>
                <w:webHidden/>
              </w:rPr>
              <w:fldChar w:fldCharType="begin"/>
            </w:r>
            <w:r w:rsidR="000B3627">
              <w:rPr>
                <w:noProof/>
                <w:webHidden/>
              </w:rPr>
              <w:instrText xml:space="preserve"> PAGEREF _Toc155375206 \h </w:instrText>
            </w:r>
            <w:r w:rsidR="000B3627">
              <w:rPr>
                <w:noProof/>
                <w:webHidden/>
              </w:rPr>
            </w:r>
            <w:r w:rsidR="000B3627">
              <w:rPr>
                <w:noProof/>
                <w:webHidden/>
              </w:rPr>
              <w:fldChar w:fldCharType="separate"/>
            </w:r>
            <w:r w:rsidR="005E1475">
              <w:rPr>
                <w:noProof/>
                <w:webHidden/>
              </w:rPr>
              <w:t>14</w:t>
            </w:r>
            <w:r w:rsidR="000B3627">
              <w:rPr>
                <w:noProof/>
                <w:webHidden/>
              </w:rPr>
              <w:fldChar w:fldCharType="end"/>
            </w:r>
          </w:hyperlink>
        </w:p>
        <w:p w14:paraId="01F7B52A" w14:textId="45E74188" w:rsidR="000B362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55375207" w:history="1">
            <w:r w:rsidR="000B3627" w:rsidRPr="00842AE9">
              <w:rPr>
                <w:rStyle w:val="Hyperlink"/>
                <w:rFonts w:eastAsiaTheme="majorEastAsia" w:cs="Arial"/>
                <w:noProof/>
              </w:rPr>
              <w:t>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Security Requirement</w:t>
            </w:r>
            <w:r w:rsidR="000B3627">
              <w:rPr>
                <w:noProof/>
                <w:webHidden/>
              </w:rPr>
              <w:tab/>
            </w:r>
            <w:r w:rsidR="000B3627">
              <w:rPr>
                <w:noProof/>
                <w:webHidden/>
              </w:rPr>
              <w:fldChar w:fldCharType="begin"/>
            </w:r>
            <w:r w:rsidR="000B3627">
              <w:rPr>
                <w:noProof/>
                <w:webHidden/>
              </w:rPr>
              <w:instrText xml:space="preserve"> PAGEREF _Toc155375207 \h </w:instrText>
            </w:r>
            <w:r w:rsidR="000B3627">
              <w:rPr>
                <w:noProof/>
                <w:webHidden/>
              </w:rPr>
            </w:r>
            <w:r w:rsidR="000B3627">
              <w:rPr>
                <w:noProof/>
                <w:webHidden/>
              </w:rPr>
              <w:fldChar w:fldCharType="separate"/>
            </w:r>
            <w:r w:rsidR="005E1475">
              <w:rPr>
                <w:noProof/>
                <w:webHidden/>
              </w:rPr>
              <w:t>20</w:t>
            </w:r>
            <w:r w:rsidR="000B3627">
              <w:rPr>
                <w:noProof/>
                <w:webHidden/>
              </w:rPr>
              <w:fldChar w:fldCharType="end"/>
            </w:r>
          </w:hyperlink>
        </w:p>
        <w:p w14:paraId="16EDB8C5" w14:textId="7DCF1FE3" w:rsidR="000B362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55375208" w:history="1">
            <w:r w:rsidR="000B3627" w:rsidRPr="00842AE9">
              <w:rPr>
                <w:rStyle w:val="Hyperlink"/>
                <w:rFonts w:eastAsiaTheme="majorEastAsia" w:cs="Arial"/>
                <w:noProof/>
              </w:rPr>
              <w:t>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Use Case Specifications</w:t>
            </w:r>
            <w:r w:rsidR="000B3627">
              <w:rPr>
                <w:noProof/>
                <w:webHidden/>
              </w:rPr>
              <w:tab/>
            </w:r>
            <w:r w:rsidR="000B3627">
              <w:rPr>
                <w:noProof/>
                <w:webHidden/>
              </w:rPr>
              <w:fldChar w:fldCharType="begin"/>
            </w:r>
            <w:r w:rsidR="000B3627">
              <w:rPr>
                <w:noProof/>
                <w:webHidden/>
              </w:rPr>
              <w:instrText xml:space="preserve"> PAGEREF _Toc155375208 \h </w:instrText>
            </w:r>
            <w:r w:rsidR="000B3627">
              <w:rPr>
                <w:noProof/>
                <w:webHidden/>
              </w:rPr>
            </w:r>
            <w:r w:rsidR="000B3627">
              <w:rPr>
                <w:noProof/>
                <w:webHidden/>
              </w:rPr>
              <w:fldChar w:fldCharType="separate"/>
            </w:r>
            <w:r w:rsidR="005E1475">
              <w:rPr>
                <w:noProof/>
                <w:webHidden/>
              </w:rPr>
              <w:t>23</w:t>
            </w:r>
            <w:r w:rsidR="000B3627">
              <w:rPr>
                <w:noProof/>
                <w:webHidden/>
              </w:rPr>
              <w:fldChar w:fldCharType="end"/>
            </w:r>
          </w:hyperlink>
        </w:p>
        <w:p w14:paraId="38D60D00" w14:textId="055011CD"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09" w:history="1">
            <w:r w:rsidR="000B3627" w:rsidRPr="00842AE9">
              <w:rPr>
                <w:rStyle w:val="Hyperlink"/>
                <w:rFonts w:eastAsiaTheme="majorEastAsia"/>
                <w:noProof/>
              </w:rPr>
              <w:t>4.1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Common</w:t>
            </w:r>
            <w:r w:rsidR="000B3627">
              <w:rPr>
                <w:noProof/>
                <w:webHidden/>
              </w:rPr>
              <w:tab/>
            </w:r>
            <w:r w:rsidR="000B3627">
              <w:rPr>
                <w:noProof/>
                <w:webHidden/>
              </w:rPr>
              <w:fldChar w:fldCharType="begin"/>
            </w:r>
            <w:r w:rsidR="000B3627">
              <w:rPr>
                <w:noProof/>
                <w:webHidden/>
              </w:rPr>
              <w:instrText xml:space="preserve"> PAGEREF _Toc155375209 \h </w:instrText>
            </w:r>
            <w:r w:rsidR="000B3627">
              <w:rPr>
                <w:noProof/>
                <w:webHidden/>
              </w:rPr>
            </w:r>
            <w:r w:rsidR="000B3627">
              <w:rPr>
                <w:noProof/>
                <w:webHidden/>
              </w:rPr>
              <w:fldChar w:fldCharType="separate"/>
            </w:r>
            <w:r w:rsidR="005E1475">
              <w:rPr>
                <w:noProof/>
                <w:webHidden/>
              </w:rPr>
              <w:t>23</w:t>
            </w:r>
            <w:r w:rsidR="000B3627">
              <w:rPr>
                <w:noProof/>
                <w:webHidden/>
              </w:rPr>
              <w:fldChar w:fldCharType="end"/>
            </w:r>
          </w:hyperlink>
        </w:p>
        <w:p w14:paraId="06BD82A9" w14:textId="756312FF"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10" w:history="1">
            <w:r w:rsidR="000B3627" w:rsidRPr="00842AE9">
              <w:rPr>
                <w:rStyle w:val="Hyperlink"/>
                <w:rFonts w:eastAsiaTheme="majorEastAsia"/>
                <w:noProof/>
              </w:rPr>
              <w:t>4.1.1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UC1</w:t>
            </w:r>
            <w:r w:rsidR="000B3627" w:rsidRPr="00842AE9">
              <w:rPr>
                <w:rStyle w:val="Hyperlink"/>
                <w:rFonts w:eastAsiaTheme="majorEastAsia"/>
                <w:noProof/>
                <w:lang w:val="vi-VN"/>
              </w:rPr>
              <w:t xml:space="preserve">: </w:t>
            </w:r>
            <w:r w:rsidR="000B3627" w:rsidRPr="00842AE9">
              <w:rPr>
                <w:rStyle w:val="Hyperlink"/>
                <w:rFonts w:eastAsiaTheme="majorEastAsia"/>
                <w:noProof/>
              </w:rPr>
              <w:t>Đăng nhập</w:t>
            </w:r>
            <w:r w:rsidR="000B3627">
              <w:rPr>
                <w:noProof/>
                <w:webHidden/>
              </w:rPr>
              <w:tab/>
            </w:r>
            <w:r w:rsidR="000B3627">
              <w:rPr>
                <w:noProof/>
                <w:webHidden/>
              </w:rPr>
              <w:fldChar w:fldCharType="begin"/>
            </w:r>
            <w:r w:rsidR="000B3627">
              <w:rPr>
                <w:noProof/>
                <w:webHidden/>
              </w:rPr>
              <w:instrText xml:space="preserve"> PAGEREF _Toc155375210 \h </w:instrText>
            </w:r>
            <w:r w:rsidR="000B3627">
              <w:rPr>
                <w:noProof/>
                <w:webHidden/>
              </w:rPr>
            </w:r>
            <w:r w:rsidR="000B3627">
              <w:rPr>
                <w:noProof/>
                <w:webHidden/>
              </w:rPr>
              <w:fldChar w:fldCharType="separate"/>
            </w:r>
            <w:r w:rsidR="005E1475">
              <w:rPr>
                <w:noProof/>
                <w:webHidden/>
              </w:rPr>
              <w:t>23</w:t>
            </w:r>
            <w:r w:rsidR="000B3627">
              <w:rPr>
                <w:noProof/>
                <w:webHidden/>
              </w:rPr>
              <w:fldChar w:fldCharType="end"/>
            </w:r>
          </w:hyperlink>
        </w:p>
        <w:p w14:paraId="2F4A2FB7" w14:textId="020AA129"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11" w:history="1">
            <w:r w:rsidR="000B3627" w:rsidRPr="00842AE9">
              <w:rPr>
                <w:rStyle w:val="Hyperlink"/>
                <w:rFonts w:eastAsiaTheme="majorEastAsia"/>
                <w:noProof/>
              </w:rPr>
              <w:t>4.1.2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UC2</w:t>
            </w:r>
            <w:r w:rsidR="000B3627" w:rsidRPr="00842AE9">
              <w:rPr>
                <w:rStyle w:val="Hyperlink"/>
                <w:rFonts w:eastAsiaTheme="majorEastAsia"/>
                <w:noProof/>
                <w:lang w:val="vi-VN"/>
              </w:rPr>
              <w:t xml:space="preserve">: </w:t>
            </w:r>
            <w:r w:rsidR="000B3627" w:rsidRPr="00842AE9">
              <w:rPr>
                <w:rStyle w:val="Hyperlink"/>
                <w:rFonts w:eastAsiaTheme="majorEastAsia"/>
                <w:noProof/>
              </w:rPr>
              <w:t>Quên mật khẩu</w:t>
            </w:r>
            <w:r w:rsidR="000B3627">
              <w:rPr>
                <w:noProof/>
                <w:webHidden/>
              </w:rPr>
              <w:tab/>
            </w:r>
            <w:r w:rsidR="000B3627">
              <w:rPr>
                <w:noProof/>
                <w:webHidden/>
              </w:rPr>
              <w:fldChar w:fldCharType="begin"/>
            </w:r>
            <w:r w:rsidR="000B3627">
              <w:rPr>
                <w:noProof/>
                <w:webHidden/>
              </w:rPr>
              <w:instrText xml:space="preserve"> PAGEREF _Toc155375211 \h </w:instrText>
            </w:r>
            <w:r w:rsidR="000B3627">
              <w:rPr>
                <w:noProof/>
                <w:webHidden/>
              </w:rPr>
            </w:r>
            <w:r w:rsidR="000B3627">
              <w:rPr>
                <w:noProof/>
                <w:webHidden/>
              </w:rPr>
              <w:fldChar w:fldCharType="separate"/>
            </w:r>
            <w:r w:rsidR="005E1475">
              <w:rPr>
                <w:noProof/>
                <w:webHidden/>
              </w:rPr>
              <w:t>25</w:t>
            </w:r>
            <w:r w:rsidR="000B3627">
              <w:rPr>
                <w:noProof/>
                <w:webHidden/>
              </w:rPr>
              <w:fldChar w:fldCharType="end"/>
            </w:r>
          </w:hyperlink>
        </w:p>
        <w:p w14:paraId="4C153A4C" w14:textId="1ADF596D"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12" w:history="1">
            <w:r w:rsidR="000B3627" w:rsidRPr="00842AE9">
              <w:rPr>
                <w:rStyle w:val="Hyperlink"/>
                <w:rFonts w:eastAsiaTheme="majorEastAsia"/>
                <w:noProof/>
              </w:rPr>
              <w:t>4.1.3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UC3</w:t>
            </w:r>
            <w:r w:rsidR="000B3627" w:rsidRPr="00842AE9">
              <w:rPr>
                <w:rStyle w:val="Hyperlink"/>
                <w:rFonts w:eastAsiaTheme="majorEastAsia"/>
                <w:noProof/>
                <w:lang w:val="vi-VN"/>
              </w:rPr>
              <w:t xml:space="preserve">: </w:t>
            </w:r>
            <w:r w:rsidR="000B3627" w:rsidRPr="00842AE9">
              <w:rPr>
                <w:rStyle w:val="Hyperlink"/>
                <w:rFonts w:eastAsiaTheme="majorEastAsia"/>
                <w:noProof/>
              </w:rPr>
              <w:t>Đổi mật khẩu</w:t>
            </w:r>
            <w:r w:rsidR="000B3627">
              <w:rPr>
                <w:noProof/>
                <w:webHidden/>
              </w:rPr>
              <w:tab/>
            </w:r>
            <w:r w:rsidR="000B3627">
              <w:rPr>
                <w:noProof/>
                <w:webHidden/>
              </w:rPr>
              <w:fldChar w:fldCharType="begin"/>
            </w:r>
            <w:r w:rsidR="000B3627">
              <w:rPr>
                <w:noProof/>
                <w:webHidden/>
              </w:rPr>
              <w:instrText xml:space="preserve"> PAGEREF _Toc155375212 \h </w:instrText>
            </w:r>
            <w:r w:rsidR="000B3627">
              <w:rPr>
                <w:noProof/>
                <w:webHidden/>
              </w:rPr>
            </w:r>
            <w:r w:rsidR="000B3627">
              <w:rPr>
                <w:noProof/>
                <w:webHidden/>
              </w:rPr>
              <w:fldChar w:fldCharType="separate"/>
            </w:r>
            <w:r w:rsidR="005E1475">
              <w:rPr>
                <w:noProof/>
                <w:webHidden/>
              </w:rPr>
              <w:t>29</w:t>
            </w:r>
            <w:r w:rsidR="000B3627">
              <w:rPr>
                <w:noProof/>
                <w:webHidden/>
              </w:rPr>
              <w:fldChar w:fldCharType="end"/>
            </w:r>
          </w:hyperlink>
        </w:p>
        <w:p w14:paraId="656A6600" w14:textId="657FB974"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13" w:history="1">
            <w:r w:rsidR="000B3627" w:rsidRPr="00842AE9">
              <w:rPr>
                <w:rStyle w:val="Hyperlink"/>
                <w:rFonts w:eastAsiaTheme="majorEastAsia"/>
                <w:noProof/>
              </w:rPr>
              <w:t>4.1.4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UC4</w:t>
            </w:r>
            <w:r w:rsidR="000B3627" w:rsidRPr="00842AE9">
              <w:rPr>
                <w:rStyle w:val="Hyperlink"/>
                <w:rFonts w:eastAsiaTheme="majorEastAsia"/>
                <w:noProof/>
                <w:lang w:val="vi-VN"/>
              </w:rPr>
              <w:t xml:space="preserve">: </w:t>
            </w:r>
            <w:r w:rsidR="000B3627" w:rsidRPr="00842AE9">
              <w:rPr>
                <w:rStyle w:val="Hyperlink"/>
                <w:rFonts w:eastAsiaTheme="majorEastAsia"/>
                <w:noProof/>
              </w:rPr>
              <w:t>Xem hồ sơ nhân viên</w:t>
            </w:r>
            <w:r w:rsidR="000B3627">
              <w:rPr>
                <w:noProof/>
                <w:webHidden/>
              </w:rPr>
              <w:tab/>
            </w:r>
            <w:r w:rsidR="000B3627">
              <w:rPr>
                <w:noProof/>
                <w:webHidden/>
              </w:rPr>
              <w:fldChar w:fldCharType="begin"/>
            </w:r>
            <w:r w:rsidR="000B3627">
              <w:rPr>
                <w:noProof/>
                <w:webHidden/>
              </w:rPr>
              <w:instrText xml:space="preserve"> PAGEREF _Toc155375213 \h </w:instrText>
            </w:r>
            <w:r w:rsidR="000B3627">
              <w:rPr>
                <w:noProof/>
                <w:webHidden/>
              </w:rPr>
            </w:r>
            <w:r w:rsidR="000B3627">
              <w:rPr>
                <w:noProof/>
                <w:webHidden/>
              </w:rPr>
              <w:fldChar w:fldCharType="separate"/>
            </w:r>
            <w:r w:rsidR="005E1475">
              <w:rPr>
                <w:noProof/>
                <w:webHidden/>
              </w:rPr>
              <w:t>31</w:t>
            </w:r>
            <w:r w:rsidR="000B3627">
              <w:rPr>
                <w:noProof/>
                <w:webHidden/>
              </w:rPr>
              <w:fldChar w:fldCharType="end"/>
            </w:r>
          </w:hyperlink>
        </w:p>
        <w:p w14:paraId="3DD7F986" w14:textId="58344BA3"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14" w:history="1">
            <w:r w:rsidR="000B3627" w:rsidRPr="00842AE9">
              <w:rPr>
                <w:rStyle w:val="Hyperlink"/>
                <w:rFonts w:eastAsiaTheme="majorEastAsia" w:cs="Arial"/>
                <w:noProof/>
                <w:lang w:val="vi-VN"/>
              </w:rPr>
              <w:t>4.2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Quản</w:t>
            </w:r>
            <w:r w:rsidR="000B3627" w:rsidRPr="00842AE9">
              <w:rPr>
                <w:rStyle w:val="Hyperlink"/>
                <w:rFonts w:eastAsiaTheme="majorEastAsia" w:cs="Arial"/>
                <w:noProof/>
                <w:lang w:val="vi-VN"/>
              </w:rPr>
              <w:t xml:space="preserve"> lý tài khoản</w:t>
            </w:r>
            <w:r w:rsidR="000B3627">
              <w:rPr>
                <w:noProof/>
                <w:webHidden/>
              </w:rPr>
              <w:tab/>
            </w:r>
            <w:r w:rsidR="000B3627">
              <w:rPr>
                <w:noProof/>
                <w:webHidden/>
              </w:rPr>
              <w:fldChar w:fldCharType="begin"/>
            </w:r>
            <w:r w:rsidR="000B3627">
              <w:rPr>
                <w:noProof/>
                <w:webHidden/>
              </w:rPr>
              <w:instrText xml:space="preserve"> PAGEREF _Toc155375214 \h </w:instrText>
            </w:r>
            <w:r w:rsidR="000B3627">
              <w:rPr>
                <w:noProof/>
                <w:webHidden/>
              </w:rPr>
            </w:r>
            <w:r w:rsidR="000B3627">
              <w:rPr>
                <w:noProof/>
                <w:webHidden/>
              </w:rPr>
              <w:fldChar w:fldCharType="separate"/>
            </w:r>
            <w:r w:rsidR="005E1475">
              <w:rPr>
                <w:noProof/>
                <w:webHidden/>
              </w:rPr>
              <w:t>32</w:t>
            </w:r>
            <w:r w:rsidR="000B3627">
              <w:rPr>
                <w:noProof/>
                <w:webHidden/>
              </w:rPr>
              <w:fldChar w:fldCharType="end"/>
            </w:r>
          </w:hyperlink>
        </w:p>
        <w:p w14:paraId="218C5642" w14:textId="729A86A5"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15" w:history="1">
            <w:r w:rsidR="000B3627" w:rsidRPr="00842AE9">
              <w:rPr>
                <w:rStyle w:val="Hyperlink"/>
                <w:rFonts w:eastAsiaTheme="majorEastAsia" w:cs="Arial"/>
                <w:noProof/>
                <w:lang w:val="vi-VN"/>
              </w:rPr>
              <w:t>4.2.1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UC 5</w:t>
            </w:r>
            <w:r w:rsidR="000B3627" w:rsidRPr="00842AE9">
              <w:rPr>
                <w:rStyle w:val="Hyperlink"/>
                <w:rFonts w:eastAsiaTheme="majorEastAsia" w:cs="Arial"/>
                <w:noProof/>
                <w:lang w:val="vi-VN"/>
              </w:rPr>
              <w:t>: Tạo mới nhân viên</w:t>
            </w:r>
            <w:r w:rsidR="000B3627">
              <w:rPr>
                <w:noProof/>
                <w:webHidden/>
              </w:rPr>
              <w:tab/>
            </w:r>
            <w:r w:rsidR="000B3627">
              <w:rPr>
                <w:noProof/>
                <w:webHidden/>
              </w:rPr>
              <w:fldChar w:fldCharType="begin"/>
            </w:r>
            <w:r w:rsidR="000B3627">
              <w:rPr>
                <w:noProof/>
                <w:webHidden/>
              </w:rPr>
              <w:instrText xml:space="preserve"> PAGEREF _Toc155375215 \h </w:instrText>
            </w:r>
            <w:r w:rsidR="000B3627">
              <w:rPr>
                <w:noProof/>
                <w:webHidden/>
              </w:rPr>
            </w:r>
            <w:r w:rsidR="000B3627">
              <w:rPr>
                <w:noProof/>
                <w:webHidden/>
              </w:rPr>
              <w:fldChar w:fldCharType="separate"/>
            </w:r>
            <w:r w:rsidR="005E1475">
              <w:rPr>
                <w:noProof/>
                <w:webHidden/>
              </w:rPr>
              <w:t>40</w:t>
            </w:r>
            <w:r w:rsidR="000B3627">
              <w:rPr>
                <w:noProof/>
                <w:webHidden/>
              </w:rPr>
              <w:fldChar w:fldCharType="end"/>
            </w:r>
          </w:hyperlink>
        </w:p>
        <w:p w14:paraId="1FD5EDE2" w14:textId="6F85C6CD"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16" w:history="1">
            <w:r w:rsidR="000B3627" w:rsidRPr="00842AE9">
              <w:rPr>
                <w:rStyle w:val="Hyperlink"/>
                <w:rFonts w:eastAsiaTheme="majorEastAsia"/>
                <w:noProof/>
              </w:rPr>
              <w:t>4.2.2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UC</w:t>
            </w:r>
            <w:r w:rsidR="000B3627" w:rsidRPr="00842AE9">
              <w:rPr>
                <w:rStyle w:val="Hyperlink"/>
                <w:rFonts w:eastAsiaTheme="majorEastAsia"/>
                <w:noProof/>
                <w:lang w:val="vi-VN"/>
              </w:rPr>
              <w:t xml:space="preserve"> 6: </w:t>
            </w:r>
            <w:r w:rsidR="000B3627" w:rsidRPr="00842AE9">
              <w:rPr>
                <w:rStyle w:val="Hyperlink"/>
                <w:rFonts w:eastAsiaTheme="majorEastAsia"/>
                <w:noProof/>
              </w:rPr>
              <w:t>Danh</w:t>
            </w:r>
            <w:r w:rsidR="000B3627" w:rsidRPr="00842AE9">
              <w:rPr>
                <w:rStyle w:val="Hyperlink"/>
                <w:rFonts w:eastAsiaTheme="majorEastAsia"/>
                <w:noProof/>
                <w:lang w:val="vi-VN"/>
              </w:rPr>
              <w:t xml:space="preserve"> sách nhân viên</w:t>
            </w:r>
            <w:r w:rsidR="000B3627">
              <w:rPr>
                <w:noProof/>
                <w:webHidden/>
              </w:rPr>
              <w:tab/>
            </w:r>
            <w:r w:rsidR="000B3627">
              <w:rPr>
                <w:noProof/>
                <w:webHidden/>
              </w:rPr>
              <w:fldChar w:fldCharType="begin"/>
            </w:r>
            <w:r w:rsidR="000B3627">
              <w:rPr>
                <w:noProof/>
                <w:webHidden/>
              </w:rPr>
              <w:instrText xml:space="preserve"> PAGEREF _Toc155375216 \h </w:instrText>
            </w:r>
            <w:r w:rsidR="000B3627">
              <w:rPr>
                <w:noProof/>
                <w:webHidden/>
              </w:rPr>
            </w:r>
            <w:r w:rsidR="000B3627">
              <w:rPr>
                <w:noProof/>
                <w:webHidden/>
              </w:rPr>
              <w:fldChar w:fldCharType="separate"/>
            </w:r>
            <w:r w:rsidR="005E1475">
              <w:rPr>
                <w:noProof/>
                <w:webHidden/>
              </w:rPr>
              <w:t>43</w:t>
            </w:r>
            <w:r w:rsidR="000B3627">
              <w:rPr>
                <w:noProof/>
                <w:webHidden/>
              </w:rPr>
              <w:fldChar w:fldCharType="end"/>
            </w:r>
          </w:hyperlink>
        </w:p>
        <w:p w14:paraId="6D13AAA6" w14:textId="74A86D4F"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17" w:history="1">
            <w:r w:rsidR="000B3627" w:rsidRPr="00842AE9">
              <w:rPr>
                <w:rStyle w:val="Hyperlink"/>
                <w:rFonts w:eastAsiaTheme="majorEastAsia"/>
                <w:noProof/>
              </w:rPr>
              <w:t>4.2.3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UC 7: Chỉnh sửa nhân viên</w:t>
            </w:r>
            <w:r w:rsidR="000B3627">
              <w:rPr>
                <w:noProof/>
                <w:webHidden/>
              </w:rPr>
              <w:tab/>
            </w:r>
            <w:r w:rsidR="000B3627">
              <w:rPr>
                <w:noProof/>
                <w:webHidden/>
              </w:rPr>
              <w:fldChar w:fldCharType="begin"/>
            </w:r>
            <w:r w:rsidR="000B3627">
              <w:rPr>
                <w:noProof/>
                <w:webHidden/>
              </w:rPr>
              <w:instrText xml:space="preserve"> PAGEREF _Toc155375217 \h </w:instrText>
            </w:r>
            <w:r w:rsidR="000B3627">
              <w:rPr>
                <w:noProof/>
                <w:webHidden/>
              </w:rPr>
            </w:r>
            <w:r w:rsidR="000B3627">
              <w:rPr>
                <w:noProof/>
                <w:webHidden/>
              </w:rPr>
              <w:fldChar w:fldCharType="separate"/>
            </w:r>
            <w:r w:rsidR="005E1475">
              <w:rPr>
                <w:noProof/>
                <w:webHidden/>
              </w:rPr>
              <w:t>43</w:t>
            </w:r>
            <w:r w:rsidR="000B3627">
              <w:rPr>
                <w:noProof/>
                <w:webHidden/>
              </w:rPr>
              <w:fldChar w:fldCharType="end"/>
            </w:r>
          </w:hyperlink>
        </w:p>
        <w:p w14:paraId="2686A14F" w14:textId="77C48FB5"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18" w:history="1">
            <w:r w:rsidR="000B3627" w:rsidRPr="00842AE9">
              <w:rPr>
                <w:rStyle w:val="Hyperlink"/>
                <w:rFonts w:eastAsiaTheme="majorEastAsia"/>
                <w:noProof/>
              </w:rPr>
              <w:t>4.2.4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UC8: Kích hoạt tài khoàn/hủy kích hoạt tài khoản</w:t>
            </w:r>
            <w:r w:rsidR="000B3627">
              <w:rPr>
                <w:noProof/>
                <w:webHidden/>
              </w:rPr>
              <w:tab/>
            </w:r>
            <w:r w:rsidR="000B3627">
              <w:rPr>
                <w:noProof/>
                <w:webHidden/>
              </w:rPr>
              <w:fldChar w:fldCharType="begin"/>
            </w:r>
            <w:r w:rsidR="000B3627">
              <w:rPr>
                <w:noProof/>
                <w:webHidden/>
              </w:rPr>
              <w:instrText xml:space="preserve"> PAGEREF _Toc155375218 \h </w:instrText>
            </w:r>
            <w:r w:rsidR="000B3627">
              <w:rPr>
                <w:noProof/>
                <w:webHidden/>
              </w:rPr>
            </w:r>
            <w:r w:rsidR="000B3627">
              <w:rPr>
                <w:noProof/>
                <w:webHidden/>
              </w:rPr>
              <w:fldChar w:fldCharType="separate"/>
            </w:r>
            <w:r w:rsidR="005E1475">
              <w:rPr>
                <w:noProof/>
                <w:webHidden/>
              </w:rPr>
              <w:t>43</w:t>
            </w:r>
            <w:r w:rsidR="000B3627">
              <w:rPr>
                <w:noProof/>
                <w:webHidden/>
              </w:rPr>
              <w:fldChar w:fldCharType="end"/>
            </w:r>
          </w:hyperlink>
        </w:p>
        <w:p w14:paraId="15E7290C" w14:textId="5B4C863B"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19" w:history="1">
            <w:r w:rsidR="000B3627" w:rsidRPr="00842AE9">
              <w:rPr>
                <w:rStyle w:val="Hyperlink"/>
                <w:rFonts w:eastAsiaTheme="majorEastAsia"/>
                <w:noProof/>
              </w:rPr>
              <w:t>4.3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Quản lý phòng ban</w:t>
            </w:r>
            <w:r w:rsidR="000B3627">
              <w:rPr>
                <w:noProof/>
                <w:webHidden/>
              </w:rPr>
              <w:tab/>
            </w:r>
            <w:r w:rsidR="000B3627">
              <w:rPr>
                <w:noProof/>
                <w:webHidden/>
              </w:rPr>
              <w:fldChar w:fldCharType="begin"/>
            </w:r>
            <w:r w:rsidR="000B3627">
              <w:rPr>
                <w:noProof/>
                <w:webHidden/>
              </w:rPr>
              <w:instrText xml:space="preserve"> PAGEREF _Toc155375219 \h </w:instrText>
            </w:r>
            <w:r w:rsidR="000B3627">
              <w:rPr>
                <w:noProof/>
                <w:webHidden/>
              </w:rPr>
            </w:r>
            <w:r w:rsidR="000B3627">
              <w:rPr>
                <w:noProof/>
                <w:webHidden/>
              </w:rPr>
              <w:fldChar w:fldCharType="separate"/>
            </w:r>
            <w:r w:rsidR="005E1475">
              <w:rPr>
                <w:noProof/>
                <w:webHidden/>
              </w:rPr>
              <w:t>32</w:t>
            </w:r>
            <w:r w:rsidR="000B3627">
              <w:rPr>
                <w:noProof/>
                <w:webHidden/>
              </w:rPr>
              <w:fldChar w:fldCharType="end"/>
            </w:r>
          </w:hyperlink>
        </w:p>
        <w:p w14:paraId="601E6090" w14:textId="12C88CD1"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20" w:history="1">
            <w:r w:rsidR="000B3627" w:rsidRPr="00842AE9">
              <w:rPr>
                <w:rStyle w:val="Hyperlink"/>
                <w:rFonts w:eastAsiaTheme="majorEastAsia"/>
                <w:noProof/>
              </w:rPr>
              <w:t>4.3.1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UC7</w:t>
            </w:r>
            <w:r w:rsidR="000B3627" w:rsidRPr="00842AE9">
              <w:rPr>
                <w:rStyle w:val="Hyperlink"/>
                <w:rFonts w:eastAsiaTheme="majorEastAsia"/>
                <w:noProof/>
                <w:lang w:val="vi-VN"/>
              </w:rPr>
              <w:t xml:space="preserve">: </w:t>
            </w:r>
            <w:r w:rsidR="000B3627" w:rsidRPr="00842AE9">
              <w:rPr>
                <w:rStyle w:val="Hyperlink"/>
                <w:rFonts w:eastAsiaTheme="majorEastAsia"/>
                <w:noProof/>
              </w:rPr>
              <w:t>Tạo mới phòng ban</w:t>
            </w:r>
            <w:r w:rsidR="000B3627">
              <w:rPr>
                <w:noProof/>
                <w:webHidden/>
              </w:rPr>
              <w:tab/>
            </w:r>
            <w:r w:rsidR="000B3627">
              <w:rPr>
                <w:noProof/>
                <w:webHidden/>
              </w:rPr>
              <w:fldChar w:fldCharType="begin"/>
            </w:r>
            <w:r w:rsidR="000B3627">
              <w:rPr>
                <w:noProof/>
                <w:webHidden/>
              </w:rPr>
              <w:instrText xml:space="preserve"> PAGEREF _Toc155375220 \h </w:instrText>
            </w:r>
            <w:r w:rsidR="000B3627">
              <w:rPr>
                <w:noProof/>
                <w:webHidden/>
              </w:rPr>
            </w:r>
            <w:r w:rsidR="000B3627">
              <w:rPr>
                <w:noProof/>
                <w:webHidden/>
              </w:rPr>
              <w:fldChar w:fldCharType="separate"/>
            </w:r>
            <w:r w:rsidR="005E1475">
              <w:rPr>
                <w:noProof/>
                <w:webHidden/>
              </w:rPr>
              <w:t>32</w:t>
            </w:r>
            <w:r w:rsidR="000B3627">
              <w:rPr>
                <w:noProof/>
                <w:webHidden/>
              </w:rPr>
              <w:fldChar w:fldCharType="end"/>
            </w:r>
          </w:hyperlink>
        </w:p>
        <w:p w14:paraId="086B5ECA" w14:textId="0F3E7161"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21" w:history="1">
            <w:r w:rsidR="000B3627" w:rsidRPr="00842AE9">
              <w:rPr>
                <w:rStyle w:val="Hyperlink"/>
                <w:rFonts w:eastAsiaTheme="majorEastAsia"/>
                <w:noProof/>
              </w:rPr>
              <w:t>4.3.2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Xem</w:t>
            </w:r>
            <w:r w:rsidR="000B3627" w:rsidRPr="00842AE9">
              <w:rPr>
                <w:rStyle w:val="Hyperlink"/>
                <w:rFonts w:eastAsiaTheme="majorEastAsia"/>
                <w:noProof/>
                <w:lang w:val="vi-VN"/>
              </w:rPr>
              <w:t xml:space="preserve"> chi tiết phòng ban</w:t>
            </w:r>
            <w:r w:rsidR="000B3627">
              <w:rPr>
                <w:noProof/>
                <w:webHidden/>
              </w:rPr>
              <w:tab/>
            </w:r>
            <w:r w:rsidR="000B3627">
              <w:rPr>
                <w:noProof/>
                <w:webHidden/>
              </w:rPr>
              <w:fldChar w:fldCharType="begin"/>
            </w:r>
            <w:r w:rsidR="000B3627">
              <w:rPr>
                <w:noProof/>
                <w:webHidden/>
              </w:rPr>
              <w:instrText xml:space="preserve"> PAGEREF _Toc155375221 \h </w:instrText>
            </w:r>
            <w:r w:rsidR="000B3627">
              <w:rPr>
                <w:noProof/>
                <w:webHidden/>
              </w:rPr>
            </w:r>
            <w:r w:rsidR="000B3627">
              <w:rPr>
                <w:noProof/>
                <w:webHidden/>
              </w:rPr>
              <w:fldChar w:fldCharType="separate"/>
            </w:r>
            <w:r w:rsidR="005E1475">
              <w:rPr>
                <w:noProof/>
                <w:webHidden/>
              </w:rPr>
              <w:t>34</w:t>
            </w:r>
            <w:r w:rsidR="000B3627">
              <w:rPr>
                <w:noProof/>
                <w:webHidden/>
              </w:rPr>
              <w:fldChar w:fldCharType="end"/>
            </w:r>
          </w:hyperlink>
        </w:p>
        <w:p w14:paraId="1A202322" w14:textId="66A28238"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22" w:history="1">
            <w:r w:rsidR="000B3627" w:rsidRPr="00842AE9">
              <w:rPr>
                <w:rStyle w:val="Hyperlink"/>
                <w:rFonts w:eastAsiaTheme="majorEastAsia"/>
                <w:noProof/>
              </w:rPr>
              <w:t>4.3.3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UC8</w:t>
            </w:r>
            <w:r w:rsidR="000B3627" w:rsidRPr="00842AE9">
              <w:rPr>
                <w:rStyle w:val="Hyperlink"/>
                <w:rFonts w:eastAsiaTheme="majorEastAsia"/>
                <w:noProof/>
                <w:lang w:val="vi-VN"/>
              </w:rPr>
              <w:t xml:space="preserve">: </w:t>
            </w:r>
            <w:r w:rsidR="000B3627" w:rsidRPr="00842AE9">
              <w:rPr>
                <w:rStyle w:val="Hyperlink"/>
                <w:rFonts w:eastAsiaTheme="majorEastAsia"/>
                <w:noProof/>
              </w:rPr>
              <w:t>Xem danh sách phòng ban</w:t>
            </w:r>
            <w:r w:rsidR="000B3627">
              <w:rPr>
                <w:noProof/>
                <w:webHidden/>
              </w:rPr>
              <w:tab/>
            </w:r>
            <w:r w:rsidR="000B3627">
              <w:rPr>
                <w:noProof/>
                <w:webHidden/>
              </w:rPr>
              <w:fldChar w:fldCharType="begin"/>
            </w:r>
            <w:r w:rsidR="000B3627">
              <w:rPr>
                <w:noProof/>
                <w:webHidden/>
              </w:rPr>
              <w:instrText xml:space="preserve"> PAGEREF _Toc155375222 \h </w:instrText>
            </w:r>
            <w:r w:rsidR="000B3627">
              <w:rPr>
                <w:noProof/>
                <w:webHidden/>
              </w:rPr>
            </w:r>
            <w:r w:rsidR="000B3627">
              <w:rPr>
                <w:noProof/>
                <w:webHidden/>
              </w:rPr>
              <w:fldChar w:fldCharType="separate"/>
            </w:r>
            <w:r w:rsidR="005E1475">
              <w:rPr>
                <w:noProof/>
                <w:webHidden/>
              </w:rPr>
              <w:t>34</w:t>
            </w:r>
            <w:r w:rsidR="000B3627">
              <w:rPr>
                <w:noProof/>
                <w:webHidden/>
              </w:rPr>
              <w:fldChar w:fldCharType="end"/>
            </w:r>
          </w:hyperlink>
        </w:p>
        <w:p w14:paraId="5DF08838" w14:textId="6CC264E3"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23" w:history="1">
            <w:r w:rsidR="000B3627" w:rsidRPr="00842AE9">
              <w:rPr>
                <w:rStyle w:val="Hyperlink"/>
                <w:rFonts w:eastAsiaTheme="majorEastAsia"/>
                <w:noProof/>
              </w:rPr>
              <w:t>4.3.4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UC9</w:t>
            </w:r>
            <w:r w:rsidR="000B3627" w:rsidRPr="00842AE9">
              <w:rPr>
                <w:rStyle w:val="Hyperlink"/>
                <w:rFonts w:eastAsiaTheme="majorEastAsia"/>
                <w:noProof/>
                <w:lang w:val="vi-VN"/>
              </w:rPr>
              <w:t xml:space="preserve">: </w:t>
            </w:r>
            <w:r w:rsidR="000B3627" w:rsidRPr="00842AE9">
              <w:rPr>
                <w:rStyle w:val="Hyperlink"/>
                <w:rFonts w:eastAsiaTheme="majorEastAsia"/>
                <w:noProof/>
              </w:rPr>
              <w:t>Chỉnh sửa phòng ban</w:t>
            </w:r>
            <w:r w:rsidR="000B3627">
              <w:rPr>
                <w:noProof/>
                <w:webHidden/>
              </w:rPr>
              <w:tab/>
            </w:r>
            <w:r w:rsidR="000B3627">
              <w:rPr>
                <w:noProof/>
                <w:webHidden/>
              </w:rPr>
              <w:fldChar w:fldCharType="begin"/>
            </w:r>
            <w:r w:rsidR="000B3627">
              <w:rPr>
                <w:noProof/>
                <w:webHidden/>
              </w:rPr>
              <w:instrText xml:space="preserve"> PAGEREF _Toc155375223 \h </w:instrText>
            </w:r>
            <w:r w:rsidR="000B3627">
              <w:rPr>
                <w:noProof/>
                <w:webHidden/>
              </w:rPr>
            </w:r>
            <w:r w:rsidR="000B3627">
              <w:rPr>
                <w:noProof/>
                <w:webHidden/>
              </w:rPr>
              <w:fldChar w:fldCharType="separate"/>
            </w:r>
            <w:r w:rsidR="005E1475">
              <w:rPr>
                <w:noProof/>
                <w:webHidden/>
              </w:rPr>
              <w:t>35</w:t>
            </w:r>
            <w:r w:rsidR="000B3627">
              <w:rPr>
                <w:noProof/>
                <w:webHidden/>
              </w:rPr>
              <w:fldChar w:fldCharType="end"/>
            </w:r>
          </w:hyperlink>
        </w:p>
        <w:p w14:paraId="6FA6C760" w14:textId="132A3D21"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24" w:history="1">
            <w:r w:rsidR="000B3627" w:rsidRPr="00842AE9">
              <w:rPr>
                <w:rStyle w:val="Hyperlink"/>
                <w:rFonts w:eastAsiaTheme="majorEastAsia"/>
                <w:noProof/>
              </w:rPr>
              <w:t>4.3.5</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UC10</w:t>
            </w:r>
            <w:r w:rsidR="000B3627" w:rsidRPr="00842AE9">
              <w:rPr>
                <w:rStyle w:val="Hyperlink"/>
                <w:rFonts w:eastAsiaTheme="majorEastAsia"/>
                <w:noProof/>
                <w:lang w:val="vi-VN"/>
              </w:rPr>
              <w:t xml:space="preserve">: </w:t>
            </w:r>
            <w:r w:rsidR="000B3627" w:rsidRPr="00842AE9">
              <w:rPr>
                <w:rStyle w:val="Hyperlink"/>
                <w:rFonts w:eastAsiaTheme="majorEastAsia"/>
                <w:noProof/>
              </w:rPr>
              <w:t>Xóa phòng ban</w:t>
            </w:r>
            <w:r w:rsidR="000B3627">
              <w:rPr>
                <w:noProof/>
                <w:webHidden/>
              </w:rPr>
              <w:tab/>
            </w:r>
            <w:r w:rsidR="000B3627">
              <w:rPr>
                <w:noProof/>
                <w:webHidden/>
              </w:rPr>
              <w:fldChar w:fldCharType="begin"/>
            </w:r>
            <w:r w:rsidR="000B3627">
              <w:rPr>
                <w:noProof/>
                <w:webHidden/>
              </w:rPr>
              <w:instrText xml:space="preserve"> PAGEREF _Toc155375224 \h </w:instrText>
            </w:r>
            <w:r w:rsidR="000B3627">
              <w:rPr>
                <w:noProof/>
                <w:webHidden/>
              </w:rPr>
            </w:r>
            <w:r w:rsidR="000B3627">
              <w:rPr>
                <w:noProof/>
                <w:webHidden/>
              </w:rPr>
              <w:fldChar w:fldCharType="separate"/>
            </w:r>
            <w:r w:rsidR="005E1475">
              <w:rPr>
                <w:noProof/>
                <w:webHidden/>
              </w:rPr>
              <w:t>37</w:t>
            </w:r>
            <w:r w:rsidR="000B3627">
              <w:rPr>
                <w:noProof/>
                <w:webHidden/>
              </w:rPr>
              <w:fldChar w:fldCharType="end"/>
            </w:r>
          </w:hyperlink>
        </w:p>
        <w:p w14:paraId="6C3B9174" w14:textId="441811D3"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25" w:history="1">
            <w:r w:rsidR="000B3627" w:rsidRPr="00842AE9">
              <w:rPr>
                <w:rStyle w:val="Hyperlink"/>
                <w:rFonts w:eastAsiaTheme="majorEastAsia"/>
                <w:noProof/>
              </w:rPr>
              <w:t>4.4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Quản lý loại đơn nghỉ phép</w:t>
            </w:r>
            <w:r w:rsidR="000B3627">
              <w:rPr>
                <w:noProof/>
                <w:webHidden/>
              </w:rPr>
              <w:tab/>
            </w:r>
            <w:r w:rsidR="000B3627">
              <w:rPr>
                <w:noProof/>
                <w:webHidden/>
              </w:rPr>
              <w:fldChar w:fldCharType="begin"/>
            </w:r>
            <w:r w:rsidR="000B3627">
              <w:rPr>
                <w:noProof/>
                <w:webHidden/>
              </w:rPr>
              <w:instrText xml:space="preserve"> PAGEREF _Toc155375225 \h </w:instrText>
            </w:r>
            <w:r w:rsidR="000B3627">
              <w:rPr>
                <w:noProof/>
                <w:webHidden/>
              </w:rPr>
            </w:r>
            <w:r w:rsidR="000B3627">
              <w:rPr>
                <w:noProof/>
                <w:webHidden/>
              </w:rPr>
              <w:fldChar w:fldCharType="separate"/>
            </w:r>
            <w:r w:rsidR="005E1475">
              <w:rPr>
                <w:noProof/>
                <w:webHidden/>
              </w:rPr>
              <w:t>45</w:t>
            </w:r>
            <w:r w:rsidR="000B3627">
              <w:rPr>
                <w:noProof/>
                <w:webHidden/>
              </w:rPr>
              <w:fldChar w:fldCharType="end"/>
            </w:r>
          </w:hyperlink>
        </w:p>
        <w:p w14:paraId="4447F86A" w14:textId="5F97C9F0"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26" w:history="1">
            <w:r w:rsidR="000B3627" w:rsidRPr="00842AE9">
              <w:rPr>
                <w:rStyle w:val="Hyperlink"/>
                <w:rFonts w:eastAsiaTheme="majorEastAsia"/>
                <w:noProof/>
              </w:rPr>
              <w:t>4.5</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Quản lý đơn xin nghỉ phép</w:t>
            </w:r>
            <w:r w:rsidR="000B3627">
              <w:rPr>
                <w:noProof/>
                <w:webHidden/>
              </w:rPr>
              <w:tab/>
            </w:r>
            <w:r w:rsidR="000B3627">
              <w:rPr>
                <w:noProof/>
                <w:webHidden/>
              </w:rPr>
              <w:fldChar w:fldCharType="begin"/>
            </w:r>
            <w:r w:rsidR="000B3627">
              <w:rPr>
                <w:noProof/>
                <w:webHidden/>
              </w:rPr>
              <w:instrText xml:space="preserve"> PAGEREF _Toc155375226 \h </w:instrText>
            </w:r>
            <w:r w:rsidR="000B3627">
              <w:rPr>
                <w:noProof/>
                <w:webHidden/>
              </w:rPr>
            </w:r>
            <w:r w:rsidR="000B3627">
              <w:rPr>
                <w:noProof/>
                <w:webHidden/>
              </w:rPr>
              <w:fldChar w:fldCharType="separate"/>
            </w:r>
            <w:r w:rsidR="005E1475">
              <w:rPr>
                <w:noProof/>
                <w:webHidden/>
              </w:rPr>
              <w:t>45</w:t>
            </w:r>
            <w:r w:rsidR="000B3627">
              <w:rPr>
                <w:noProof/>
                <w:webHidden/>
              </w:rPr>
              <w:fldChar w:fldCharType="end"/>
            </w:r>
          </w:hyperlink>
        </w:p>
        <w:p w14:paraId="1811DC4B" w14:textId="165B8564"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27" w:history="1">
            <w:r w:rsidR="000B3627" w:rsidRPr="00842AE9">
              <w:rPr>
                <w:rStyle w:val="Hyperlink"/>
                <w:rFonts w:eastAsiaTheme="majorEastAsia"/>
                <w:noProof/>
              </w:rPr>
              <w:t>4.5.1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Xem danh sách đơn</w:t>
            </w:r>
            <w:r w:rsidR="000B3627">
              <w:rPr>
                <w:noProof/>
                <w:webHidden/>
              </w:rPr>
              <w:tab/>
            </w:r>
            <w:r w:rsidR="000B3627">
              <w:rPr>
                <w:noProof/>
                <w:webHidden/>
              </w:rPr>
              <w:fldChar w:fldCharType="begin"/>
            </w:r>
            <w:r w:rsidR="000B3627">
              <w:rPr>
                <w:noProof/>
                <w:webHidden/>
              </w:rPr>
              <w:instrText xml:space="preserve"> PAGEREF _Toc155375227 \h </w:instrText>
            </w:r>
            <w:r w:rsidR="000B3627">
              <w:rPr>
                <w:noProof/>
                <w:webHidden/>
              </w:rPr>
            </w:r>
            <w:r w:rsidR="000B3627">
              <w:rPr>
                <w:noProof/>
                <w:webHidden/>
              </w:rPr>
              <w:fldChar w:fldCharType="separate"/>
            </w:r>
            <w:r w:rsidR="005E1475">
              <w:rPr>
                <w:noProof/>
                <w:webHidden/>
              </w:rPr>
              <w:t>45</w:t>
            </w:r>
            <w:r w:rsidR="000B3627">
              <w:rPr>
                <w:noProof/>
                <w:webHidden/>
              </w:rPr>
              <w:fldChar w:fldCharType="end"/>
            </w:r>
          </w:hyperlink>
        </w:p>
        <w:p w14:paraId="003CDE4D" w14:textId="201A0D99"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28" w:history="1">
            <w:r w:rsidR="000B3627" w:rsidRPr="00842AE9">
              <w:rPr>
                <w:rStyle w:val="Hyperlink"/>
                <w:rFonts w:eastAsiaTheme="majorEastAsia"/>
                <w:noProof/>
              </w:rPr>
              <w:t>4.5.2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Xem chi tiết đơn</w:t>
            </w:r>
            <w:r w:rsidR="000B3627">
              <w:rPr>
                <w:noProof/>
                <w:webHidden/>
              </w:rPr>
              <w:tab/>
            </w:r>
            <w:r w:rsidR="000B3627">
              <w:rPr>
                <w:noProof/>
                <w:webHidden/>
              </w:rPr>
              <w:fldChar w:fldCharType="begin"/>
            </w:r>
            <w:r w:rsidR="000B3627">
              <w:rPr>
                <w:noProof/>
                <w:webHidden/>
              </w:rPr>
              <w:instrText xml:space="preserve"> PAGEREF _Toc155375228 \h </w:instrText>
            </w:r>
            <w:r w:rsidR="000B3627">
              <w:rPr>
                <w:noProof/>
                <w:webHidden/>
              </w:rPr>
            </w:r>
            <w:r w:rsidR="000B3627">
              <w:rPr>
                <w:noProof/>
                <w:webHidden/>
              </w:rPr>
              <w:fldChar w:fldCharType="separate"/>
            </w:r>
            <w:r w:rsidR="005E1475">
              <w:rPr>
                <w:noProof/>
                <w:webHidden/>
              </w:rPr>
              <w:t>46</w:t>
            </w:r>
            <w:r w:rsidR="000B3627">
              <w:rPr>
                <w:noProof/>
                <w:webHidden/>
              </w:rPr>
              <w:fldChar w:fldCharType="end"/>
            </w:r>
          </w:hyperlink>
        </w:p>
        <w:p w14:paraId="3A28D42A" w14:textId="5C3C2AF4"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29" w:history="1">
            <w:r w:rsidR="000B3627" w:rsidRPr="00842AE9">
              <w:rPr>
                <w:rStyle w:val="Hyperlink"/>
                <w:rFonts w:eastAsiaTheme="majorEastAsia"/>
                <w:noProof/>
              </w:rPr>
              <w:t>4.5.3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Chỉnh sửa đơn</w:t>
            </w:r>
            <w:r w:rsidR="000B3627">
              <w:rPr>
                <w:noProof/>
                <w:webHidden/>
              </w:rPr>
              <w:tab/>
            </w:r>
            <w:r w:rsidR="000B3627">
              <w:rPr>
                <w:noProof/>
                <w:webHidden/>
              </w:rPr>
              <w:fldChar w:fldCharType="begin"/>
            </w:r>
            <w:r w:rsidR="000B3627">
              <w:rPr>
                <w:noProof/>
                <w:webHidden/>
              </w:rPr>
              <w:instrText xml:space="preserve"> PAGEREF _Toc155375229 \h </w:instrText>
            </w:r>
            <w:r w:rsidR="000B3627">
              <w:rPr>
                <w:noProof/>
                <w:webHidden/>
              </w:rPr>
            </w:r>
            <w:r w:rsidR="000B3627">
              <w:rPr>
                <w:noProof/>
                <w:webHidden/>
              </w:rPr>
              <w:fldChar w:fldCharType="separate"/>
            </w:r>
            <w:r w:rsidR="005E1475">
              <w:rPr>
                <w:noProof/>
                <w:webHidden/>
              </w:rPr>
              <w:t>47</w:t>
            </w:r>
            <w:r w:rsidR="000B3627">
              <w:rPr>
                <w:noProof/>
                <w:webHidden/>
              </w:rPr>
              <w:fldChar w:fldCharType="end"/>
            </w:r>
          </w:hyperlink>
        </w:p>
        <w:p w14:paraId="4B601ED5" w14:textId="5798CA5F"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30" w:history="1">
            <w:r w:rsidR="000B3627" w:rsidRPr="00842AE9">
              <w:rPr>
                <w:rStyle w:val="Hyperlink"/>
                <w:rFonts w:eastAsiaTheme="majorEastAsia"/>
                <w:noProof/>
              </w:rPr>
              <w:t>4.5.4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Xóa đơn</w:t>
            </w:r>
            <w:r w:rsidR="000B3627">
              <w:rPr>
                <w:noProof/>
                <w:webHidden/>
              </w:rPr>
              <w:tab/>
            </w:r>
            <w:r w:rsidR="000B3627">
              <w:rPr>
                <w:noProof/>
                <w:webHidden/>
              </w:rPr>
              <w:fldChar w:fldCharType="begin"/>
            </w:r>
            <w:r w:rsidR="000B3627">
              <w:rPr>
                <w:noProof/>
                <w:webHidden/>
              </w:rPr>
              <w:instrText xml:space="preserve"> PAGEREF _Toc155375230 \h </w:instrText>
            </w:r>
            <w:r w:rsidR="000B3627">
              <w:rPr>
                <w:noProof/>
                <w:webHidden/>
              </w:rPr>
            </w:r>
            <w:r w:rsidR="000B3627">
              <w:rPr>
                <w:noProof/>
                <w:webHidden/>
              </w:rPr>
              <w:fldChar w:fldCharType="separate"/>
            </w:r>
            <w:r w:rsidR="005E1475">
              <w:rPr>
                <w:noProof/>
                <w:webHidden/>
              </w:rPr>
              <w:t>48</w:t>
            </w:r>
            <w:r w:rsidR="000B3627">
              <w:rPr>
                <w:noProof/>
                <w:webHidden/>
              </w:rPr>
              <w:fldChar w:fldCharType="end"/>
            </w:r>
          </w:hyperlink>
        </w:p>
        <w:p w14:paraId="418BB5DC" w14:textId="190B5D31"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31" w:history="1">
            <w:r w:rsidR="000B3627" w:rsidRPr="00842AE9">
              <w:rPr>
                <w:rStyle w:val="Hyperlink"/>
                <w:rFonts w:eastAsiaTheme="majorEastAsia"/>
                <w:noProof/>
              </w:rPr>
              <w:t>4.5.5</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Tạo đơn xin nghỉ phép (quản lý sẽ tạo đơn hộ cho nhân viên)</w:t>
            </w:r>
            <w:r w:rsidR="000B3627">
              <w:rPr>
                <w:noProof/>
                <w:webHidden/>
              </w:rPr>
              <w:tab/>
            </w:r>
            <w:r w:rsidR="000B3627">
              <w:rPr>
                <w:noProof/>
                <w:webHidden/>
              </w:rPr>
              <w:fldChar w:fldCharType="begin"/>
            </w:r>
            <w:r w:rsidR="000B3627">
              <w:rPr>
                <w:noProof/>
                <w:webHidden/>
              </w:rPr>
              <w:instrText xml:space="preserve"> PAGEREF _Toc155375231 \h </w:instrText>
            </w:r>
            <w:r w:rsidR="000B3627">
              <w:rPr>
                <w:noProof/>
                <w:webHidden/>
              </w:rPr>
            </w:r>
            <w:r w:rsidR="000B3627">
              <w:rPr>
                <w:noProof/>
                <w:webHidden/>
              </w:rPr>
              <w:fldChar w:fldCharType="separate"/>
            </w:r>
            <w:r w:rsidR="005E1475">
              <w:rPr>
                <w:noProof/>
                <w:webHidden/>
              </w:rPr>
              <w:t>49</w:t>
            </w:r>
            <w:r w:rsidR="000B3627">
              <w:rPr>
                <w:noProof/>
                <w:webHidden/>
              </w:rPr>
              <w:fldChar w:fldCharType="end"/>
            </w:r>
          </w:hyperlink>
        </w:p>
        <w:p w14:paraId="27CC82A7" w14:textId="4293901A"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32" w:history="1">
            <w:r w:rsidR="000B3627" w:rsidRPr="00842AE9">
              <w:rPr>
                <w:rStyle w:val="Hyperlink"/>
                <w:rFonts w:eastAsiaTheme="majorEastAsia"/>
                <w:noProof/>
              </w:rPr>
              <w:t>4.5.6</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Nộp đơn</w:t>
            </w:r>
            <w:r w:rsidR="000B3627">
              <w:rPr>
                <w:noProof/>
                <w:webHidden/>
              </w:rPr>
              <w:tab/>
            </w:r>
            <w:r w:rsidR="000B3627">
              <w:rPr>
                <w:noProof/>
                <w:webHidden/>
              </w:rPr>
              <w:fldChar w:fldCharType="begin"/>
            </w:r>
            <w:r w:rsidR="000B3627">
              <w:rPr>
                <w:noProof/>
                <w:webHidden/>
              </w:rPr>
              <w:instrText xml:space="preserve"> PAGEREF _Toc155375232 \h </w:instrText>
            </w:r>
            <w:r w:rsidR="000B3627">
              <w:rPr>
                <w:noProof/>
                <w:webHidden/>
              </w:rPr>
            </w:r>
            <w:r w:rsidR="000B3627">
              <w:rPr>
                <w:noProof/>
                <w:webHidden/>
              </w:rPr>
              <w:fldChar w:fldCharType="separate"/>
            </w:r>
            <w:r w:rsidR="005E1475">
              <w:rPr>
                <w:noProof/>
                <w:webHidden/>
              </w:rPr>
              <w:t>49</w:t>
            </w:r>
            <w:r w:rsidR="000B3627">
              <w:rPr>
                <w:noProof/>
                <w:webHidden/>
              </w:rPr>
              <w:fldChar w:fldCharType="end"/>
            </w:r>
          </w:hyperlink>
        </w:p>
        <w:p w14:paraId="6BBD1050" w14:textId="5D288176"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33" w:history="1">
            <w:r w:rsidR="000B3627" w:rsidRPr="00842AE9">
              <w:rPr>
                <w:rStyle w:val="Hyperlink"/>
                <w:rFonts w:eastAsiaTheme="majorEastAsia"/>
                <w:noProof/>
              </w:rPr>
              <w:t>4.5.7</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Lưu nháp</w:t>
            </w:r>
            <w:r w:rsidR="000B3627">
              <w:rPr>
                <w:noProof/>
                <w:webHidden/>
              </w:rPr>
              <w:tab/>
            </w:r>
            <w:r w:rsidR="000B3627">
              <w:rPr>
                <w:noProof/>
                <w:webHidden/>
              </w:rPr>
              <w:fldChar w:fldCharType="begin"/>
            </w:r>
            <w:r w:rsidR="000B3627">
              <w:rPr>
                <w:noProof/>
                <w:webHidden/>
              </w:rPr>
              <w:instrText xml:space="preserve"> PAGEREF _Toc155375233 \h </w:instrText>
            </w:r>
            <w:r w:rsidR="000B3627">
              <w:rPr>
                <w:noProof/>
                <w:webHidden/>
              </w:rPr>
            </w:r>
            <w:r w:rsidR="000B3627">
              <w:rPr>
                <w:noProof/>
                <w:webHidden/>
              </w:rPr>
              <w:fldChar w:fldCharType="separate"/>
            </w:r>
            <w:r w:rsidR="005E1475">
              <w:rPr>
                <w:noProof/>
                <w:webHidden/>
              </w:rPr>
              <w:t>52</w:t>
            </w:r>
            <w:r w:rsidR="000B3627">
              <w:rPr>
                <w:noProof/>
                <w:webHidden/>
              </w:rPr>
              <w:fldChar w:fldCharType="end"/>
            </w:r>
          </w:hyperlink>
        </w:p>
        <w:p w14:paraId="4F27D07C" w14:textId="3A690CC8"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34" w:history="1">
            <w:r w:rsidR="000B3627" w:rsidRPr="00842AE9">
              <w:rPr>
                <w:rStyle w:val="Hyperlink"/>
                <w:rFonts w:eastAsiaTheme="majorEastAsia"/>
                <w:noProof/>
              </w:rPr>
              <w:t>4.5.8</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Xác nhận đơn</w:t>
            </w:r>
            <w:r w:rsidR="000B3627">
              <w:rPr>
                <w:noProof/>
                <w:webHidden/>
              </w:rPr>
              <w:tab/>
            </w:r>
            <w:r w:rsidR="000B3627">
              <w:rPr>
                <w:noProof/>
                <w:webHidden/>
              </w:rPr>
              <w:fldChar w:fldCharType="begin"/>
            </w:r>
            <w:r w:rsidR="000B3627">
              <w:rPr>
                <w:noProof/>
                <w:webHidden/>
              </w:rPr>
              <w:instrText xml:space="preserve"> PAGEREF _Toc155375234 \h </w:instrText>
            </w:r>
            <w:r w:rsidR="000B3627">
              <w:rPr>
                <w:noProof/>
                <w:webHidden/>
              </w:rPr>
            </w:r>
            <w:r w:rsidR="000B3627">
              <w:rPr>
                <w:noProof/>
                <w:webHidden/>
              </w:rPr>
              <w:fldChar w:fldCharType="separate"/>
            </w:r>
            <w:r w:rsidR="005E1475">
              <w:rPr>
                <w:noProof/>
                <w:webHidden/>
              </w:rPr>
              <w:t>53</w:t>
            </w:r>
            <w:r w:rsidR="000B3627">
              <w:rPr>
                <w:noProof/>
                <w:webHidden/>
              </w:rPr>
              <w:fldChar w:fldCharType="end"/>
            </w:r>
          </w:hyperlink>
        </w:p>
        <w:p w14:paraId="457615F7" w14:textId="4897B530"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35" w:history="1">
            <w:r w:rsidR="000B3627" w:rsidRPr="00842AE9">
              <w:rPr>
                <w:rStyle w:val="Hyperlink"/>
                <w:rFonts w:eastAsiaTheme="majorEastAsia"/>
                <w:noProof/>
              </w:rPr>
              <w:t>4.5.9</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Từ chối bởi quản lý</w:t>
            </w:r>
            <w:r w:rsidR="000B3627">
              <w:rPr>
                <w:noProof/>
                <w:webHidden/>
              </w:rPr>
              <w:tab/>
            </w:r>
            <w:r w:rsidR="000B3627">
              <w:rPr>
                <w:noProof/>
                <w:webHidden/>
              </w:rPr>
              <w:fldChar w:fldCharType="begin"/>
            </w:r>
            <w:r w:rsidR="000B3627">
              <w:rPr>
                <w:noProof/>
                <w:webHidden/>
              </w:rPr>
              <w:instrText xml:space="preserve"> PAGEREF _Toc155375235 \h </w:instrText>
            </w:r>
            <w:r w:rsidR="000B3627">
              <w:rPr>
                <w:noProof/>
                <w:webHidden/>
              </w:rPr>
            </w:r>
            <w:r w:rsidR="000B3627">
              <w:rPr>
                <w:noProof/>
                <w:webHidden/>
              </w:rPr>
              <w:fldChar w:fldCharType="separate"/>
            </w:r>
            <w:r w:rsidR="005E1475">
              <w:rPr>
                <w:noProof/>
                <w:webHidden/>
              </w:rPr>
              <w:t>55</w:t>
            </w:r>
            <w:r w:rsidR="000B3627">
              <w:rPr>
                <w:noProof/>
                <w:webHidden/>
              </w:rPr>
              <w:fldChar w:fldCharType="end"/>
            </w:r>
          </w:hyperlink>
        </w:p>
        <w:p w14:paraId="5E35744E" w14:textId="74043783" w:rsidR="000B3627" w:rsidRDefault="00000000">
          <w:pPr>
            <w:pStyle w:val="TOC3"/>
            <w:tabs>
              <w:tab w:val="left" w:pos="132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36" w:history="1">
            <w:r w:rsidR="000B3627" w:rsidRPr="00842AE9">
              <w:rPr>
                <w:rStyle w:val="Hyperlink"/>
                <w:rFonts w:eastAsiaTheme="majorEastAsia"/>
                <w:noProof/>
              </w:rPr>
              <w:t>4.5.10</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Phê duyệt đơn</w:t>
            </w:r>
            <w:r w:rsidR="000B3627">
              <w:rPr>
                <w:noProof/>
                <w:webHidden/>
              </w:rPr>
              <w:tab/>
            </w:r>
            <w:r w:rsidR="000B3627">
              <w:rPr>
                <w:noProof/>
                <w:webHidden/>
              </w:rPr>
              <w:fldChar w:fldCharType="begin"/>
            </w:r>
            <w:r w:rsidR="000B3627">
              <w:rPr>
                <w:noProof/>
                <w:webHidden/>
              </w:rPr>
              <w:instrText xml:space="preserve"> PAGEREF _Toc155375236 \h </w:instrText>
            </w:r>
            <w:r w:rsidR="000B3627">
              <w:rPr>
                <w:noProof/>
                <w:webHidden/>
              </w:rPr>
            </w:r>
            <w:r w:rsidR="000B3627">
              <w:rPr>
                <w:noProof/>
                <w:webHidden/>
              </w:rPr>
              <w:fldChar w:fldCharType="separate"/>
            </w:r>
            <w:r w:rsidR="005E1475">
              <w:rPr>
                <w:noProof/>
                <w:webHidden/>
              </w:rPr>
              <w:t>57</w:t>
            </w:r>
            <w:r w:rsidR="000B3627">
              <w:rPr>
                <w:noProof/>
                <w:webHidden/>
              </w:rPr>
              <w:fldChar w:fldCharType="end"/>
            </w:r>
          </w:hyperlink>
        </w:p>
        <w:p w14:paraId="43BBAA6E" w14:textId="4B276712" w:rsidR="000B3627" w:rsidRDefault="00000000">
          <w:pPr>
            <w:pStyle w:val="TOC3"/>
            <w:tabs>
              <w:tab w:val="left" w:pos="132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37" w:history="1">
            <w:r w:rsidR="000B3627" w:rsidRPr="00842AE9">
              <w:rPr>
                <w:rStyle w:val="Hyperlink"/>
                <w:rFonts w:eastAsiaTheme="majorEastAsia"/>
                <w:noProof/>
              </w:rPr>
              <w:t>4.5.11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Từ chối bởi Hr</w:t>
            </w:r>
            <w:r w:rsidR="000B3627">
              <w:rPr>
                <w:noProof/>
                <w:webHidden/>
              </w:rPr>
              <w:tab/>
            </w:r>
            <w:r w:rsidR="000B3627">
              <w:rPr>
                <w:noProof/>
                <w:webHidden/>
              </w:rPr>
              <w:fldChar w:fldCharType="begin"/>
            </w:r>
            <w:r w:rsidR="000B3627">
              <w:rPr>
                <w:noProof/>
                <w:webHidden/>
              </w:rPr>
              <w:instrText xml:space="preserve"> PAGEREF _Toc155375237 \h </w:instrText>
            </w:r>
            <w:r w:rsidR="000B3627">
              <w:rPr>
                <w:noProof/>
                <w:webHidden/>
              </w:rPr>
            </w:r>
            <w:r w:rsidR="000B3627">
              <w:rPr>
                <w:noProof/>
                <w:webHidden/>
              </w:rPr>
              <w:fldChar w:fldCharType="separate"/>
            </w:r>
            <w:r w:rsidR="005E1475">
              <w:rPr>
                <w:noProof/>
                <w:webHidden/>
              </w:rPr>
              <w:t>59</w:t>
            </w:r>
            <w:r w:rsidR="000B3627">
              <w:rPr>
                <w:noProof/>
                <w:webHidden/>
              </w:rPr>
              <w:fldChar w:fldCharType="end"/>
            </w:r>
          </w:hyperlink>
        </w:p>
        <w:p w14:paraId="11860C7D" w14:textId="35DA0EBF"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38" w:history="1">
            <w:r w:rsidR="000B3627" w:rsidRPr="00842AE9">
              <w:rPr>
                <w:rStyle w:val="Hyperlink"/>
                <w:rFonts w:eastAsiaTheme="majorEastAsia"/>
                <w:noProof/>
              </w:rPr>
              <w:t>4.6</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Quản</w:t>
            </w:r>
            <w:r w:rsidR="000B3627" w:rsidRPr="00842AE9">
              <w:rPr>
                <w:rStyle w:val="Hyperlink"/>
                <w:rFonts w:eastAsiaTheme="majorEastAsia"/>
                <w:noProof/>
                <w:lang w:val="vi-VN"/>
              </w:rPr>
              <w:t xml:space="preserve"> lý đ</w:t>
            </w:r>
            <w:r w:rsidR="000B3627" w:rsidRPr="00842AE9">
              <w:rPr>
                <w:rStyle w:val="Hyperlink"/>
                <w:rFonts w:eastAsiaTheme="majorEastAsia"/>
                <w:noProof/>
              </w:rPr>
              <w:t>ăng ký lịch</w:t>
            </w:r>
            <w:r w:rsidR="000B3627">
              <w:rPr>
                <w:noProof/>
                <w:webHidden/>
              </w:rPr>
              <w:tab/>
            </w:r>
            <w:r w:rsidR="000B3627">
              <w:rPr>
                <w:noProof/>
                <w:webHidden/>
              </w:rPr>
              <w:fldChar w:fldCharType="begin"/>
            </w:r>
            <w:r w:rsidR="000B3627">
              <w:rPr>
                <w:noProof/>
                <w:webHidden/>
              </w:rPr>
              <w:instrText xml:space="preserve"> PAGEREF _Toc155375238 \h </w:instrText>
            </w:r>
            <w:r w:rsidR="000B3627">
              <w:rPr>
                <w:noProof/>
                <w:webHidden/>
              </w:rPr>
            </w:r>
            <w:r w:rsidR="000B3627">
              <w:rPr>
                <w:noProof/>
                <w:webHidden/>
              </w:rPr>
              <w:fldChar w:fldCharType="separate"/>
            </w:r>
            <w:r w:rsidR="005E1475">
              <w:rPr>
                <w:noProof/>
                <w:webHidden/>
              </w:rPr>
              <w:t>61</w:t>
            </w:r>
            <w:r w:rsidR="000B3627">
              <w:rPr>
                <w:noProof/>
                <w:webHidden/>
              </w:rPr>
              <w:fldChar w:fldCharType="end"/>
            </w:r>
          </w:hyperlink>
        </w:p>
        <w:p w14:paraId="5E99D8AC" w14:textId="2CF19E21"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39" w:history="1">
            <w:r w:rsidR="000B3627" w:rsidRPr="00842AE9">
              <w:rPr>
                <w:rStyle w:val="Hyperlink"/>
                <w:rFonts w:eastAsiaTheme="majorEastAsia"/>
                <w:noProof/>
              </w:rPr>
              <w:t>4.6.1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Cài đặt lịch</w:t>
            </w:r>
            <w:r w:rsidR="000B3627">
              <w:rPr>
                <w:noProof/>
                <w:webHidden/>
              </w:rPr>
              <w:tab/>
            </w:r>
            <w:r w:rsidR="000B3627">
              <w:rPr>
                <w:noProof/>
                <w:webHidden/>
              </w:rPr>
              <w:fldChar w:fldCharType="begin"/>
            </w:r>
            <w:r w:rsidR="000B3627">
              <w:rPr>
                <w:noProof/>
                <w:webHidden/>
              </w:rPr>
              <w:instrText xml:space="preserve"> PAGEREF _Toc155375239 \h </w:instrText>
            </w:r>
            <w:r w:rsidR="000B3627">
              <w:rPr>
                <w:noProof/>
                <w:webHidden/>
              </w:rPr>
            </w:r>
            <w:r w:rsidR="000B3627">
              <w:rPr>
                <w:noProof/>
                <w:webHidden/>
              </w:rPr>
              <w:fldChar w:fldCharType="separate"/>
            </w:r>
            <w:r w:rsidR="005E1475">
              <w:rPr>
                <w:noProof/>
                <w:webHidden/>
              </w:rPr>
              <w:t>61</w:t>
            </w:r>
            <w:r w:rsidR="000B3627">
              <w:rPr>
                <w:noProof/>
                <w:webHidden/>
              </w:rPr>
              <w:fldChar w:fldCharType="end"/>
            </w:r>
          </w:hyperlink>
        </w:p>
        <w:p w14:paraId="4F1A2057" w14:textId="13C4F048"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40" w:history="1">
            <w:r w:rsidR="000B3627" w:rsidRPr="00842AE9">
              <w:rPr>
                <w:rStyle w:val="Hyperlink"/>
                <w:rFonts w:eastAsiaTheme="majorEastAsia"/>
                <w:noProof/>
              </w:rPr>
              <w:t>4.6.2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Đăng ký lịch</w:t>
            </w:r>
            <w:r w:rsidR="000B3627">
              <w:rPr>
                <w:noProof/>
                <w:webHidden/>
              </w:rPr>
              <w:tab/>
            </w:r>
            <w:r w:rsidR="000B3627">
              <w:rPr>
                <w:noProof/>
                <w:webHidden/>
              </w:rPr>
              <w:fldChar w:fldCharType="begin"/>
            </w:r>
            <w:r w:rsidR="000B3627">
              <w:rPr>
                <w:noProof/>
                <w:webHidden/>
              </w:rPr>
              <w:instrText xml:space="preserve"> PAGEREF _Toc155375240 \h </w:instrText>
            </w:r>
            <w:r w:rsidR="000B3627">
              <w:rPr>
                <w:noProof/>
                <w:webHidden/>
              </w:rPr>
            </w:r>
            <w:r w:rsidR="000B3627">
              <w:rPr>
                <w:noProof/>
                <w:webHidden/>
              </w:rPr>
              <w:fldChar w:fldCharType="separate"/>
            </w:r>
            <w:r w:rsidR="005E1475">
              <w:rPr>
                <w:noProof/>
                <w:webHidden/>
              </w:rPr>
              <w:t>62</w:t>
            </w:r>
            <w:r w:rsidR="000B3627">
              <w:rPr>
                <w:noProof/>
                <w:webHidden/>
              </w:rPr>
              <w:fldChar w:fldCharType="end"/>
            </w:r>
          </w:hyperlink>
        </w:p>
        <w:p w14:paraId="38578BFD" w14:textId="0A37D391"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41" w:history="1">
            <w:r w:rsidR="000B3627" w:rsidRPr="00842AE9">
              <w:rPr>
                <w:rStyle w:val="Hyperlink"/>
                <w:rFonts w:eastAsiaTheme="majorEastAsia"/>
                <w:noProof/>
              </w:rPr>
              <w:t>4.6.3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Xem lịch làm việc</w:t>
            </w:r>
            <w:r w:rsidR="000B3627">
              <w:rPr>
                <w:noProof/>
                <w:webHidden/>
              </w:rPr>
              <w:tab/>
            </w:r>
            <w:r w:rsidR="000B3627">
              <w:rPr>
                <w:noProof/>
                <w:webHidden/>
              </w:rPr>
              <w:fldChar w:fldCharType="begin"/>
            </w:r>
            <w:r w:rsidR="000B3627">
              <w:rPr>
                <w:noProof/>
                <w:webHidden/>
              </w:rPr>
              <w:instrText xml:space="preserve"> PAGEREF _Toc155375241 \h </w:instrText>
            </w:r>
            <w:r w:rsidR="000B3627">
              <w:rPr>
                <w:noProof/>
                <w:webHidden/>
              </w:rPr>
            </w:r>
            <w:r w:rsidR="000B3627">
              <w:rPr>
                <w:noProof/>
                <w:webHidden/>
              </w:rPr>
              <w:fldChar w:fldCharType="separate"/>
            </w:r>
            <w:r w:rsidR="005E1475">
              <w:rPr>
                <w:noProof/>
                <w:webHidden/>
              </w:rPr>
              <w:t>64</w:t>
            </w:r>
            <w:r w:rsidR="000B3627">
              <w:rPr>
                <w:noProof/>
                <w:webHidden/>
              </w:rPr>
              <w:fldChar w:fldCharType="end"/>
            </w:r>
          </w:hyperlink>
        </w:p>
        <w:p w14:paraId="11A22F59" w14:textId="1411DD62"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42" w:history="1">
            <w:r w:rsidR="000B3627" w:rsidRPr="00842AE9">
              <w:rPr>
                <w:rStyle w:val="Hyperlink"/>
                <w:rFonts w:eastAsiaTheme="majorEastAsia"/>
                <w:noProof/>
              </w:rPr>
              <w:t>4.7</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Các chức năng khác</w:t>
            </w:r>
            <w:r w:rsidR="000B3627">
              <w:rPr>
                <w:noProof/>
                <w:webHidden/>
              </w:rPr>
              <w:tab/>
            </w:r>
            <w:r w:rsidR="000B3627">
              <w:rPr>
                <w:noProof/>
                <w:webHidden/>
              </w:rPr>
              <w:fldChar w:fldCharType="begin"/>
            </w:r>
            <w:r w:rsidR="000B3627">
              <w:rPr>
                <w:noProof/>
                <w:webHidden/>
              </w:rPr>
              <w:instrText xml:space="preserve"> PAGEREF _Toc155375242 \h </w:instrText>
            </w:r>
            <w:r w:rsidR="000B3627">
              <w:rPr>
                <w:noProof/>
                <w:webHidden/>
              </w:rPr>
            </w:r>
            <w:r w:rsidR="000B3627">
              <w:rPr>
                <w:noProof/>
                <w:webHidden/>
              </w:rPr>
              <w:fldChar w:fldCharType="separate"/>
            </w:r>
            <w:r w:rsidR="005E1475">
              <w:rPr>
                <w:noProof/>
                <w:webHidden/>
              </w:rPr>
              <w:t>64</w:t>
            </w:r>
            <w:r w:rsidR="000B3627">
              <w:rPr>
                <w:noProof/>
                <w:webHidden/>
              </w:rPr>
              <w:fldChar w:fldCharType="end"/>
            </w:r>
          </w:hyperlink>
        </w:p>
        <w:p w14:paraId="15FF12EC" w14:textId="123B4F89"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43" w:history="1">
            <w:r w:rsidR="000B3627" w:rsidRPr="00842AE9">
              <w:rPr>
                <w:rStyle w:val="Hyperlink"/>
                <w:rFonts w:eastAsiaTheme="majorEastAsia"/>
                <w:noProof/>
              </w:rPr>
              <w:t>4.7.1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Xuất file danh sách</w:t>
            </w:r>
            <w:r w:rsidR="000B3627">
              <w:rPr>
                <w:noProof/>
                <w:webHidden/>
              </w:rPr>
              <w:tab/>
            </w:r>
            <w:r w:rsidR="000B3627">
              <w:rPr>
                <w:noProof/>
                <w:webHidden/>
              </w:rPr>
              <w:fldChar w:fldCharType="begin"/>
            </w:r>
            <w:r w:rsidR="000B3627">
              <w:rPr>
                <w:noProof/>
                <w:webHidden/>
              </w:rPr>
              <w:instrText xml:space="preserve"> PAGEREF _Toc155375243 \h </w:instrText>
            </w:r>
            <w:r w:rsidR="000B3627">
              <w:rPr>
                <w:noProof/>
                <w:webHidden/>
              </w:rPr>
            </w:r>
            <w:r w:rsidR="000B3627">
              <w:rPr>
                <w:noProof/>
                <w:webHidden/>
              </w:rPr>
              <w:fldChar w:fldCharType="separate"/>
            </w:r>
            <w:r w:rsidR="005E1475">
              <w:rPr>
                <w:noProof/>
                <w:webHidden/>
              </w:rPr>
              <w:t>64</w:t>
            </w:r>
            <w:r w:rsidR="000B3627">
              <w:rPr>
                <w:noProof/>
                <w:webHidden/>
              </w:rPr>
              <w:fldChar w:fldCharType="end"/>
            </w:r>
          </w:hyperlink>
        </w:p>
        <w:p w14:paraId="758593F0" w14:textId="78672F0C"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44" w:history="1">
            <w:r w:rsidR="000B3627" w:rsidRPr="00842AE9">
              <w:rPr>
                <w:rStyle w:val="Hyperlink"/>
                <w:rFonts w:eastAsiaTheme="majorEastAsia"/>
                <w:noProof/>
              </w:rPr>
              <w:t>4.7.2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Xuất file chi tiết</w:t>
            </w:r>
            <w:r w:rsidR="000B3627">
              <w:rPr>
                <w:noProof/>
                <w:webHidden/>
              </w:rPr>
              <w:tab/>
            </w:r>
            <w:r w:rsidR="000B3627">
              <w:rPr>
                <w:noProof/>
                <w:webHidden/>
              </w:rPr>
              <w:fldChar w:fldCharType="begin"/>
            </w:r>
            <w:r w:rsidR="000B3627">
              <w:rPr>
                <w:noProof/>
                <w:webHidden/>
              </w:rPr>
              <w:instrText xml:space="preserve"> PAGEREF _Toc155375244 \h </w:instrText>
            </w:r>
            <w:r w:rsidR="000B3627">
              <w:rPr>
                <w:noProof/>
                <w:webHidden/>
              </w:rPr>
            </w:r>
            <w:r w:rsidR="000B3627">
              <w:rPr>
                <w:noProof/>
                <w:webHidden/>
              </w:rPr>
              <w:fldChar w:fldCharType="separate"/>
            </w:r>
            <w:r w:rsidR="005E1475">
              <w:rPr>
                <w:noProof/>
                <w:webHidden/>
              </w:rPr>
              <w:t>64</w:t>
            </w:r>
            <w:r w:rsidR="000B3627">
              <w:rPr>
                <w:noProof/>
                <w:webHidden/>
              </w:rPr>
              <w:fldChar w:fldCharType="end"/>
            </w:r>
          </w:hyperlink>
        </w:p>
        <w:p w14:paraId="208964D6" w14:textId="359072E4"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45" w:history="1">
            <w:r w:rsidR="000B3627" w:rsidRPr="00842AE9">
              <w:rPr>
                <w:rStyle w:val="Hyperlink"/>
                <w:rFonts w:eastAsiaTheme="majorEastAsia"/>
                <w:noProof/>
              </w:rPr>
              <w:t>4.7.3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Tự động gửi thông báo sinh nhật</w:t>
            </w:r>
            <w:r w:rsidR="000B3627">
              <w:rPr>
                <w:noProof/>
                <w:webHidden/>
              </w:rPr>
              <w:tab/>
            </w:r>
            <w:r w:rsidR="000B3627">
              <w:rPr>
                <w:noProof/>
                <w:webHidden/>
              </w:rPr>
              <w:fldChar w:fldCharType="begin"/>
            </w:r>
            <w:r w:rsidR="000B3627">
              <w:rPr>
                <w:noProof/>
                <w:webHidden/>
              </w:rPr>
              <w:instrText xml:space="preserve"> PAGEREF _Toc155375245 \h </w:instrText>
            </w:r>
            <w:r w:rsidR="000B3627">
              <w:rPr>
                <w:noProof/>
                <w:webHidden/>
              </w:rPr>
            </w:r>
            <w:r w:rsidR="000B3627">
              <w:rPr>
                <w:noProof/>
                <w:webHidden/>
              </w:rPr>
              <w:fldChar w:fldCharType="separate"/>
            </w:r>
            <w:r w:rsidR="005E1475">
              <w:rPr>
                <w:noProof/>
                <w:webHidden/>
              </w:rPr>
              <w:t>64</w:t>
            </w:r>
            <w:r w:rsidR="000B3627">
              <w:rPr>
                <w:noProof/>
                <w:webHidden/>
              </w:rPr>
              <w:fldChar w:fldCharType="end"/>
            </w:r>
          </w:hyperlink>
        </w:p>
        <w:p w14:paraId="51EE28F4" w14:textId="708AC6C3" w:rsidR="000B362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55375246" w:history="1">
            <w:r w:rsidR="000B3627" w:rsidRPr="00842AE9">
              <w:rPr>
                <w:rStyle w:val="Hyperlink"/>
                <w:rFonts w:eastAsiaTheme="majorEastAsia"/>
                <w:noProof/>
              </w:rPr>
              <w:t>5.</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Common Business Rule</w:t>
            </w:r>
            <w:r w:rsidR="000B3627">
              <w:rPr>
                <w:noProof/>
                <w:webHidden/>
              </w:rPr>
              <w:tab/>
            </w:r>
            <w:r w:rsidR="000B3627">
              <w:rPr>
                <w:noProof/>
                <w:webHidden/>
              </w:rPr>
              <w:fldChar w:fldCharType="begin"/>
            </w:r>
            <w:r w:rsidR="000B3627">
              <w:rPr>
                <w:noProof/>
                <w:webHidden/>
              </w:rPr>
              <w:instrText xml:space="preserve"> PAGEREF _Toc155375246 \h </w:instrText>
            </w:r>
            <w:r w:rsidR="000B3627">
              <w:rPr>
                <w:noProof/>
                <w:webHidden/>
              </w:rPr>
            </w:r>
            <w:r w:rsidR="000B3627">
              <w:rPr>
                <w:noProof/>
                <w:webHidden/>
              </w:rPr>
              <w:fldChar w:fldCharType="separate"/>
            </w:r>
            <w:r w:rsidR="005E1475">
              <w:rPr>
                <w:noProof/>
                <w:webHidden/>
              </w:rPr>
              <w:t>66</w:t>
            </w:r>
            <w:r w:rsidR="000B3627">
              <w:rPr>
                <w:noProof/>
                <w:webHidden/>
              </w:rPr>
              <w:fldChar w:fldCharType="end"/>
            </w:r>
          </w:hyperlink>
        </w:p>
        <w:p w14:paraId="38A5EFDC" w14:textId="63D76378" w:rsidR="000B362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55375247" w:history="1">
            <w:r w:rsidR="000B3627" w:rsidRPr="00842AE9">
              <w:rPr>
                <w:rStyle w:val="Hyperlink"/>
                <w:rFonts w:eastAsiaTheme="majorEastAsia"/>
                <w:noProof/>
              </w:rPr>
              <w:t>6.</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Mockups Screen</w:t>
            </w:r>
            <w:r w:rsidR="000B3627">
              <w:rPr>
                <w:noProof/>
                <w:webHidden/>
              </w:rPr>
              <w:tab/>
            </w:r>
            <w:r w:rsidR="000B3627">
              <w:rPr>
                <w:noProof/>
                <w:webHidden/>
              </w:rPr>
              <w:fldChar w:fldCharType="begin"/>
            </w:r>
            <w:r w:rsidR="000B3627">
              <w:rPr>
                <w:noProof/>
                <w:webHidden/>
              </w:rPr>
              <w:instrText xml:space="preserve"> PAGEREF _Toc155375247 \h </w:instrText>
            </w:r>
            <w:r w:rsidR="000B3627">
              <w:rPr>
                <w:noProof/>
                <w:webHidden/>
              </w:rPr>
            </w:r>
            <w:r w:rsidR="000B3627">
              <w:rPr>
                <w:noProof/>
                <w:webHidden/>
              </w:rPr>
              <w:fldChar w:fldCharType="separate"/>
            </w:r>
            <w:r w:rsidR="005E1475">
              <w:rPr>
                <w:noProof/>
                <w:webHidden/>
              </w:rPr>
              <w:t>67</w:t>
            </w:r>
            <w:r w:rsidR="000B3627">
              <w:rPr>
                <w:noProof/>
                <w:webHidden/>
              </w:rPr>
              <w:fldChar w:fldCharType="end"/>
            </w:r>
          </w:hyperlink>
        </w:p>
        <w:p w14:paraId="50EF8EE2" w14:textId="076E87B0"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48" w:history="1">
            <w:r w:rsidR="000B3627" w:rsidRPr="00842AE9">
              <w:rPr>
                <w:rStyle w:val="Hyperlink"/>
                <w:rFonts w:eastAsiaTheme="majorEastAsia"/>
                <w:noProof/>
              </w:rPr>
              <w:t>6.1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Common</w:t>
            </w:r>
            <w:r w:rsidR="000B3627">
              <w:rPr>
                <w:noProof/>
                <w:webHidden/>
              </w:rPr>
              <w:tab/>
            </w:r>
            <w:r w:rsidR="000B3627">
              <w:rPr>
                <w:noProof/>
                <w:webHidden/>
              </w:rPr>
              <w:fldChar w:fldCharType="begin"/>
            </w:r>
            <w:r w:rsidR="000B3627">
              <w:rPr>
                <w:noProof/>
                <w:webHidden/>
              </w:rPr>
              <w:instrText xml:space="preserve"> PAGEREF _Toc155375248 \h </w:instrText>
            </w:r>
            <w:r w:rsidR="000B3627">
              <w:rPr>
                <w:noProof/>
                <w:webHidden/>
              </w:rPr>
            </w:r>
            <w:r w:rsidR="000B3627">
              <w:rPr>
                <w:noProof/>
                <w:webHidden/>
              </w:rPr>
              <w:fldChar w:fldCharType="separate"/>
            </w:r>
            <w:r w:rsidR="005E1475">
              <w:rPr>
                <w:noProof/>
                <w:webHidden/>
              </w:rPr>
              <w:t>67</w:t>
            </w:r>
            <w:r w:rsidR="000B3627">
              <w:rPr>
                <w:noProof/>
                <w:webHidden/>
              </w:rPr>
              <w:fldChar w:fldCharType="end"/>
            </w:r>
          </w:hyperlink>
        </w:p>
        <w:p w14:paraId="11494447" w14:textId="5B458421"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49" w:history="1">
            <w:r w:rsidR="000B3627" w:rsidRPr="00842AE9">
              <w:rPr>
                <w:rStyle w:val="Hyperlink"/>
                <w:rFonts w:eastAsiaTheme="majorEastAsia"/>
                <w:noProof/>
              </w:rPr>
              <w:t>6.1.1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Đăng nhập</w:t>
            </w:r>
            <w:r w:rsidR="000B3627">
              <w:rPr>
                <w:noProof/>
                <w:webHidden/>
              </w:rPr>
              <w:tab/>
            </w:r>
            <w:r w:rsidR="000B3627">
              <w:rPr>
                <w:noProof/>
                <w:webHidden/>
              </w:rPr>
              <w:fldChar w:fldCharType="begin"/>
            </w:r>
            <w:r w:rsidR="000B3627">
              <w:rPr>
                <w:noProof/>
                <w:webHidden/>
              </w:rPr>
              <w:instrText xml:space="preserve"> PAGEREF _Toc155375249 \h </w:instrText>
            </w:r>
            <w:r w:rsidR="000B3627">
              <w:rPr>
                <w:noProof/>
                <w:webHidden/>
              </w:rPr>
            </w:r>
            <w:r w:rsidR="000B3627">
              <w:rPr>
                <w:noProof/>
                <w:webHidden/>
              </w:rPr>
              <w:fldChar w:fldCharType="separate"/>
            </w:r>
            <w:r w:rsidR="005E1475">
              <w:rPr>
                <w:noProof/>
                <w:webHidden/>
              </w:rPr>
              <w:t>67</w:t>
            </w:r>
            <w:r w:rsidR="000B3627">
              <w:rPr>
                <w:noProof/>
                <w:webHidden/>
              </w:rPr>
              <w:fldChar w:fldCharType="end"/>
            </w:r>
          </w:hyperlink>
        </w:p>
        <w:p w14:paraId="42CD18E8" w14:textId="432FD2B9"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50" w:history="1">
            <w:r w:rsidR="000B3627" w:rsidRPr="00842AE9">
              <w:rPr>
                <w:rStyle w:val="Hyperlink"/>
                <w:rFonts w:eastAsiaTheme="majorEastAsia"/>
                <w:noProof/>
              </w:rPr>
              <w:t>6.1.2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Quên mật khẩu</w:t>
            </w:r>
            <w:r w:rsidR="000B3627">
              <w:rPr>
                <w:noProof/>
                <w:webHidden/>
              </w:rPr>
              <w:tab/>
            </w:r>
            <w:r w:rsidR="000B3627">
              <w:rPr>
                <w:noProof/>
                <w:webHidden/>
              </w:rPr>
              <w:fldChar w:fldCharType="begin"/>
            </w:r>
            <w:r w:rsidR="000B3627">
              <w:rPr>
                <w:noProof/>
                <w:webHidden/>
              </w:rPr>
              <w:instrText xml:space="preserve"> PAGEREF _Toc155375250 \h </w:instrText>
            </w:r>
            <w:r w:rsidR="000B3627">
              <w:rPr>
                <w:noProof/>
                <w:webHidden/>
              </w:rPr>
            </w:r>
            <w:r w:rsidR="000B3627">
              <w:rPr>
                <w:noProof/>
                <w:webHidden/>
              </w:rPr>
              <w:fldChar w:fldCharType="separate"/>
            </w:r>
            <w:r w:rsidR="005E1475">
              <w:rPr>
                <w:noProof/>
                <w:webHidden/>
              </w:rPr>
              <w:t>68</w:t>
            </w:r>
            <w:r w:rsidR="000B3627">
              <w:rPr>
                <w:noProof/>
                <w:webHidden/>
              </w:rPr>
              <w:fldChar w:fldCharType="end"/>
            </w:r>
          </w:hyperlink>
        </w:p>
        <w:p w14:paraId="51415033" w14:textId="7721217F"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51" w:history="1">
            <w:r w:rsidR="000B3627" w:rsidRPr="00842AE9">
              <w:rPr>
                <w:rStyle w:val="Hyperlink"/>
                <w:rFonts w:eastAsiaTheme="majorEastAsia"/>
                <w:noProof/>
              </w:rPr>
              <w:t>6.1.3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Đổi mật khẩu</w:t>
            </w:r>
            <w:r w:rsidR="000B3627">
              <w:rPr>
                <w:noProof/>
                <w:webHidden/>
              </w:rPr>
              <w:tab/>
            </w:r>
            <w:r w:rsidR="000B3627">
              <w:rPr>
                <w:noProof/>
                <w:webHidden/>
              </w:rPr>
              <w:fldChar w:fldCharType="begin"/>
            </w:r>
            <w:r w:rsidR="000B3627">
              <w:rPr>
                <w:noProof/>
                <w:webHidden/>
              </w:rPr>
              <w:instrText xml:space="preserve"> PAGEREF _Toc155375251 \h </w:instrText>
            </w:r>
            <w:r w:rsidR="000B3627">
              <w:rPr>
                <w:noProof/>
                <w:webHidden/>
              </w:rPr>
            </w:r>
            <w:r w:rsidR="000B3627">
              <w:rPr>
                <w:noProof/>
                <w:webHidden/>
              </w:rPr>
              <w:fldChar w:fldCharType="separate"/>
            </w:r>
            <w:r w:rsidR="005E1475">
              <w:rPr>
                <w:noProof/>
                <w:webHidden/>
              </w:rPr>
              <w:t>69</w:t>
            </w:r>
            <w:r w:rsidR="000B3627">
              <w:rPr>
                <w:noProof/>
                <w:webHidden/>
              </w:rPr>
              <w:fldChar w:fldCharType="end"/>
            </w:r>
          </w:hyperlink>
        </w:p>
        <w:p w14:paraId="51AE9F26" w14:textId="42DD6067"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52" w:history="1">
            <w:r w:rsidR="000B3627" w:rsidRPr="00842AE9">
              <w:rPr>
                <w:rStyle w:val="Hyperlink"/>
                <w:rFonts w:eastAsiaTheme="majorEastAsia"/>
                <w:noProof/>
              </w:rPr>
              <w:t>6.1.4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Hồ sơ nhân viên</w:t>
            </w:r>
            <w:r w:rsidR="000B3627">
              <w:rPr>
                <w:noProof/>
                <w:webHidden/>
              </w:rPr>
              <w:tab/>
            </w:r>
            <w:r w:rsidR="000B3627">
              <w:rPr>
                <w:noProof/>
                <w:webHidden/>
              </w:rPr>
              <w:fldChar w:fldCharType="begin"/>
            </w:r>
            <w:r w:rsidR="000B3627">
              <w:rPr>
                <w:noProof/>
                <w:webHidden/>
              </w:rPr>
              <w:instrText xml:space="preserve"> PAGEREF _Toc155375252 \h </w:instrText>
            </w:r>
            <w:r w:rsidR="000B3627">
              <w:rPr>
                <w:noProof/>
                <w:webHidden/>
              </w:rPr>
            </w:r>
            <w:r w:rsidR="000B3627">
              <w:rPr>
                <w:noProof/>
                <w:webHidden/>
              </w:rPr>
              <w:fldChar w:fldCharType="separate"/>
            </w:r>
            <w:r w:rsidR="005E1475">
              <w:rPr>
                <w:noProof/>
                <w:webHidden/>
              </w:rPr>
              <w:t>70</w:t>
            </w:r>
            <w:r w:rsidR="000B3627">
              <w:rPr>
                <w:noProof/>
                <w:webHidden/>
              </w:rPr>
              <w:fldChar w:fldCharType="end"/>
            </w:r>
          </w:hyperlink>
        </w:p>
        <w:p w14:paraId="331C60DA" w14:textId="097A78B2"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53" w:history="1">
            <w:r w:rsidR="000B3627" w:rsidRPr="00842AE9">
              <w:rPr>
                <w:rStyle w:val="Hyperlink"/>
                <w:rFonts w:eastAsiaTheme="majorEastAsia"/>
                <w:noProof/>
                <w:lang w:val="vi-VN"/>
              </w:rPr>
              <w:t>6.2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Quản</w:t>
            </w:r>
            <w:r w:rsidR="000B3627" w:rsidRPr="00842AE9">
              <w:rPr>
                <w:rStyle w:val="Hyperlink"/>
                <w:rFonts w:eastAsiaTheme="majorEastAsia"/>
                <w:noProof/>
                <w:lang w:val="vi-VN"/>
              </w:rPr>
              <w:t xml:space="preserve"> lý phòng ban</w:t>
            </w:r>
            <w:r w:rsidR="000B3627">
              <w:rPr>
                <w:noProof/>
                <w:webHidden/>
              </w:rPr>
              <w:tab/>
            </w:r>
            <w:r w:rsidR="000B3627">
              <w:rPr>
                <w:noProof/>
                <w:webHidden/>
              </w:rPr>
              <w:fldChar w:fldCharType="begin"/>
            </w:r>
            <w:r w:rsidR="000B3627">
              <w:rPr>
                <w:noProof/>
                <w:webHidden/>
              </w:rPr>
              <w:instrText xml:space="preserve"> PAGEREF _Toc155375253 \h </w:instrText>
            </w:r>
            <w:r w:rsidR="000B3627">
              <w:rPr>
                <w:noProof/>
                <w:webHidden/>
              </w:rPr>
            </w:r>
            <w:r w:rsidR="000B3627">
              <w:rPr>
                <w:noProof/>
                <w:webHidden/>
              </w:rPr>
              <w:fldChar w:fldCharType="separate"/>
            </w:r>
            <w:r w:rsidR="005E1475">
              <w:rPr>
                <w:noProof/>
                <w:webHidden/>
              </w:rPr>
              <w:t>71</w:t>
            </w:r>
            <w:r w:rsidR="000B3627">
              <w:rPr>
                <w:noProof/>
                <w:webHidden/>
              </w:rPr>
              <w:fldChar w:fldCharType="end"/>
            </w:r>
          </w:hyperlink>
        </w:p>
        <w:p w14:paraId="62BC622F" w14:textId="1E8F3D35"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54" w:history="1">
            <w:r w:rsidR="000B3627" w:rsidRPr="00842AE9">
              <w:rPr>
                <w:rStyle w:val="Hyperlink"/>
                <w:rFonts w:eastAsiaTheme="majorEastAsia"/>
                <w:noProof/>
              </w:rPr>
              <w:t>6.2.1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Tạo mới phòng ban</w:t>
            </w:r>
            <w:r w:rsidR="000B3627">
              <w:rPr>
                <w:noProof/>
                <w:webHidden/>
              </w:rPr>
              <w:tab/>
            </w:r>
            <w:r w:rsidR="000B3627">
              <w:rPr>
                <w:noProof/>
                <w:webHidden/>
              </w:rPr>
              <w:fldChar w:fldCharType="begin"/>
            </w:r>
            <w:r w:rsidR="000B3627">
              <w:rPr>
                <w:noProof/>
                <w:webHidden/>
              </w:rPr>
              <w:instrText xml:space="preserve"> PAGEREF _Toc155375254 \h </w:instrText>
            </w:r>
            <w:r w:rsidR="000B3627">
              <w:rPr>
                <w:noProof/>
                <w:webHidden/>
              </w:rPr>
            </w:r>
            <w:r w:rsidR="000B3627">
              <w:rPr>
                <w:noProof/>
                <w:webHidden/>
              </w:rPr>
              <w:fldChar w:fldCharType="separate"/>
            </w:r>
            <w:r w:rsidR="005E1475">
              <w:rPr>
                <w:noProof/>
                <w:webHidden/>
              </w:rPr>
              <w:t>71</w:t>
            </w:r>
            <w:r w:rsidR="000B3627">
              <w:rPr>
                <w:noProof/>
                <w:webHidden/>
              </w:rPr>
              <w:fldChar w:fldCharType="end"/>
            </w:r>
          </w:hyperlink>
        </w:p>
        <w:p w14:paraId="700FA0DA" w14:textId="50F9DFEC"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55" w:history="1">
            <w:r w:rsidR="000B3627" w:rsidRPr="00842AE9">
              <w:rPr>
                <w:rStyle w:val="Hyperlink"/>
                <w:rFonts w:eastAsiaTheme="majorEastAsia"/>
                <w:noProof/>
                <w:lang w:val="vi-VN"/>
              </w:rPr>
              <w:t>6.2.2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danh sách phòng</w:t>
            </w:r>
            <w:r w:rsidR="000B3627" w:rsidRPr="00842AE9">
              <w:rPr>
                <w:rStyle w:val="Hyperlink"/>
                <w:rFonts w:eastAsiaTheme="majorEastAsia"/>
                <w:noProof/>
                <w:lang w:val="vi-VN"/>
              </w:rPr>
              <w:t xml:space="preserve"> ban</w:t>
            </w:r>
            <w:r w:rsidR="000B3627">
              <w:rPr>
                <w:noProof/>
                <w:webHidden/>
              </w:rPr>
              <w:tab/>
            </w:r>
            <w:r w:rsidR="000B3627">
              <w:rPr>
                <w:noProof/>
                <w:webHidden/>
              </w:rPr>
              <w:fldChar w:fldCharType="begin"/>
            </w:r>
            <w:r w:rsidR="000B3627">
              <w:rPr>
                <w:noProof/>
                <w:webHidden/>
              </w:rPr>
              <w:instrText xml:space="preserve"> PAGEREF _Toc155375255 \h </w:instrText>
            </w:r>
            <w:r w:rsidR="000B3627">
              <w:rPr>
                <w:noProof/>
                <w:webHidden/>
              </w:rPr>
            </w:r>
            <w:r w:rsidR="000B3627">
              <w:rPr>
                <w:noProof/>
                <w:webHidden/>
              </w:rPr>
              <w:fldChar w:fldCharType="separate"/>
            </w:r>
            <w:r w:rsidR="005E1475">
              <w:rPr>
                <w:noProof/>
                <w:webHidden/>
              </w:rPr>
              <w:t>73</w:t>
            </w:r>
            <w:r w:rsidR="000B3627">
              <w:rPr>
                <w:noProof/>
                <w:webHidden/>
              </w:rPr>
              <w:fldChar w:fldCharType="end"/>
            </w:r>
          </w:hyperlink>
        </w:p>
        <w:p w14:paraId="229ACE19" w14:textId="486E815B"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56" w:history="1">
            <w:r w:rsidR="000B3627" w:rsidRPr="00842AE9">
              <w:rPr>
                <w:rStyle w:val="Hyperlink"/>
                <w:rFonts w:eastAsiaTheme="majorEastAsia"/>
                <w:noProof/>
                <w:lang w:val="vi-VN"/>
              </w:rPr>
              <w:t>6.2.3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w:t>
            </w:r>
            <w:r w:rsidR="000B3627" w:rsidRPr="00842AE9">
              <w:rPr>
                <w:rStyle w:val="Hyperlink"/>
                <w:rFonts w:eastAsiaTheme="majorEastAsia"/>
                <w:noProof/>
                <w:lang w:val="vi-VN"/>
              </w:rPr>
              <w:t xml:space="preserve"> hình xem chi tiết phòng ban</w:t>
            </w:r>
            <w:r w:rsidR="000B3627">
              <w:rPr>
                <w:noProof/>
                <w:webHidden/>
              </w:rPr>
              <w:tab/>
            </w:r>
            <w:r w:rsidR="000B3627">
              <w:rPr>
                <w:noProof/>
                <w:webHidden/>
              </w:rPr>
              <w:fldChar w:fldCharType="begin"/>
            </w:r>
            <w:r w:rsidR="000B3627">
              <w:rPr>
                <w:noProof/>
                <w:webHidden/>
              </w:rPr>
              <w:instrText xml:space="preserve"> PAGEREF _Toc155375256 \h </w:instrText>
            </w:r>
            <w:r w:rsidR="000B3627">
              <w:rPr>
                <w:noProof/>
                <w:webHidden/>
              </w:rPr>
            </w:r>
            <w:r w:rsidR="000B3627">
              <w:rPr>
                <w:noProof/>
                <w:webHidden/>
              </w:rPr>
              <w:fldChar w:fldCharType="separate"/>
            </w:r>
            <w:r w:rsidR="005E1475">
              <w:rPr>
                <w:noProof/>
                <w:webHidden/>
              </w:rPr>
              <w:t>74</w:t>
            </w:r>
            <w:r w:rsidR="000B3627">
              <w:rPr>
                <w:noProof/>
                <w:webHidden/>
              </w:rPr>
              <w:fldChar w:fldCharType="end"/>
            </w:r>
          </w:hyperlink>
        </w:p>
        <w:p w14:paraId="27E15526" w14:textId="25DD573C"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57" w:history="1">
            <w:r w:rsidR="000B3627" w:rsidRPr="00842AE9">
              <w:rPr>
                <w:rStyle w:val="Hyperlink"/>
                <w:rFonts w:eastAsiaTheme="majorEastAsia"/>
                <w:noProof/>
              </w:rPr>
              <w:t>6.2.4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chỉnh sửa phòng ban</w:t>
            </w:r>
            <w:r w:rsidR="000B3627">
              <w:rPr>
                <w:noProof/>
                <w:webHidden/>
              </w:rPr>
              <w:tab/>
            </w:r>
            <w:r w:rsidR="000B3627">
              <w:rPr>
                <w:noProof/>
                <w:webHidden/>
              </w:rPr>
              <w:fldChar w:fldCharType="begin"/>
            </w:r>
            <w:r w:rsidR="000B3627">
              <w:rPr>
                <w:noProof/>
                <w:webHidden/>
              </w:rPr>
              <w:instrText xml:space="preserve"> PAGEREF _Toc155375257 \h </w:instrText>
            </w:r>
            <w:r w:rsidR="000B3627">
              <w:rPr>
                <w:noProof/>
                <w:webHidden/>
              </w:rPr>
            </w:r>
            <w:r w:rsidR="000B3627">
              <w:rPr>
                <w:noProof/>
                <w:webHidden/>
              </w:rPr>
              <w:fldChar w:fldCharType="separate"/>
            </w:r>
            <w:r w:rsidR="005E1475">
              <w:rPr>
                <w:noProof/>
                <w:webHidden/>
              </w:rPr>
              <w:t>76</w:t>
            </w:r>
            <w:r w:rsidR="000B3627">
              <w:rPr>
                <w:noProof/>
                <w:webHidden/>
              </w:rPr>
              <w:fldChar w:fldCharType="end"/>
            </w:r>
          </w:hyperlink>
        </w:p>
        <w:p w14:paraId="0A8C51E6" w14:textId="5BA6EDD5"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58" w:history="1">
            <w:r w:rsidR="000B3627" w:rsidRPr="00842AE9">
              <w:rPr>
                <w:rStyle w:val="Hyperlink"/>
                <w:rFonts w:eastAsiaTheme="majorEastAsia"/>
                <w:noProof/>
              </w:rPr>
              <w:t>6.3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w:t>
            </w:r>
            <w:r w:rsidR="000B3627" w:rsidRPr="00842AE9">
              <w:rPr>
                <w:rStyle w:val="Hyperlink"/>
                <w:rFonts w:eastAsiaTheme="majorEastAsia"/>
                <w:noProof/>
                <w:lang w:val="vi-VN"/>
              </w:rPr>
              <w:t xml:space="preserve"> Nhân viên</w:t>
            </w:r>
            <w:r w:rsidR="000B3627">
              <w:rPr>
                <w:noProof/>
                <w:webHidden/>
              </w:rPr>
              <w:tab/>
            </w:r>
            <w:r w:rsidR="000B3627">
              <w:rPr>
                <w:noProof/>
                <w:webHidden/>
              </w:rPr>
              <w:fldChar w:fldCharType="begin"/>
            </w:r>
            <w:r w:rsidR="000B3627">
              <w:rPr>
                <w:noProof/>
                <w:webHidden/>
              </w:rPr>
              <w:instrText xml:space="preserve"> PAGEREF _Toc155375258 \h </w:instrText>
            </w:r>
            <w:r w:rsidR="000B3627">
              <w:rPr>
                <w:noProof/>
                <w:webHidden/>
              </w:rPr>
            </w:r>
            <w:r w:rsidR="000B3627">
              <w:rPr>
                <w:noProof/>
                <w:webHidden/>
              </w:rPr>
              <w:fldChar w:fldCharType="separate"/>
            </w:r>
            <w:r w:rsidR="005E1475">
              <w:rPr>
                <w:noProof/>
                <w:webHidden/>
              </w:rPr>
              <w:t>80</w:t>
            </w:r>
            <w:r w:rsidR="000B3627">
              <w:rPr>
                <w:noProof/>
                <w:webHidden/>
              </w:rPr>
              <w:fldChar w:fldCharType="end"/>
            </w:r>
          </w:hyperlink>
        </w:p>
        <w:p w14:paraId="442E95C8" w14:textId="77803F4D"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59" w:history="1">
            <w:r w:rsidR="000B3627" w:rsidRPr="00842AE9">
              <w:rPr>
                <w:rStyle w:val="Hyperlink"/>
                <w:rFonts w:eastAsiaTheme="majorEastAsia"/>
                <w:noProof/>
              </w:rPr>
              <w:t>6.3.1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tạo</w:t>
            </w:r>
            <w:r w:rsidR="000B3627" w:rsidRPr="00842AE9">
              <w:rPr>
                <w:rStyle w:val="Hyperlink"/>
                <w:rFonts w:eastAsiaTheme="majorEastAsia"/>
                <w:noProof/>
                <w:lang w:val="vi-VN"/>
              </w:rPr>
              <w:t xml:space="preserve"> mới nhân viên</w:t>
            </w:r>
            <w:r w:rsidR="000B3627">
              <w:rPr>
                <w:noProof/>
                <w:webHidden/>
              </w:rPr>
              <w:tab/>
            </w:r>
            <w:r w:rsidR="000B3627">
              <w:rPr>
                <w:noProof/>
                <w:webHidden/>
              </w:rPr>
              <w:fldChar w:fldCharType="begin"/>
            </w:r>
            <w:r w:rsidR="000B3627">
              <w:rPr>
                <w:noProof/>
                <w:webHidden/>
              </w:rPr>
              <w:instrText xml:space="preserve"> PAGEREF _Toc155375259 \h </w:instrText>
            </w:r>
            <w:r w:rsidR="000B3627">
              <w:rPr>
                <w:noProof/>
                <w:webHidden/>
              </w:rPr>
            </w:r>
            <w:r w:rsidR="000B3627">
              <w:rPr>
                <w:noProof/>
                <w:webHidden/>
              </w:rPr>
              <w:fldChar w:fldCharType="separate"/>
            </w:r>
            <w:r w:rsidR="005E1475">
              <w:rPr>
                <w:noProof/>
                <w:webHidden/>
              </w:rPr>
              <w:t>80</w:t>
            </w:r>
            <w:r w:rsidR="000B3627">
              <w:rPr>
                <w:noProof/>
                <w:webHidden/>
              </w:rPr>
              <w:fldChar w:fldCharType="end"/>
            </w:r>
          </w:hyperlink>
        </w:p>
        <w:p w14:paraId="4A350075" w14:textId="4A2AB4F9"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60" w:history="1">
            <w:r w:rsidR="000B3627" w:rsidRPr="00842AE9">
              <w:rPr>
                <w:rStyle w:val="Hyperlink"/>
                <w:rFonts w:eastAsiaTheme="majorEastAsia"/>
                <w:noProof/>
              </w:rPr>
              <w:t>6.3.2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danh</w:t>
            </w:r>
            <w:r w:rsidR="000B3627" w:rsidRPr="00842AE9">
              <w:rPr>
                <w:rStyle w:val="Hyperlink"/>
                <w:rFonts w:eastAsiaTheme="majorEastAsia"/>
                <w:noProof/>
                <w:lang w:val="vi-VN"/>
              </w:rPr>
              <w:t xml:space="preserve"> sách nhân viên</w:t>
            </w:r>
            <w:r w:rsidR="000B3627">
              <w:rPr>
                <w:noProof/>
                <w:webHidden/>
              </w:rPr>
              <w:tab/>
            </w:r>
            <w:r w:rsidR="000B3627">
              <w:rPr>
                <w:noProof/>
                <w:webHidden/>
              </w:rPr>
              <w:fldChar w:fldCharType="begin"/>
            </w:r>
            <w:r w:rsidR="000B3627">
              <w:rPr>
                <w:noProof/>
                <w:webHidden/>
              </w:rPr>
              <w:instrText xml:space="preserve"> PAGEREF _Toc155375260 \h </w:instrText>
            </w:r>
            <w:r w:rsidR="000B3627">
              <w:rPr>
                <w:noProof/>
                <w:webHidden/>
              </w:rPr>
            </w:r>
            <w:r w:rsidR="000B3627">
              <w:rPr>
                <w:noProof/>
                <w:webHidden/>
              </w:rPr>
              <w:fldChar w:fldCharType="separate"/>
            </w:r>
            <w:r w:rsidR="005E1475">
              <w:rPr>
                <w:noProof/>
                <w:webHidden/>
              </w:rPr>
              <w:t>83</w:t>
            </w:r>
            <w:r w:rsidR="000B3627">
              <w:rPr>
                <w:noProof/>
                <w:webHidden/>
              </w:rPr>
              <w:fldChar w:fldCharType="end"/>
            </w:r>
          </w:hyperlink>
        </w:p>
        <w:p w14:paraId="6E5F6A6F" w14:textId="3E593B8C"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61" w:history="1">
            <w:r w:rsidR="000B3627" w:rsidRPr="00842AE9">
              <w:rPr>
                <w:rStyle w:val="Hyperlink"/>
                <w:rFonts w:eastAsiaTheme="majorEastAsia"/>
                <w:noProof/>
              </w:rPr>
              <w:t>6.3.3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xem chi tiết thông tin nhân viên</w:t>
            </w:r>
            <w:r w:rsidR="000B3627">
              <w:rPr>
                <w:noProof/>
                <w:webHidden/>
              </w:rPr>
              <w:tab/>
            </w:r>
            <w:r w:rsidR="000B3627">
              <w:rPr>
                <w:noProof/>
                <w:webHidden/>
              </w:rPr>
              <w:fldChar w:fldCharType="begin"/>
            </w:r>
            <w:r w:rsidR="000B3627">
              <w:rPr>
                <w:noProof/>
                <w:webHidden/>
              </w:rPr>
              <w:instrText xml:space="preserve"> PAGEREF _Toc155375261 \h </w:instrText>
            </w:r>
            <w:r w:rsidR="000B3627">
              <w:rPr>
                <w:noProof/>
                <w:webHidden/>
              </w:rPr>
            </w:r>
            <w:r w:rsidR="000B3627">
              <w:rPr>
                <w:noProof/>
                <w:webHidden/>
              </w:rPr>
              <w:fldChar w:fldCharType="separate"/>
            </w:r>
            <w:r w:rsidR="005E1475">
              <w:rPr>
                <w:noProof/>
                <w:webHidden/>
              </w:rPr>
              <w:t>84</w:t>
            </w:r>
            <w:r w:rsidR="000B3627">
              <w:rPr>
                <w:noProof/>
                <w:webHidden/>
              </w:rPr>
              <w:fldChar w:fldCharType="end"/>
            </w:r>
          </w:hyperlink>
        </w:p>
        <w:p w14:paraId="5D830DAC" w14:textId="359ABC9D"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62" w:history="1">
            <w:r w:rsidR="000B3627" w:rsidRPr="00842AE9">
              <w:rPr>
                <w:rStyle w:val="Hyperlink"/>
                <w:rFonts w:eastAsiaTheme="majorEastAsia"/>
                <w:noProof/>
              </w:rPr>
              <w:t>6.3.4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chỉnh sửa thông tin</w:t>
            </w:r>
            <w:r w:rsidR="000B3627">
              <w:rPr>
                <w:noProof/>
                <w:webHidden/>
              </w:rPr>
              <w:tab/>
            </w:r>
            <w:r w:rsidR="000B3627">
              <w:rPr>
                <w:noProof/>
                <w:webHidden/>
              </w:rPr>
              <w:fldChar w:fldCharType="begin"/>
            </w:r>
            <w:r w:rsidR="000B3627">
              <w:rPr>
                <w:noProof/>
                <w:webHidden/>
              </w:rPr>
              <w:instrText xml:space="preserve"> PAGEREF _Toc155375262 \h </w:instrText>
            </w:r>
            <w:r w:rsidR="000B3627">
              <w:rPr>
                <w:noProof/>
                <w:webHidden/>
              </w:rPr>
            </w:r>
            <w:r w:rsidR="000B3627">
              <w:rPr>
                <w:noProof/>
                <w:webHidden/>
              </w:rPr>
              <w:fldChar w:fldCharType="separate"/>
            </w:r>
            <w:r w:rsidR="005E1475">
              <w:rPr>
                <w:noProof/>
                <w:webHidden/>
              </w:rPr>
              <w:t>85</w:t>
            </w:r>
            <w:r w:rsidR="000B3627">
              <w:rPr>
                <w:noProof/>
                <w:webHidden/>
              </w:rPr>
              <w:fldChar w:fldCharType="end"/>
            </w:r>
          </w:hyperlink>
        </w:p>
        <w:p w14:paraId="07B06850" w14:textId="68AAE0C9"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63" w:history="1">
            <w:r w:rsidR="000B3627" w:rsidRPr="00842AE9">
              <w:rPr>
                <w:rStyle w:val="Hyperlink"/>
                <w:rFonts w:eastAsiaTheme="majorEastAsia"/>
                <w:noProof/>
              </w:rPr>
              <w:t>6.4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Quản lý loại đơn nghỉ phép</w:t>
            </w:r>
            <w:r w:rsidR="000B3627">
              <w:rPr>
                <w:noProof/>
                <w:webHidden/>
              </w:rPr>
              <w:tab/>
            </w:r>
            <w:r w:rsidR="000B3627">
              <w:rPr>
                <w:noProof/>
                <w:webHidden/>
              </w:rPr>
              <w:fldChar w:fldCharType="begin"/>
            </w:r>
            <w:r w:rsidR="000B3627">
              <w:rPr>
                <w:noProof/>
                <w:webHidden/>
              </w:rPr>
              <w:instrText xml:space="preserve"> PAGEREF _Toc155375263 \h </w:instrText>
            </w:r>
            <w:r w:rsidR="000B3627">
              <w:rPr>
                <w:noProof/>
                <w:webHidden/>
              </w:rPr>
            </w:r>
            <w:r w:rsidR="000B3627">
              <w:rPr>
                <w:noProof/>
                <w:webHidden/>
              </w:rPr>
              <w:fldChar w:fldCharType="separate"/>
            </w:r>
            <w:r w:rsidR="005E1475">
              <w:rPr>
                <w:noProof/>
                <w:webHidden/>
              </w:rPr>
              <w:t>87</w:t>
            </w:r>
            <w:r w:rsidR="000B3627">
              <w:rPr>
                <w:noProof/>
                <w:webHidden/>
              </w:rPr>
              <w:fldChar w:fldCharType="end"/>
            </w:r>
          </w:hyperlink>
        </w:p>
        <w:p w14:paraId="159E7CF6" w14:textId="4AB97B08"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64" w:history="1">
            <w:r w:rsidR="000B3627" w:rsidRPr="00842AE9">
              <w:rPr>
                <w:rStyle w:val="Hyperlink"/>
                <w:rFonts w:eastAsiaTheme="majorEastAsia"/>
                <w:noProof/>
              </w:rPr>
              <w:t>6.4.1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tạo mới loại nghỉ phép</w:t>
            </w:r>
            <w:r w:rsidR="000B3627">
              <w:rPr>
                <w:noProof/>
                <w:webHidden/>
              </w:rPr>
              <w:tab/>
            </w:r>
            <w:r w:rsidR="000B3627">
              <w:rPr>
                <w:noProof/>
                <w:webHidden/>
              </w:rPr>
              <w:fldChar w:fldCharType="begin"/>
            </w:r>
            <w:r w:rsidR="000B3627">
              <w:rPr>
                <w:noProof/>
                <w:webHidden/>
              </w:rPr>
              <w:instrText xml:space="preserve"> PAGEREF _Toc155375264 \h </w:instrText>
            </w:r>
            <w:r w:rsidR="000B3627">
              <w:rPr>
                <w:noProof/>
                <w:webHidden/>
              </w:rPr>
            </w:r>
            <w:r w:rsidR="000B3627">
              <w:rPr>
                <w:noProof/>
                <w:webHidden/>
              </w:rPr>
              <w:fldChar w:fldCharType="separate"/>
            </w:r>
            <w:r w:rsidR="005E1475">
              <w:rPr>
                <w:noProof/>
                <w:webHidden/>
              </w:rPr>
              <w:t>87</w:t>
            </w:r>
            <w:r w:rsidR="000B3627">
              <w:rPr>
                <w:noProof/>
                <w:webHidden/>
              </w:rPr>
              <w:fldChar w:fldCharType="end"/>
            </w:r>
          </w:hyperlink>
        </w:p>
        <w:p w14:paraId="7C2CB02C" w14:textId="04F0CA0F"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65" w:history="1">
            <w:r w:rsidR="000B3627" w:rsidRPr="00842AE9">
              <w:rPr>
                <w:rStyle w:val="Hyperlink"/>
                <w:rFonts w:eastAsiaTheme="majorEastAsia"/>
                <w:noProof/>
              </w:rPr>
              <w:t>6.4.2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danh sách loại nghỉ phép</w:t>
            </w:r>
            <w:r w:rsidR="000B3627">
              <w:rPr>
                <w:noProof/>
                <w:webHidden/>
              </w:rPr>
              <w:tab/>
            </w:r>
            <w:r w:rsidR="000B3627">
              <w:rPr>
                <w:noProof/>
                <w:webHidden/>
              </w:rPr>
              <w:fldChar w:fldCharType="begin"/>
            </w:r>
            <w:r w:rsidR="000B3627">
              <w:rPr>
                <w:noProof/>
                <w:webHidden/>
              </w:rPr>
              <w:instrText xml:space="preserve"> PAGEREF _Toc155375265 \h </w:instrText>
            </w:r>
            <w:r w:rsidR="000B3627">
              <w:rPr>
                <w:noProof/>
                <w:webHidden/>
              </w:rPr>
            </w:r>
            <w:r w:rsidR="000B3627">
              <w:rPr>
                <w:noProof/>
                <w:webHidden/>
              </w:rPr>
              <w:fldChar w:fldCharType="separate"/>
            </w:r>
            <w:r w:rsidR="005E1475">
              <w:rPr>
                <w:noProof/>
                <w:webHidden/>
              </w:rPr>
              <w:t>88</w:t>
            </w:r>
            <w:r w:rsidR="000B3627">
              <w:rPr>
                <w:noProof/>
                <w:webHidden/>
              </w:rPr>
              <w:fldChar w:fldCharType="end"/>
            </w:r>
          </w:hyperlink>
        </w:p>
        <w:p w14:paraId="596F7AC6" w14:textId="4DD4F8C4"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66" w:history="1">
            <w:r w:rsidR="000B3627" w:rsidRPr="00842AE9">
              <w:rPr>
                <w:rStyle w:val="Hyperlink"/>
                <w:rFonts w:eastAsiaTheme="majorEastAsia"/>
                <w:noProof/>
              </w:rPr>
              <w:t>6.5</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Quản lý đơn xin nghỉ phép</w:t>
            </w:r>
            <w:r w:rsidR="000B3627">
              <w:rPr>
                <w:noProof/>
                <w:webHidden/>
              </w:rPr>
              <w:tab/>
            </w:r>
            <w:r w:rsidR="000B3627">
              <w:rPr>
                <w:noProof/>
                <w:webHidden/>
              </w:rPr>
              <w:fldChar w:fldCharType="begin"/>
            </w:r>
            <w:r w:rsidR="000B3627">
              <w:rPr>
                <w:noProof/>
                <w:webHidden/>
              </w:rPr>
              <w:instrText xml:space="preserve"> PAGEREF _Toc155375266 \h </w:instrText>
            </w:r>
            <w:r w:rsidR="000B3627">
              <w:rPr>
                <w:noProof/>
                <w:webHidden/>
              </w:rPr>
            </w:r>
            <w:r w:rsidR="000B3627">
              <w:rPr>
                <w:noProof/>
                <w:webHidden/>
              </w:rPr>
              <w:fldChar w:fldCharType="separate"/>
            </w:r>
            <w:r w:rsidR="005E1475">
              <w:rPr>
                <w:noProof/>
                <w:webHidden/>
              </w:rPr>
              <w:t>89</w:t>
            </w:r>
            <w:r w:rsidR="000B3627">
              <w:rPr>
                <w:noProof/>
                <w:webHidden/>
              </w:rPr>
              <w:fldChar w:fldCharType="end"/>
            </w:r>
          </w:hyperlink>
        </w:p>
        <w:p w14:paraId="24C5E243" w14:textId="69267D59"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67" w:history="1">
            <w:r w:rsidR="000B3627" w:rsidRPr="00842AE9">
              <w:rPr>
                <w:rStyle w:val="Hyperlink"/>
                <w:rFonts w:eastAsiaTheme="majorEastAsia"/>
                <w:noProof/>
              </w:rPr>
              <w:t>6.5.1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tạo mới đơn xin nghỉ phép</w:t>
            </w:r>
            <w:r w:rsidR="000B3627">
              <w:rPr>
                <w:noProof/>
                <w:webHidden/>
              </w:rPr>
              <w:tab/>
            </w:r>
            <w:r w:rsidR="000B3627">
              <w:rPr>
                <w:noProof/>
                <w:webHidden/>
              </w:rPr>
              <w:fldChar w:fldCharType="begin"/>
            </w:r>
            <w:r w:rsidR="000B3627">
              <w:rPr>
                <w:noProof/>
                <w:webHidden/>
              </w:rPr>
              <w:instrText xml:space="preserve"> PAGEREF _Toc155375267 \h </w:instrText>
            </w:r>
            <w:r w:rsidR="000B3627">
              <w:rPr>
                <w:noProof/>
                <w:webHidden/>
              </w:rPr>
            </w:r>
            <w:r w:rsidR="000B3627">
              <w:rPr>
                <w:noProof/>
                <w:webHidden/>
              </w:rPr>
              <w:fldChar w:fldCharType="separate"/>
            </w:r>
            <w:r w:rsidR="005E1475">
              <w:rPr>
                <w:noProof/>
                <w:webHidden/>
              </w:rPr>
              <w:t>89</w:t>
            </w:r>
            <w:r w:rsidR="000B3627">
              <w:rPr>
                <w:noProof/>
                <w:webHidden/>
              </w:rPr>
              <w:fldChar w:fldCharType="end"/>
            </w:r>
          </w:hyperlink>
        </w:p>
        <w:p w14:paraId="5685E022" w14:textId="47800472"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68" w:history="1">
            <w:r w:rsidR="000B3627" w:rsidRPr="00842AE9">
              <w:rPr>
                <w:rStyle w:val="Hyperlink"/>
                <w:rFonts w:eastAsiaTheme="majorEastAsia"/>
                <w:noProof/>
                <w:lang w:val="vi-VN"/>
              </w:rPr>
              <w:t>6.5.2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xem chi tiết đơn nghỉ phép</w:t>
            </w:r>
            <w:r w:rsidR="000B3627">
              <w:rPr>
                <w:noProof/>
                <w:webHidden/>
              </w:rPr>
              <w:tab/>
            </w:r>
            <w:r w:rsidR="000B3627">
              <w:rPr>
                <w:noProof/>
                <w:webHidden/>
              </w:rPr>
              <w:fldChar w:fldCharType="begin"/>
            </w:r>
            <w:r w:rsidR="000B3627">
              <w:rPr>
                <w:noProof/>
                <w:webHidden/>
              </w:rPr>
              <w:instrText xml:space="preserve"> PAGEREF _Toc155375268 \h </w:instrText>
            </w:r>
            <w:r w:rsidR="000B3627">
              <w:rPr>
                <w:noProof/>
                <w:webHidden/>
              </w:rPr>
            </w:r>
            <w:r w:rsidR="000B3627">
              <w:rPr>
                <w:noProof/>
                <w:webHidden/>
              </w:rPr>
              <w:fldChar w:fldCharType="separate"/>
            </w:r>
            <w:r w:rsidR="005E1475">
              <w:rPr>
                <w:noProof/>
                <w:webHidden/>
              </w:rPr>
              <w:t>91</w:t>
            </w:r>
            <w:r w:rsidR="000B3627">
              <w:rPr>
                <w:noProof/>
                <w:webHidden/>
              </w:rPr>
              <w:fldChar w:fldCharType="end"/>
            </w:r>
          </w:hyperlink>
        </w:p>
        <w:p w14:paraId="68F4503E" w14:textId="029B85B8"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69" w:history="1">
            <w:r w:rsidR="000B3627" w:rsidRPr="00842AE9">
              <w:rPr>
                <w:rStyle w:val="Hyperlink"/>
                <w:rFonts w:eastAsiaTheme="majorEastAsia"/>
                <w:noProof/>
              </w:rPr>
              <w:t>6.5.3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chỉnh sửa đơn xin nghỉ phép</w:t>
            </w:r>
            <w:r w:rsidR="000B3627">
              <w:rPr>
                <w:noProof/>
                <w:webHidden/>
              </w:rPr>
              <w:tab/>
            </w:r>
            <w:r w:rsidR="000B3627">
              <w:rPr>
                <w:noProof/>
                <w:webHidden/>
              </w:rPr>
              <w:fldChar w:fldCharType="begin"/>
            </w:r>
            <w:r w:rsidR="000B3627">
              <w:rPr>
                <w:noProof/>
                <w:webHidden/>
              </w:rPr>
              <w:instrText xml:space="preserve"> PAGEREF _Toc155375269 \h </w:instrText>
            </w:r>
            <w:r w:rsidR="000B3627">
              <w:rPr>
                <w:noProof/>
                <w:webHidden/>
              </w:rPr>
            </w:r>
            <w:r w:rsidR="000B3627">
              <w:rPr>
                <w:noProof/>
                <w:webHidden/>
              </w:rPr>
              <w:fldChar w:fldCharType="separate"/>
            </w:r>
            <w:r w:rsidR="005E1475">
              <w:rPr>
                <w:noProof/>
                <w:webHidden/>
              </w:rPr>
              <w:t>94</w:t>
            </w:r>
            <w:r w:rsidR="000B3627">
              <w:rPr>
                <w:noProof/>
                <w:webHidden/>
              </w:rPr>
              <w:fldChar w:fldCharType="end"/>
            </w:r>
          </w:hyperlink>
        </w:p>
        <w:p w14:paraId="7FB736D5" w14:textId="09724A46"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70" w:history="1">
            <w:r w:rsidR="000B3627" w:rsidRPr="00842AE9">
              <w:rPr>
                <w:rStyle w:val="Hyperlink"/>
                <w:rFonts w:eastAsiaTheme="majorEastAsia"/>
                <w:noProof/>
              </w:rPr>
              <w:t>6.5.4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Số ngày nghỉ còn lại</w:t>
            </w:r>
            <w:r w:rsidR="000B3627">
              <w:rPr>
                <w:noProof/>
                <w:webHidden/>
              </w:rPr>
              <w:tab/>
            </w:r>
            <w:r w:rsidR="000B3627">
              <w:rPr>
                <w:noProof/>
                <w:webHidden/>
              </w:rPr>
              <w:fldChar w:fldCharType="begin"/>
            </w:r>
            <w:r w:rsidR="000B3627">
              <w:rPr>
                <w:noProof/>
                <w:webHidden/>
              </w:rPr>
              <w:instrText xml:space="preserve"> PAGEREF _Toc155375270 \h </w:instrText>
            </w:r>
            <w:r w:rsidR="000B3627">
              <w:rPr>
                <w:noProof/>
                <w:webHidden/>
              </w:rPr>
            </w:r>
            <w:r w:rsidR="000B3627">
              <w:rPr>
                <w:noProof/>
                <w:webHidden/>
              </w:rPr>
              <w:fldChar w:fldCharType="separate"/>
            </w:r>
            <w:r w:rsidR="005E1475">
              <w:rPr>
                <w:noProof/>
                <w:webHidden/>
              </w:rPr>
              <w:t>96</w:t>
            </w:r>
            <w:r w:rsidR="000B3627">
              <w:rPr>
                <w:noProof/>
                <w:webHidden/>
              </w:rPr>
              <w:fldChar w:fldCharType="end"/>
            </w:r>
          </w:hyperlink>
        </w:p>
        <w:p w14:paraId="32BF8131" w14:textId="61F07A9B"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71" w:history="1">
            <w:r w:rsidR="000B3627" w:rsidRPr="00842AE9">
              <w:rPr>
                <w:rStyle w:val="Hyperlink"/>
                <w:rFonts w:eastAsiaTheme="majorEastAsia"/>
                <w:noProof/>
              </w:rPr>
              <w:t>6.5.5</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danh sách đơn xin nghỉ phép dành cho quản lý</w:t>
            </w:r>
            <w:r w:rsidR="000B3627">
              <w:rPr>
                <w:noProof/>
                <w:webHidden/>
              </w:rPr>
              <w:tab/>
            </w:r>
            <w:r w:rsidR="000B3627">
              <w:rPr>
                <w:noProof/>
                <w:webHidden/>
              </w:rPr>
              <w:fldChar w:fldCharType="begin"/>
            </w:r>
            <w:r w:rsidR="000B3627">
              <w:rPr>
                <w:noProof/>
                <w:webHidden/>
              </w:rPr>
              <w:instrText xml:space="preserve"> PAGEREF _Toc155375271 \h </w:instrText>
            </w:r>
            <w:r w:rsidR="000B3627">
              <w:rPr>
                <w:noProof/>
                <w:webHidden/>
              </w:rPr>
            </w:r>
            <w:r w:rsidR="000B3627">
              <w:rPr>
                <w:noProof/>
                <w:webHidden/>
              </w:rPr>
              <w:fldChar w:fldCharType="separate"/>
            </w:r>
            <w:r w:rsidR="005E1475">
              <w:rPr>
                <w:noProof/>
                <w:webHidden/>
              </w:rPr>
              <w:t>97</w:t>
            </w:r>
            <w:r w:rsidR="000B3627">
              <w:rPr>
                <w:noProof/>
                <w:webHidden/>
              </w:rPr>
              <w:fldChar w:fldCharType="end"/>
            </w:r>
          </w:hyperlink>
        </w:p>
        <w:p w14:paraId="77CBF95B" w14:textId="3D64D632"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72" w:history="1">
            <w:r w:rsidR="000B3627" w:rsidRPr="00842AE9">
              <w:rPr>
                <w:rStyle w:val="Hyperlink"/>
                <w:rFonts w:eastAsiaTheme="majorEastAsia"/>
                <w:noProof/>
              </w:rPr>
              <w:t>6.5.6</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danh sách đơn xin nghỉ phép dành cho Hr admin</w:t>
            </w:r>
            <w:r w:rsidR="000B3627">
              <w:rPr>
                <w:noProof/>
                <w:webHidden/>
              </w:rPr>
              <w:tab/>
            </w:r>
            <w:r w:rsidR="000B3627">
              <w:rPr>
                <w:noProof/>
                <w:webHidden/>
              </w:rPr>
              <w:fldChar w:fldCharType="begin"/>
            </w:r>
            <w:r w:rsidR="000B3627">
              <w:rPr>
                <w:noProof/>
                <w:webHidden/>
              </w:rPr>
              <w:instrText xml:space="preserve"> PAGEREF _Toc155375272 \h </w:instrText>
            </w:r>
            <w:r w:rsidR="000B3627">
              <w:rPr>
                <w:noProof/>
                <w:webHidden/>
              </w:rPr>
            </w:r>
            <w:r w:rsidR="000B3627">
              <w:rPr>
                <w:noProof/>
                <w:webHidden/>
              </w:rPr>
              <w:fldChar w:fldCharType="separate"/>
            </w:r>
            <w:r w:rsidR="005E1475">
              <w:rPr>
                <w:noProof/>
                <w:webHidden/>
              </w:rPr>
              <w:t>99</w:t>
            </w:r>
            <w:r w:rsidR="000B3627">
              <w:rPr>
                <w:noProof/>
                <w:webHidden/>
              </w:rPr>
              <w:fldChar w:fldCharType="end"/>
            </w:r>
          </w:hyperlink>
        </w:p>
        <w:p w14:paraId="672A1FFA" w14:textId="1B0746B1"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73" w:history="1">
            <w:r w:rsidR="000B3627" w:rsidRPr="00842AE9">
              <w:rPr>
                <w:rStyle w:val="Hyperlink"/>
                <w:rFonts w:eastAsiaTheme="majorEastAsia"/>
                <w:noProof/>
              </w:rPr>
              <w:t>6.5.7</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danh sách đơn xin nghỉ phép của tôi</w:t>
            </w:r>
            <w:r w:rsidR="000B3627">
              <w:rPr>
                <w:noProof/>
                <w:webHidden/>
              </w:rPr>
              <w:tab/>
            </w:r>
            <w:r w:rsidR="000B3627">
              <w:rPr>
                <w:noProof/>
                <w:webHidden/>
              </w:rPr>
              <w:fldChar w:fldCharType="begin"/>
            </w:r>
            <w:r w:rsidR="000B3627">
              <w:rPr>
                <w:noProof/>
                <w:webHidden/>
              </w:rPr>
              <w:instrText xml:space="preserve"> PAGEREF _Toc155375273 \h </w:instrText>
            </w:r>
            <w:r w:rsidR="000B3627">
              <w:rPr>
                <w:noProof/>
                <w:webHidden/>
              </w:rPr>
            </w:r>
            <w:r w:rsidR="000B3627">
              <w:rPr>
                <w:noProof/>
                <w:webHidden/>
              </w:rPr>
              <w:fldChar w:fldCharType="separate"/>
            </w:r>
            <w:r w:rsidR="005E1475">
              <w:rPr>
                <w:noProof/>
                <w:webHidden/>
              </w:rPr>
              <w:t>100</w:t>
            </w:r>
            <w:r w:rsidR="000B3627">
              <w:rPr>
                <w:noProof/>
                <w:webHidden/>
              </w:rPr>
              <w:fldChar w:fldCharType="end"/>
            </w:r>
          </w:hyperlink>
        </w:p>
        <w:p w14:paraId="5619A6D7" w14:textId="72128944"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74" w:history="1">
            <w:r w:rsidR="000B3627" w:rsidRPr="00842AE9">
              <w:rPr>
                <w:rStyle w:val="Hyperlink"/>
                <w:rFonts w:eastAsiaTheme="majorEastAsia"/>
                <w:noProof/>
              </w:rPr>
              <w:t>6.6</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Đăng kí lịch</w:t>
            </w:r>
            <w:r w:rsidR="000B3627">
              <w:rPr>
                <w:noProof/>
                <w:webHidden/>
              </w:rPr>
              <w:tab/>
            </w:r>
            <w:r w:rsidR="000B3627">
              <w:rPr>
                <w:noProof/>
                <w:webHidden/>
              </w:rPr>
              <w:fldChar w:fldCharType="begin"/>
            </w:r>
            <w:r w:rsidR="000B3627">
              <w:rPr>
                <w:noProof/>
                <w:webHidden/>
              </w:rPr>
              <w:instrText xml:space="preserve"> PAGEREF _Toc155375274 \h </w:instrText>
            </w:r>
            <w:r w:rsidR="000B3627">
              <w:rPr>
                <w:noProof/>
                <w:webHidden/>
              </w:rPr>
            </w:r>
            <w:r w:rsidR="000B3627">
              <w:rPr>
                <w:noProof/>
                <w:webHidden/>
              </w:rPr>
              <w:fldChar w:fldCharType="separate"/>
            </w:r>
            <w:r w:rsidR="005E1475">
              <w:rPr>
                <w:noProof/>
                <w:webHidden/>
              </w:rPr>
              <w:t>100</w:t>
            </w:r>
            <w:r w:rsidR="000B3627">
              <w:rPr>
                <w:noProof/>
                <w:webHidden/>
              </w:rPr>
              <w:fldChar w:fldCharType="end"/>
            </w:r>
          </w:hyperlink>
        </w:p>
        <w:p w14:paraId="31226AF6" w14:textId="1824977C"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75" w:history="1">
            <w:r w:rsidR="000B3627" w:rsidRPr="00842AE9">
              <w:rPr>
                <w:rStyle w:val="Hyperlink"/>
                <w:rFonts w:eastAsiaTheme="majorEastAsia"/>
                <w:noProof/>
              </w:rPr>
              <w:t>6.6.1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cấu hình đăng ký lịch</w:t>
            </w:r>
            <w:r w:rsidR="000B3627">
              <w:rPr>
                <w:noProof/>
                <w:webHidden/>
              </w:rPr>
              <w:tab/>
            </w:r>
            <w:r w:rsidR="000B3627">
              <w:rPr>
                <w:noProof/>
                <w:webHidden/>
              </w:rPr>
              <w:fldChar w:fldCharType="begin"/>
            </w:r>
            <w:r w:rsidR="000B3627">
              <w:rPr>
                <w:noProof/>
                <w:webHidden/>
              </w:rPr>
              <w:instrText xml:space="preserve"> PAGEREF _Toc155375275 \h </w:instrText>
            </w:r>
            <w:r w:rsidR="000B3627">
              <w:rPr>
                <w:noProof/>
                <w:webHidden/>
              </w:rPr>
            </w:r>
            <w:r w:rsidR="000B3627">
              <w:rPr>
                <w:noProof/>
                <w:webHidden/>
              </w:rPr>
              <w:fldChar w:fldCharType="separate"/>
            </w:r>
            <w:r w:rsidR="005E1475">
              <w:rPr>
                <w:noProof/>
                <w:webHidden/>
              </w:rPr>
              <w:t>100</w:t>
            </w:r>
            <w:r w:rsidR="000B3627">
              <w:rPr>
                <w:noProof/>
                <w:webHidden/>
              </w:rPr>
              <w:fldChar w:fldCharType="end"/>
            </w:r>
          </w:hyperlink>
        </w:p>
        <w:p w14:paraId="106E2594" w14:textId="479C8DE6"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76" w:history="1">
            <w:r w:rsidR="000B3627" w:rsidRPr="00842AE9">
              <w:rPr>
                <w:rStyle w:val="Hyperlink"/>
                <w:rFonts w:eastAsiaTheme="majorEastAsia"/>
                <w:noProof/>
              </w:rPr>
              <w:t>6.6.2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đăng ký lịch</w:t>
            </w:r>
            <w:r w:rsidR="000B3627">
              <w:rPr>
                <w:noProof/>
                <w:webHidden/>
              </w:rPr>
              <w:tab/>
            </w:r>
            <w:r w:rsidR="000B3627">
              <w:rPr>
                <w:noProof/>
                <w:webHidden/>
              </w:rPr>
              <w:fldChar w:fldCharType="begin"/>
            </w:r>
            <w:r w:rsidR="000B3627">
              <w:rPr>
                <w:noProof/>
                <w:webHidden/>
              </w:rPr>
              <w:instrText xml:space="preserve"> PAGEREF _Toc155375276 \h </w:instrText>
            </w:r>
            <w:r w:rsidR="000B3627">
              <w:rPr>
                <w:noProof/>
                <w:webHidden/>
              </w:rPr>
            </w:r>
            <w:r w:rsidR="000B3627">
              <w:rPr>
                <w:noProof/>
                <w:webHidden/>
              </w:rPr>
              <w:fldChar w:fldCharType="separate"/>
            </w:r>
            <w:r w:rsidR="005E1475">
              <w:rPr>
                <w:noProof/>
                <w:webHidden/>
              </w:rPr>
              <w:t>102</w:t>
            </w:r>
            <w:r w:rsidR="000B3627">
              <w:rPr>
                <w:noProof/>
                <w:webHidden/>
              </w:rPr>
              <w:fldChar w:fldCharType="end"/>
            </w:r>
          </w:hyperlink>
        </w:p>
        <w:p w14:paraId="6CA459CF" w14:textId="09D5EBDF"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77" w:history="1">
            <w:r w:rsidR="000B3627" w:rsidRPr="00842AE9">
              <w:rPr>
                <w:rStyle w:val="Hyperlink"/>
                <w:rFonts w:eastAsiaTheme="majorEastAsia"/>
                <w:noProof/>
              </w:rPr>
              <w:t>6.6.3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lịch toàn công ty</w:t>
            </w:r>
            <w:r w:rsidR="000B3627">
              <w:rPr>
                <w:noProof/>
                <w:webHidden/>
              </w:rPr>
              <w:tab/>
            </w:r>
            <w:r w:rsidR="000B3627">
              <w:rPr>
                <w:noProof/>
                <w:webHidden/>
              </w:rPr>
              <w:fldChar w:fldCharType="begin"/>
            </w:r>
            <w:r w:rsidR="000B3627">
              <w:rPr>
                <w:noProof/>
                <w:webHidden/>
              </w:rPr>
              <w:instrText xml:space="preserve"> PAGEREF _Toc155375277 \h </w:instrText>
            </w:r>
            <w:r w:rsidR="000B3627">
              <w:rPr>
                <w:noProof/>
                <w:webHidden/>
              </w:rPr>
            </w:r>
            <w:r w:rsidR="000B3627">
              <w:rPr>
                <w:noProof/>
                <w:webHidden/>
              </w:rPr>
              <w:fldChar w:fldCharType="separate"/>
            </w:r>
            <w:r w:rsidR="005E1475">
              <w:rPr>
                <w:noProof/>
                <w:webHidden/>
              </w:rPr>
              <w:t>104</w:t>
            </w:r>
            <w:r w:rsidR="000B3627">
              <w:rPr>
                <w:noProof/>
                <w:webHidden/>
              </w:rPr>
              <w:fldChar w:fldCharType="end"/>
            </w:r>
          </w:hyperlink>
        </w:p>
        <w:p w14:paraId="78163921" w14:textId="2FD57BCC"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78" w:history="1">
            <w:r w:rsidR="000B3627" w:rsidRPr="00842AE9">
              <w:rPr>
                <w:rStyle w:val="Hyperlink"/>
                <w:rFonts w:eastAsiaTheme="majorEastAsia"/>
                <w:noProof/>
              </w:rPr>
              <w:t>6.7</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Chấm công</w:t>
            </w:r>
            <w:r w:rsidR="000B3627">
              <w:rPr>
                <w:noProof/>
                <w:webHidden/>
              </w:rPr>
              <w:tab/>
            </w:r>
            <w:r w:rsidR="000B3627">
              <w:rPr>
                <w:noProof/>
                <w:webHidden/>
              </w:rPr>
              <w:fldChar w:fldCharType="begin"/>
            </w:r>
            <w:r w:rsidR="000B3627">
              <w:rPr>
                <w:noProof/>
                <w:webHidden/>
              </w:rPr>
              <w:instrText xml:space="preserve"> PAGEREF _Toc155375278 \h </w:instrText>
            </w:r>
            <w:r w:rsidR="000B3627">
              <w:rPr>
                <w:noProof/>
                <w:webHidden/>
              </w:rPr>
            </w:r>
            <w:r w:rsidR="000B3627">
              <w:rPr>
                <w:noProof/>
                <w:webHidden/>
              </w:rPr>
              <w:fldChar w:fldCharType="separate"/>
            </w:r>
            <w:r w:rsidR="005E1475">
              <w:rPr>
                <w:noProof/>
                <w:webHidden/>
              </w:rPr>
              <w:t>105</w:t>
            </w:r>
            <w:r w:rsidR="000B3627">
              <w:rPr>
                <w:noProof/>
                <w:webHidden/>
              </w:rPr>
              <w:fldChar w:fldCharType="end"/>
            </w:r>
          </w:hyperlink>
        </w:p>
        <w:p w14:paraId="079AAC97" w14:textId="7026E1A5"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79" w:history="1">
            <w:r w:rsidR="000B3627" w:rsidRPr="00842AE9">
              <w:rPr>
                <w:rStyle w:val="Hyperlink"/>
                <w:rFonts w:eastAsiaTheme="majorEastAsia"/>
                <w:noProof/>
              </w:rPr>
              <w:t>6.7.1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w:t>
            </w:r>
            <w:r w:rsidR="000B3627" w:rsidRPr="00842AE9">
              <w:rPr>
                <w:rStyle w:val="Hyperlink"/>
                <w:rFonts w:eastAsiaTheme="majorEastAsia"/>
                <w:noProof/>
                <w:lang w:val="vi-VN"/>
              </w:rPr>
              <w:t xml:space="preserve"> hình </w:t>
            </w:r>
            <w:r w:rsidR="000B3627" w:rsidRPr="00842AE9">
              <w:rPr>
                <w:rStyle w:val="Hyperlink"/>
                <w:rFonts w:eastAsiaTheme="majorEastAsia"/>
                <w:noProof/>
              </w:rPr>
              <w:t>chấm công</w:t>
            </w:r>
            <w:r w:rsidR="000B3627">
              <w:rPr>
                <w:noProof/>
                <w:webHidden/>
              </w:rPr>
              <w:tab/>
            </w:r>
            <w:r w:rsidR="000B3627">
              <w:rPr>
                <w:noProof/>
                <w:webHidden/>
              </w:rPr>
              <w:fldChar w:fldCharType="begin"/>
            </w:r>
            <w:r w:rsidR="000B3627">
              <w:rPr>
                <w:noProof/>
                <w:webHidden/>
              </w:rPr>
              <w:instrText xml:space="preserve"> PAGEREF _Toc155375279 \h </w:instrText>
            </w:r>
            <w:r w:rsidR="000B3627">
              <w:rPr>
                <w:noProof/>
                <w:webHidden/>
              </w:rPr>
            </w:r>
            <w:r w:rsidR="000B3627">
              <w:rPr>
                <w:noProof/>
                <w:webHidden/>
              </w:rPr>
              <w:fldChar w:fldCharType="separate"/>
            </w:r>
            <w:r w:rsidR="005E1475">
              <w:rPr>
                <w:noProof/>
                <w:webHidden/>
              </w:rPr>
              <w:t>105</w:t>
            </w:r>
            <w:r w:rsidR="000B3627">
              <w:rPr>
                <w:noProof/>
                <w:webHidden/>
              </w:rPr>
              <w:fldChar w:fldCharType="end"/>
            </w:r>
          </w:hyperlink>
        </w:p>
        <w:p w14:paraId="53DBCB3C" w14:textId="53D51B76"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80" w:history="1">
            <w:r w:rsidR="000B3627" w:rsidRPr="00842AE9">
              <w:rPr>
                <w:rStyle w:val="Hyperlink"/>
                <w:rFonts w:eastAsiaTheme="majorEastAsia"/>
                <w:noProof/>
              </w:rPr>
              <w:t>6.7.2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w:t>
            </w:r>
            <w:r w:rsidR="000B3627" w:rsidRPr="00842AE9">
              <w:rPr>
                <w:rStyle w:val="Hyperlink"/>
                <w:rFonts w:eastAsiaTheme="majorEastAsia"/>
                <w:noProof/>
                <w:lang w:val="vi-VN"/>
              </w:rPr>
              <w:t xml:space="preserve"> hình bảng công</w:t>
            </w:r>
            <w:r w:rsidR="000B3627">
              <w:rPr>
                <w:noProof/>
                <w:webHidden/>
              </w:rPr>
              <w:tab/>
            </w:r>
            <w:r w:rsidR="000B3627">
              <w:rPr>
                <w:noProof/>
                <w:webHidden/>
              </w:rPr>
              <w:fldChar w:fldCharType="begin"/>
            </w:r>
            <w:r w:rsidR="000B3627">
              <w:rPr>
                <w:noProof/>
                <w:webHidden/>
              </w:rPr>
              <w:instrText xml:space="preserve"> PAGEREF _Toc155375280 \h </w:instrText>
            </w:r>
            <w:r w:rsidR="000B3627">
              <w:rPr>
                <w:noProof/>
                <w:webHidden/>
              </w:rPr>
            </w:r>
            <w:r w:rsidR="000B3627">
              <w:rPr>
                <w:noProof/>
                <w:webHidden/>
              </w:rPr>
              <w:fldChar w:fldCharType="separate"/>
            </w:r>
            <w:r w:rsidR="005E1475">
              <w:rPr>
                <w:noProof/>
                <w:webHidden/>
              </w:rPr>
              <w:t>105</w:t>
            </w:r>
            <w:r w:rsidR="000B3627">
              <w:rPr>
                <w:noProof/>
                <w:webHidden/>
              </w:rPr>
              <w:fldChar w:fldCharType="end"/>
            </w:r>
          </w:hyperlink>
        </w:p>
        <w:p w14:paraId="3210A759" w14:textId="68961140"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81" w:history="1">
            <w:r w:rsidR="000B3627" w:rsidRPr="00842AE9">
              <w:rPr>
                <w:rStyle w:val="Hyperlink"/>
                <w:rFonts w:eastAsiaTheme="majorEastAsia"/>
                <w:noProof/>
              </w:rPr>
              <w:t>6.7.3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xem chi tiết chấm công</w:t>
            </w:r>
            <w:r w:rsidR="000B3627">
              <w:rPr>
                <w:noProof/>
                <w:webHidden/>
              </w:rPr>
              <w:tab/>
            </w:r>
            <w:r w:rsidR="000B3627">
              <w:rPr>
                <w:noProof/>
                <w:webHidden/>
              </w:rPr>
              <w:fldChar w:fldCharType="begin"/>
            </w:r>
            <w:r w:rsidR="000B3627">
              <w:rPr>
                <w:noProof/>
                <w:webHidden/>
              </w:rPr>
              <w:instrText xml:space="preserve"> PAGEREF _Toc155375281 \h </w:instrText>
            </w:r>
            <w:r w:rsidR="000B3627">
              <w:rPr>
                <w:noProof/>
                <w:webHidden/>
              </w:rPr>
            </w:r>
            <w:r w:rsidR="000B3627">
              <w:rPr>
                <w:noProof/>
                <w:webHidden/>
              </w:rPr>
              <w:fldChar w:fldCharType="separate"/>
            </w:r>
            <w:r w:rsidR="005E1475">
              <w:rPr>
                <w:noProof/>
                <w:webHidden/>
              </w:rPr>
              <w:t>107</w:t>
            </w:r>
            <w:r w:rsidR="000B3627">
              <w:rPr>
                <w:noProof/>
                <w:webHidden/>
              </w:rPr>
              <w:fldChar w:fldCharType="end"/>
            </w:r>
          </w:hyperlink>
        </w:p>
        <w:p w14:paraId="43F0C00C" w14:textId="2EEA3B7D"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82" w:history="1">
            <w:r w:rsidR="000B3627" w:rsidRPr="00842AE9">
              <w:rPr>
                <w:rStyle w:val="Hyperlink"/>
                <w:rFonts w:eastAsiaTheme="majorEastAsia"/>
                <w:noProof/>
                <w:lang w:val="vi-VN"/>
              </w:rPr>
              <w:t>6.7.4</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Màn hình bảng công của người</w:t>
            </w:r>
            <w:r w:rsidR="000B3627" w:rsidRPr="00842AE9">
              <w:rPr>
                <w:rStyle w:val="Hyperlink"/>
                <w:rFonts w:eastAsiaTheme="majorEastAsia"/>
                <w:noProof/>
                <w:lang w:val="vi-VN"/>
              </w:rPr>
              <w:t xml:space="preserve"> dùng hiện tại</w:t>
            </w:r>
            <w:r w:rsidR="000B3627">
              <w:rPr>
                <w:noProof/>
                <w:webHidden/>
              </w:rPr>
              <w:tab/>
            </w:r>
            <w:r w:rsidR="000B3627">
              <w:rPr>
                <w:noProof/>
                <w:webHidden/>
              </w:rPr>
              <w:fldChar w:fldCharType="begin"/>
            </w:r>
            <w:r w:rsidR="000B3627">
              <w:rPr>
                <w:noProof/>
                <w:webHidden/>
              </w:rPr>
              <w:instrText xml:space="preserve"> PAGEREF _Toc155375282 \h </w:instrText>
            </w:r>
            <w:r w:rsidR="000B3627">
              <w:rPr>
                <w:noProof/>
                <w:webHidden/>
              </w:rPr>
            </w:r>
            <w:r w:rsidR="000B3627">
              <w:rPr>
                <w:noProof/>
                <w:webHidden/>
              </w:rPr>
              <w:fldChar w:fldCharType="separate"/>
            </w:r>
            <w:r w:rsidR="005E1475">
              <w:rPr>
                <w:noProof/>
                <w:webHidden/>
              </w:rPr>
              <w:t>108</w:t>
            </w:r>
            <w:r w:rsidR="000B3627">
              <w:rPr>
                <w:noProof/>
                <w:webHidden/>
              </w:rPr>
              <w:fldChar w:fldCharType="end"/>
            </w:r>
          </w:hyperlink>
        </w:p>
        <w:p w14:paraId="0604677A" w14:textId="3F2A55C1" w:rsidR="000B362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55375283" w:history="1">
            <w:r w:rsidR="000B3627" w:rsidRPr="00842AE9">
              <w:rPr>
                <w:rStyle w:val="Hyperlink"/>
                <w:rFonts w:eastAsiaTheme="majorEastAsia"/>
                <w:noProof/>
              </w:rPr>
              <w:t>7.</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Other Requirements</w:t>
            </w:r>
            <w:r w:rsidR="000B3627">
              <w:rPr>
                <w:noProof/>
                <w:webHidden/>
              </w:rPr>
              <w:tab/>
            </w:r>
            <w:r w:rsidR="000B3627">
              <w:rPr>
                <w:noProof/>
                <w:webHidden/>
              </w:rPr>
              <w:fldChar w:fldCharType="begin"/>
            </w:r>
            <w:r w:rsidR="000B3627">
              <w:rPr>
                <w:noProof/>
                <w:webHidden/>
              </w:rPr>
              <w:instrText xml:space="preserve"> PAGEREF _Toc155375283 \h </w:instrText>
            </w:r>
            <w:r w:rsidR="000B3627">
              <w:rPr>
                <w:noProof/>
                <w:webHidden/>
              </w:rPr>
            </w:r>
            <w:r w:rsidR="000B3627">
              <w:rPr>
                <w:noProof/>
                <w:webHidden/>
              </w:rPr>
              <w:fldChar w:fldCharType="separate"/>
            </w:r>
            <w:r w:rsidR="005E1475">
              <w:rPr>
                <w:noProof/>
                <w:webHidden/>
              </w:rPr>
              <w:t>111</w:t>
            </w:r>
            <w:r w:rsidR="000B3627">
              <w:rPr>
                <w:noProof/>
                <w:webHidden/>
              </w:rPr>
              <w:fldChar w:fldCharType="end"/>
            </w:r>
          </w:hyperlink>
        </w:p>
        <w:p w14:paraId="720261FF" w14:textId="15199A55" w:rsidR="000B362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55375284" w:history="1">
            <w:r w:rsidR="000B3627" w:rsidRPr="00842AE9">
              <w:rPr>
                <w:rStyle w:val="Hyperlink"/>
                <w:rFonts w:eastAsiaTheme="majorEastAsia" w:cs="Arial"/>
                <w:noProof/>
              </w:rPr>
              <w:t>8.</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Integration</w:t>
            </w:r>
            <w:r w:rsidR="000B3627">
              <w:rPr>
                <w:noProof/>
                <w:webHidden/>
              </w:rPr>
              <w:tab/>
            </w:r>
            <w:r w:rsidR="000B3627">
              <w:rPr>
                <w:noProof/>
                <w:webHidden/>
              </w:rPr>
              <w:fldChar w:fldCharType="begin"/>
            </w:r>
            <w:r w:rsidR="000B3627">
              <w:rPr>
                <w:noProof/>
                <w:webHidden/>
              </w:rPr>
              <w:instrText xml:space="preserve"> PAGEREF _Toc155375284 \h </w:instrText>
            </w:r>
            <w:r w:rsidR="000B3627">
              <w:rPr>
                <w:noProof/>
                <w:webHidden/>
              </w:rPr>
            </w:r>
            <w:r w:rsidR="000B3627">
              <w:rPr>
                <w:noProof/>
                <w:webHidden/>
              </w:rPr>
              <w:fldChar w:fldCharType="separate"/>
            </w:r>
            <w:r w:rsidR="005E1475">
              <w:rPr>
                <w:noProof/>
                <w:webHidden/>
              </w:rPr>
              <w:t>111</w:t>
            </w:r>
            <w:r w:rsidR="000B3627">
              <w:rPr>
                <w:noProof/>
                <w:webHidden/>
              </w:rPr>
              <w:fldChar w:fldCharType="end"/>
            </w:r>
          </w:hyperlink>
        </w:p>
        <w:p w14:paraId="60767A0E" w14:textId="516805E2" w:rsidR="000B362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55375285" w:history="1">
            <w:r w:rsidR="000B3627" w:rsidRPr="00842AE9">
              <w:rPr>
                <w:rStyle w:val="Hyperlink"/>
                <w:rFonts w:eastAsiaTheme="majorEastAsia" w:cs="Arial"/>
                <w:noProof/>
              </w:rPr>
              <w:t>9.</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Appendices</w:t>
            </w:r>
            <w:r w:rsidR="000B3627">
              <w:rPr>
                <w:noProof/>
                <w:webHidden/>
              </w:rPr>
              <w:tab/>
            </w:r>
            <w:r w:rsidR="000B3627">
              <w:rPr>
                <w:noProof/>
                <w:webHidden/>
              </w:rPr>
              <w:fldChar w:fldCharType="begin"/>
            </w:r>
            <w:r w:rsidR="000B3627">
              <w:rPr>
                <w:noProof/>
                <w:webHidden/>
              </w:rPr>
              <w:instrText xml:space="preserve"> PAGEREF _Toc155375285 \h </w:instrText>
            </w:r>
            <w:r w:rsidR="000B3627">
              <w:rPr>
                <w:noProof/>
                <w:webHidden/>
              </w:rPr>
            </w:r>
            <w:r w:rsidR="000B3627">
              <w:rPr>
                <w:noProof/>
                <w:webHidden/>
              </w:rPr>
              <w:fldChar w:fldCharType="separate"/>
            </w:r>
            <w:r w:rsidR="005E1475">
              <w:rPr>
                <w:noProof/>
                <w:webHidden/>
              </w:rPr>
              <w:t>111</w:t>
            </w:r>
            <w:r w:rsidR="000B3627">
              <w:rPr>
                <w:noProof/>
                <w:webHidden/>
              </w:rPr>
              <w:fldChar w:fldCharType="end"/>
            </w:r>
          </w:hyperlink>
        </w:p>
        <w:p w14:paraId="3C356632" w14:textId="22084E56"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86" w:history="1">
            <w:r w:rsidR="000B3627" w:rsidRPr="00842AE9">
              <w:rPr>
                <w:rStyle w:val="Hyperlink"/>
                <w:rFonts w:eastAsiaTheme="majorEastAsia" w:cs="Arial"/>
                <w:noProof/>
              </w:rPr>
              <w:t>9.1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rPr>
              <w:t>Error Message</w:t>
            </w:r>
            <w:r w:rsidR="000B3627">
              <w:rPr>
                <w:noProof/>
                <w:webHidden/>
              </w:rPr>
              <w:tab/>
            </w:r>
            <w:r w:rsidR="000B3627">
              <w:rPr>
                <w:noProof/>
                <w:webHidden/>
              </w:rPr>
              <w:fldChar w:fldCharType="begin"/>
            </w:r>
            <w:r w:rsidR="000B3627">
              <w:rPr>
                <w:noProof/>
                <w:webHidden/>
              </w:rPr>
              <w:instrText xml:space="preserve"> PAGEREF _Toc155375286 \h </w:instrText>
            </w:r>
            <w:r w:rsidR="000B3627">
              <w:rPr>
                <w:noProof/>
                <w:webHidden/>
              </w:rPr>
            </w:r>
            <w:r w:rsidR="000B3627">
              <w:rPr>
                <w:noProof/>
                <w:webHidden/>
              </w:rPr>
              <w:fldChar w:fldCharType="separate"/>
            </w:r>
            <w:r w:rsidR="005E1475">
              <w:rPr>
                <w:noProof/>
                <w:webHidden/>
              </w:rPr>
              <w:t>111</w:t>
            </w:r>
            <w:r w:rsidR="000B3627">
              <w:rPr>
                <w:noProof/>
                <w:webHidden/>
              </w:rPr>
              <w:fldChar w:fldCharType="end"/>
            </w:r>
          </w:hyperlink>
        </w:p>
        <w:p w14:paraId="679E5059" w14:textId="53921DB8"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87" w:history="1">
            <w:r w:rsidR="000B3627" w:rsidRPr="00842AE9">
              <w:rPr>
                <w:rStyle w:val="Hyperlink"/>
                <w:rFonts w:eastAsiaTheme="majorEastAsia" w:cs="Arial"/>
                <w:noProof/>
              </w:rPr>
              <w:t>9.2</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cs="Arial"/>
                <w:noProof/>
                <w:lang w:val="vi-VN"/>
              </w:rPr>
              <w:t>Notification</w:t>
            </w:r>
            <w:r w:rsidR="000B3627">
              <w:rPr>
                <w:noProof/>
                <w:webHidden/>
              </w:rPr>
              <w:tab/>
            </w:r>
            <w:r w:rsidR="000B3627">
              <w:rPr>
                <w:noProof/>
                <w:webHidden/>
              </w:rPr>
              <w:fldChar w:fldCharType="begin"/>
            </w:r>
            <w:r w:rsidR="000B3627">
              <w:rPr>
                <w:noProof/>
                <w:webHidden/>
              </w:rPr>
              <w:instrText xml:space="preserve"> PAGEREF _Toc155375287 \h </w:instrText>
            </w:r>
            <w:r w:rsidR="000B3627">
              <w:rPr>
                <w:noProof/>
                <w:webHidden/>
              </w:rPr>
            </w:r>
            <w:r w:rsidR="000B3627">
              <w:rPr>
                <w:noProof/>
                <w:webHidden/>
              </w:rPr>
              <w:fldChar w:fldCharType="separate"/>
            </w:r>
            <w:r w:rsidR="005E1475">
              <w:rPr>
                <w:noProof/>
                <w:webHidden/>
              </w:rPr>
              <w:t>112</w:t>
            </w:r>
            <w:r w:rsidR="000B3627">
              <w:rPr>
                <w:noProof/>
                <w:webHidden/>
              </w:rPr>
              <w:fldChar w:fldCharType="end"/>
            </w:r>
          </w:hyperlink>
        </w:p>
        <w:p w14:paraId="3F7D4B69" w14:textId="29814C34" w:rsidR="000B3627" w:rsidRDefault="00000000">
          <w:pPr>
            <w:pStyle w:val="TOC2"/>
            <w:tabs>
              <w:tab w:val="left" w:pos="88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88" w:history="1">
            <w:r w:rsidR="000B3627" w:rsidRPr="00842AE9">
              <w:rPr>
                <w:rStyle w:val="Hyperlink"/>
                <w:rFonts w:eastAsiaTheme="majorEastAsia"/>
                <w:noProof/>
              </w:rPr>
              <w:t>9.3</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Email</w:t>
            </w:r>
            <w:r w:rsidR="000B3627">
              <w:rPr>
                <w:noProof/>
                <w:webHidden/>
              </w:rPr>
              <w:tab/>
            </w:r>
            <w:r w:rsidR="000B3627">
              <w:rPr>
                <w:noProof/>
                <w:webHidden/>
              </w:rPr>
              <w:fldChar w:fldCharType="begin"/>
            </w:r>
            <w:r w:rsidR="000B3627">
              <w:rPr>
                <w:noProof/>
                <w:webHidden/>
              </w:rPr>
              <w:instrText xml:space="preserve"> PAGEREF _Toc155375288 \h </w:instrText>
            </w:r>
            <w:r w:rsidR="000B3627">
              <w:rPr>
                <w:noProof/>
                <w:webHidden/>
              </w:rPr>
            </w:r>
            <w:r w:rsidR="000B3627">
              <w:rPr>
                <w:noProof/>
                <w:webHidden/>
              </w:rPr>
              <w:fldChar w:fldCharType="separate"/>
            </w:r>
            <w:r w:rsidR="005E1475">
              <w:rPr>
                <w:noProof/>
                <w:webHidden/>
              </w:rPr>
              <w:t>113</w:t>
            </w:r>
            <w:r w:rsidR="000B3627">
              <w:rPr>
                <w:noProof/>
                <w:webHidden/>
              </w:rPr>
              <w:fldChar w:fldCharType="end"/>
            </w:r>
          </w:hyperlink>
        </w:p>
        <w:p w14:paraId="44C2D642" w14:textId="1A2A3A13" w:rsidR="000B3627" w:rsidRDefault="00000000">
          <w:pPr>
            <w:pStyle w:val="TOC3"/>
            <w:tabs>
              <w:tab w:val="left" w:pos="1100"/>
              <w:tab w:val="right" w:leader="dot" w:pos="9350"/>
            </w:tabs>
            <w:rPr>
              <w:rFonts w:asciiTheme="minorHAnsi" w:eastAsiaTheme="minorEastAsia" w:hAnsiTheme="minorHAnsi" w:cstheme="minorBidi"/>
              <w:noProof/>
              <w:kern w:val="2"/>
              <w:sz w:val="22"/>
              <w:szCs w:val="22"/>
              <w:lang w:val="en-US" w:eastAsia="en-US"/>
              <w14:ligatures w14:val="standardContextual"/>
            </w:rPr>
          </w:pPr>
          <w:hyperlink w:anchor="_Toc155375289" w:history="1">
            <w:r w:rsidR="000B3627" w:rsidRPr="00842AE9">
              <w:rPr>
                <w:rStyle w:val="Hyperlink"/>
                <w:rFonts w:eastAsiaTheme="majorEastAsia"/>
                <w:noProof/>
              </w:rPr>
              <w:t>9.3.1</w:t>
            </w:r>
            <w:r w:rsidR="000B3627">
              <w:rPr>
                <w:rFonts w:asciiTheme="minorHAnsi" w:eastAsiaTheme="minorEastAsia" w:hAnsiTheme="minorHAnsi" w:cstheme="minorBidi"/>
                <w:noProof/>
                <w:kern w:val="2"/>
                <w:sz w:val="22"/>
                <w:szCs w:val="22"/>
                <w:lang w:val="en-US" w:eastAsia="en-US"/>
                <w14:ligatures w14:val="standardContextual"/>
              </w:rPr>
              <w:tab/>
            </w:r>
            <w:r w:rsidR="000B3627" w:rsidRPr="00842AE9">
              <w:rPr>
                <w:rStyle w:val="Hyperlink"/>
                <w:rFonts w:eastAsiaTheme="majorEastAsia"/>
                <w:noProof/>
              </w:rPr>
              <w:t>Email gửi thông tin tài khoản cho nhân viên</w:t>
            </w:r>
            <w:r w:rsidR="000B3627">
              <w:rPr>
                <w:noProof/>
                <w:webHidden/>
              </w:rPr>
              <w:tab/>
            </w:r>
            <w:r w:rsidR="000B3627">
              <w:rPr>
                <w:noProof/>
                <w:webHidden/>
              </w:rPr>
              <w:fldChar w:fldCharType="begin"/>
            </w:r>
            <w:r w:rsidR="000B3627">
              <w:rPr>
                <w:noProof/>
                <w:webHidden/>
              </w:rPr>
              <w:instrText xml:space="preserve"> PAGEREF _Toc155375289 \h </w:instrText>
            </w:r>
            <w:r w:rsidR="000B3627">
              <w:rPr>
                <w:noProof/>
                <w:webHidden/>
              </w:rPr>
            </w:r>
            <w:r w:rsidR="000B3627">
              <w:rPr>
                <w:noProof/>
                <w:webHidden/>
              </w:rPr>
              <w:fldChar w:fldCharType="separate"/>
            </w:r>
            <w:r w:rsidR="005E1475">
              <w:rPr>
                <w:noProof/>
                <w:webHidden/>
              </w:rPr>
              <w:t>113</w:t>
            </w:r>
            <w:r w:rsidR="000B3627">
              <w:rPr>
                <w:noProof/>
                <w:webHidden/>
              </w:rPr>
              <w:fldChar w:fldCharType="end"/>
            </w:r>
          </w:hyperlink>
        </w:p>
        <w:p w14:paraId="4C4FEA1C" w14:textId="01A27706" w:rsidR="002D6741" w:rsidRPr="008F2D5E" w:rsidRDefault="002D6741" w:rsidP="002D6741">
          <w:pPr>
            <w:pStyle w:val="TOC1"/>
            <w:rPr>
              <w:rFonts w:cs="Arial"/>
            </w:rPr>
          </w:pPr>
          <w:r w:rsidRPr="008F2D5E">
            <w:rPr>
              <w:rFonts w:cs="Arial"/>
              <w:b/>
              <w:bCs/>
              <w:noProof/>
            </w:rPr>
            <w:fldChar w:fldCharType="end"/>
          </w:r>
        </w:p>
      </w:sdtContent>
    </w:sdt>
    <w:p w14:paraId="30D5071E" w14:textId="77777777" w:rsidR="002D6741" w:rsidRPr="008F2D5E" w:rsidRDefault="002D6741" w:rsidP="002D6741">
      <w:pPr>
        <w:spacing w:before="0" w:after="160"/>
        <w:rPr>
          <w:rFonts w:eastAsiaTheme="majorEastAsia" w:cs="Arial"/>
          <w:b/>
          <w:color w:val="1F3864" w:themeColor="accent5" w:themeShade="80"/>
          <w:sz w:val="28"/>
          <w:szCs w:val="32"/>
          <w:lang w:val="en-US" w:eastAsia="en-US"/>
        </w:rPr>
      </w:pPr>
      <w:r w:rsidRPr="008F2D5E">
        <w:rPr>
          <w:rFonts w:cs="Arial"/>
        </w:rPr>
        <w:br w:type="page"/>
      </w:r>
    </w:p>
    <w:p w14:paraId="777EE6A8" w14:textId="77777777" w:rsidR="002D6741" w:rsidRPr="008F2D5E" w:rsidRDefault="002D6741" w:rsidP="002D6741">
      <w:pPr>
        <w:pStyle w:val="Heading1"/>
        <w:spacing w:line="360" w:lineRule="auto"/>
        <w:rPr>
          <w:rFonts w:cs="Arial"/>
        </w:rPr>
      </w:pPr>
      <w:bookmarkStart w:id="9" w:name="_Toc155375196"/>
      <w:r w:rsidRPr="008F2D5E">
        <w:rPr>
          <w:rFonts w:cs="Arial"/>
        </w:rPr>
        <w:lastRenderedPageBreak/>
        <w:t>Introduction</w:t>
      </w:r>
      <w:bookmarkEnd w:id="7"/>
      <w:bookmarkEnd w:id="8"/>
      <w:bookmarkEnd w:id="9"/>
    </w:p>
    <w:p w14:paraId="5A63B649" w14:textId="77777777" w:rsidR="002D6741" w:rsidRPr="00EE2D1D" w:rsidRDefault="002D6741" w:rsidP="002D6741">
      <w:pPr>
        <w:pStyle w:val="Heading2"/>
        <w:spacing w:line="360" w:lineRule="auto"/>
        <w:rPr>
          <w:rFonts w:cs="Arial"/>
          <w:rPrChange w:id="10" w:author="QuangNX2" w:date="2021-03-03T14:27:00Z">
            <w:rPr>
              <w:rFonts w:cs="Arial"/>
              <w:highlight w:val="yellow"/>
            </w:rPr>
          </w:rPrChange>
        </w:rPr>
      </w:pPr>
      <w:bookmarkStart w:id="11" w:name="_Toc155375197"/>
      <w:bookmarkStart w:id="12" w:name="_Toc362429613"/>
      <w:commentRangeStart w:id="13"/>
      <w:r w:rsidRPr="00EE2D1D">
        <w:rPr>
          <w:rFonts w:cs="Arial"/>
          <w:rPrChange w:id="14" w:author="QuangNX2" w:date="2021-03-03T14:27:00Z">
            <w:rPr>
              <w:rFonts w:cs="Arial"/>
              <w:highlight w:val="yellow"/>
            </w:rPr>
          </w:rPrChange>
        </w:rPr>
        <w:t>Purpose</w:t>
      </w:r>
      <w:commentRangeEnd w:id="13"/>
      <w:r w:rsidRPr="00EE2D1D">
        <w:rPr>
          <w:rStyle w:val="CommentReference"/>
          <w:rFonts w:eastAsia="Times New Roman" w:cs="Times New Roman"/>
          <w:b w:val="0"/>
          <w:color w:val="auto"/>
          <w:lang w:val="en-GB" w:eastAsia="en-GB"/>
          <w:rPrChange w:id="15" w:author="QuangNX2" w:date="2021-03-03T14:27:00Z">
            <w:rPr>
              <w:rStyle w:val="CommentReference"/>
              <w:rFonts w:eastAsia="Times New Roman" w:cs="Times New Roman"/>
              <w:b w:val="0"/>
              <w:color w:val="auto"/>
              <w:highlight w:val="yellow"/>
              <w:lang w:val="en-GB" w:eastAsia="en-GB"/>
            </w:rPr>
          </w:rPrChange>
        </w:rPr>
        <w:commentReference w:id="13"/>
      </w:r>
      <w:bookmarkEnd w:id="11"/>
    </w:p>
    <w:p w14:paraId="3E550714" w14:textId="68B2E92B" w:rsidR="002D6741" w:rsidRPr="008F2D5E" w:rsidRDefault="002D6741" w:rsidP="002D6741">
      <w:pPr>
        <w:rPr>
          <w:rFonts w:cs="Arial"/>
          <w:szCs w:val="20"/>
        </w:rPr>
      </w:pPr>
      <w:r w:rsidRPr="008F2D5E">
        <w:rPr>
          <w:rFonts w:cs="Arial"/>
        </w:rPr>
        <w:t xml:space="preserve">The </w:t>
      </w:r>
      <w:r w:rsidRPr="008F2D5E">
        <w:rPr>
          <w:rFonts w:cs="Arial"/>
        </w:rPr>
        <w:fldChar w:fldCharType="begin"/>
      </w:r>
      <w:r w:rsidRPr="008F2D5E">
        <w:rPr>
          <w:rFonts w:cs="Arial"/>
        </w:rPr>
        <w:instrText xml:space="preserve"> DOCPROPERTY  Title  \* MERGEFORMAT </w:instrText>
      </w:r>
      <w:r w:rsidRPr="008F2D5E">
        <w:rPr>
          <w:rFonts w:cs="Arial"/>
        </w:rPr>
        <w:fldChar w:fldCharType="separate"/>
      </w:r>
      <w:r w:rsidR="005E1475">
        <w:rPr>
          <w:rFonts w:cs="Arial"/>
        </w:rPr>
        <w:t>System Requirement Specification</w:t>
      </w:r>
      <w:r w:rsidRPr="008F2D5E">
        <w:rPr>
          <w:rFonts w:cs="Arial"/>
        </w:rPr>
        <w:fldChar w:fldCharType="end"/>
      </w:r>
      <w:r w:rsidRPr="008F2D5E">
        <w:rPr>
          <w:rFonts w:cs="Arial"/>
        </w:rPr>
        <w:t xml:space="preserve"> </w:t>
      </w:r>
      <w:r w:rsidRPr="008F2D5E">
        <w:rPr>
          <w:rFonts w:cs="Arial"/>
          <w:szCs w:val="20"/>
        </w:rPr>
        <w:t>will:</w:t>
      </w:r>
    </w:p>
    <w:p w14:paraId="5EFD6E12" w14:textId="77777777" w:rsidR="002D6741" w:rsidRPr="008F2D5E" w:rsidRDefault="002D6741" w:rsidP="002D6741">
      <w:pPr>
        <w:pStyle w:val="BulletList1"/>
        <w:spacing w:line="360" w:lineRule="auto"/>
      </w:pPr>
      <w:r w:rsidRPr="008F2D5E">
        <w:t>Define the scope of business objectives, business functions, and organizational units covered,</w:t>
      </w:r>
    </w:p>
    <w:p w14:paraId="3B748048" w14:textId="77777777" w:rsidR="002D6741" w:rsidRPr="008F2D5E" w:rsidRDefault="002D6741" w:rsidP="002D6741">
      <w:pPr>
        <w:pStyle w:val="BulletList1"/>
        <w:spacing w:line="360" w:lineRule="auto"/>
      </w:pPr>
      <w:r w:rsidRPr="008F2D5E">
        <w:t>Identify the business processes that the solution must facilitate,</w:t>
      </w:r>
    </w:p>
    <w:p w14:paraId="7F6A1887" w14:textId="77777777" w:rsidR="002D6741" w:rsidRPr="008F2D5E" w:rsidRDefault="002D6741" w:rsidP="002D6741">
      <w:pPr>
        <w:pStyle w:val="BulletList1"/>
        <w:spacing w:line="360" w:lineRule="auto"/>
      </w:pPr>
      <w:r w:rsidRPr="008F2D5E">
        <w:t>Facilitate a common understanding of what the functional requirements are for all parties involved,</w:t>
      </w:r>
    </w:p>
    <w:p w14:paraId="243BF319" w14:textId="77777777" w:rsidR="002D6741" w:rsidRPr="008F2D5E" w:rsidRDefault="002D6741" w:rsidP="002D6741">
      <w:pPr>
        <w:pStyle w:val="BulletList1"/>
        <w:spacing w:line="360" w:lineRule="auto"/>
      </w:pPr>
      <w:r w:rsidRPr="008F2D5E">
        <w:t>Establish a basis for defining the acceptance tests for the solution to confirm that what is delivered meets requirements.</w:t>
      </w:r>
    </w:p>
    <w:p w14:paraId="2AE9C9E5" w14:textId="77777777" w:rsidR="002D6741" w:rsidRPr="008F2D5E" w:rsidRDefault="002D6741" w:rsidP="002D6741">
      <w:pPr>
        <w:rPr>
          <w:rFonts w:cs="Arial"/>
          <w:szCs w:val="20"/>
        </w:rPr>
      </w:pPr>
      <w:r w:rsidRPr="008F2D5E">
        <w:rPr>
          <w:rFonts w:cs="Arial"/>
          <w:szCs w:val="20"/>
        </w:rPr>
        <w:t xml:space="preserve">The purpose of the document is to collect and analyse all assorted ideas that have come up to define the system, its requirements with respect to consumers. Also, we shall predict and sort out how we hope this product will be used </w:t>
      </w:r>
      <w:proofErr w:type="gramStart"/>
      <w:r w:rsidRPr="008F2D5E">
        <w:rPr>
          <w:rFonts w:cs="Arial"/>
          <w:szCs w:val="20"/>
        </w:rPr>
        <w:t>in order to</w:t>
      </w:r>
      <w:proofErr w:type="gramEnd"/>
      <w:r w:rsidRPr="008F2D5E">
        <w:rPr>
          <w:rFonts w:cs="Arial"/>
          <w:szCs w:val="20"/>
        </w:rPr>
        <w:t xml:space="preserve"> gain a better understanding of the project, outline concepts that may be developed later, and document ideas that are being considered, but may be discarded as the product develops.</w:t>
      </w:r>
    </w:p>
    <w:p w14:paraId="65F3186D" w14:textId="77777777" w:rsidR="002D6741" w:rsidRPr="008F2D5E" w:rsidRDefault="002D6741" w:rsidP="002D6741">
      <w:pPr>
        <w:pStyle w:val="Heading2"/>
        <w:spacing w:line="360" w:lineRule="auto"/>
        <w:rPr>
          <w:rFonts w:cs="Arial"/>
        </w:rPr>
      </w:pPr>
      <w:bookmarkStart w:id="16" w:name="_Toc467233801"/>
      <w:bookmarkStart w:id="17" w:name="_Toc155375198"/>
      <w:r w:rsidRPr="008F2D5E">
        <w:rPr>
          <w:rFonts w:cs="Arial"/>
        </w:rPr>
        <w:t>Application Overview</w:t>
      </w:r>
      <w:bookmarkEnd w:id="16"/>
      <w:bookmarkEnd w:id="17"/>
    </w:p>
    <w:p w14:paraId="39FCFD51" w14:textId="740ABF22" w:rsidR="002D6741" w:rsidRPr="008F2D5E" w:rsidRDefault="002D6741" w:rsidP="002D6741">
      <w:pPr>
        <w:pStyle w:val="Body"/>
        <w:spacing w:line="360" w:lineRule="auto"/>
      </w:pPr>
      <w:r w:rsidRPr="008F2D5E">
        <w:t xml:space="preserve">This document describes the overall business of </w:t>
      </w:r>
      <w:fldSimple w:instr="DOCPROPERTY  &quot;_Project Name&quot;  \* MERGEFORMAT">
        <w:r w:rsidR="005E1475">
          <w:t>[Project Name]</w:t>
        </w:r>
      </w:fldSimple>
      <w:r w:rsidRPr="008F2D5E">
        <w:t xml:space="preserve"> application on SharePoint environment without customization.</w:t>
      </w:r>
      <w:r w:rsidRPr="008F2D5E" w:rsidDel="00F22CB9">
        <w:t xml:space="preserve"> </w:t>
      </w:r>
    </w:p>
    <w:p w14:paraId="398EDF99" w14:textId="77777777" w:rsidR="002D6741" w:rsidRPr="008873F6" w:rsidRDefault="002D6741" w:rsidP="002D6741">
      <w:pPr>
        <w:pStyle w:val="CommentText"/>
        <w:rPr>
          <w:rFonts w:cs="Arial"/>
          <w:color w:val="FF0000"/>
        </w:rPr>
      </w:pPr>
      <w:r w:rsidRPr="008873F6">
        <w:rPr>
          <w:rFonts w:cs="Arial"/>
          <w:color w:val="FF0000"/>
        </w:rPr>
        <w:t>The main purpose of this application is to allow user to submit their financing plan. This plan will be submitted to receive the concurrence from multiple levels of approvers, based on plan’s type of concurrence.</w:t>
      </w:r>
    </w:p>
    <w:p w14:paraId="3924BBE3" w14:textId="77777777" w:rsidR="002D6741" w:rsidRPr="00EE2D1D" w:rsidRDefault="002D6741" w:rsidP="002D6741">
      <w:pPr>
        <w:pStyle w:val="Heading2"/>
        <w:spacing w:line="360" w:lineRule="auto"/>
        <w:rPr>
          <w:rFonts w:cs="Arial"/>
          <w:rPrChange w:id="18" w:author="QuangNX2" w:date="2021-03-03T14:27:00Z">
            <w:rPr>
              <w:rFonts w:cs="Arial"/>
              <w:highlight w:val="yellow"/>
            </w:rPr>
          </w:rPrChange>
        </w:rPr>
      </w:pPr>
      <w:bookmarkStart w:id="19" w:name="_Toc439994669"/>
      <w:bookmarkStart w:id="20" w:name="_Toc441230975"/>
      <w:bookmarkStart w:id="21" w:name="_Toc155375199"/>
      <w:bookmarkStart w:id="22" w:name="_Toc362429615"/>
      <w:bookmarkEnd w:id="12"/>
      <w:r w:rsidRPr="00EE2D1D">
        <w:rPr>
          <w:rFonts w:cs="Arial"/>
          <w:rPrChange w:id="23" w:author="QuangNX2" w:date="2021-03-03T14:27:00Z">
            <w:rPr>
              <w:rFonts w:cs="Arial"/>
              <w:highlight w:val="yellow"/>
            </w:rPr>
          </w:rPrChange>
        </w:rPr>
        <w:t>Intended Audience and Reading Suggestions</w:t>
      </w:r>
      <w:bookmarkEnd w:id="19"/>
      <w:bookmarkEnd w:id="20"/>
      <w:bookmarkEnd w:id="21"/>
    </w:p>
    <w:p w14:paraId="5148BBFF" w14:textId="77777777" w:rsidR="002D6741" w:rsidRPr="008F2D5E" w:rsidRDefault="002D6741" w:rsidP="002D6741">
      <w:pPr>
        <w:pStyle w:val="Body"/>
        <w:spacing w:line="360" w:lineRule="auto"/>
        <w:rPr>
          <w:lang w:val="en-GB"/>
        </w:rPr>
      </w:pPr>
      <w:r w:rsidRPr="008F2D5E">
        <w:rPr>
          <w:lang w:val="en-GB"/>
        </w:rPr>
        <w:t>This document is intended for:</w:t>
      </w:r>
    </w:p>
    <w:p w14:paraId="6E60F8E1" w14:textId="77777777" w:rsidR="002D6741" w:rsidRPr="008F2D5E" w:rsidRDefault="002D6741" w:rsidP="002D6741">
      <w:pPr>
        <w:pStyle w:val="BulletList1"/>
        <w:spacing w:before="120" w:after="120" w:line="360" w:lineRule="auto"/>
        <w:ind w:right="27"/>
        <w:rPr>
          <w:lang w:val="en-GB"/>
        </w:rPr>
      </w:pPr>
      <w:r w:rsidRPr="008F2D5E">
        <w:rPr>
          <w:lang w:val="en-GB"/>
        </w:rPr>
        <w:t xml:space="preserve">Development team: Responsible to develop detailed design, implement and perform unit test, integration test and system test for the migrated </w:t>
      </w:r>
      <w:proofErr w:type="gramStart"/>
      <w:r w:rsidRPr="008F2D5E">
        <w:rPr>
          <w:lang w:val="en-GB"/>
        </w:rPr>
        <w:t>application</w:t>
      </w:r>
      <w:proofErr w:type="gramEnd"/>
    </w:p>
    <w:p w14:paraId="1938C860" w14:textId="77777777" w:rsidR="002D6741" w:rsidRPr="008F2D5E" w:rsidRDefault="002D6741" w:rsidP="002D6741">
      <w:pPr>
        <w:pStyle w:val="BulletList1"/>
        <w:spacing w:before="120" w:after="120" w:line="360" w:lineRule="auto"/>
        <w:ind w:right="27"/>
        <w:rPr>
          <w:lang w:val="en-GB"/>
        </w:rPr>
      </w:pPr>
      <w:r w:rsidRPr="008F2D5E">
        <w:rPr>
          <w:lang w:val="en-GB"/>
        </w:rPr>
        <w:t>Documentation Team: Responsible to writing User Manual for the application.</w:t>
      </w:r>
    </w:p>
    <w:p w14:paraId="326BCF6F" w14:textId="77777777" w:rsidR="002D6741" w:rsidRPr="008F2D5E" w:rsidRDefault="002D6741" w:rsidP="002D6741">
      <w:pPr>
        <w:pStyle w:val="BulletList1"/>
        <w:spacing w:before="120" w:after="120" w:line="360" w:lineRule="auto"/>
        <w:ind w:right="27"/>
        <w:rPr>
          <w:lang w:val="en-GB"/>
        </w:rPr>
      </w:pPr>
      <w:r w:rsidRPr="008F2D5E">
        <w:rPr>
          <w:lang w:val="en-GB"/>
        </w:rPr>
        <w:t>UAT team: Responsible to conduct user acceptance test sessions with end users.</w:t>
      </w:r>
    </w:p>
    <w:p w14:paraId="6D01B6E1" w14:textId="77777777" w:rsidR="002D6741" w:rsidRPr="008F2D5E" w:rsidRDefault="002D6741" w:rsidP="002D6741">
      <w:pPr>
        <w:pStyle w:val="Heading2"/>
        <w:spacing w:line="360" w:lineRule="auto"/>
        <w:rPr>
          <w:rFonts w:cs="Arial"/>
        </w:rPr>
      </w:pPr>
      <w:bookmarkStart w:id="24" w:name="_Toc155375200"/>
      <w:r w:rsidRPr="008F2D5E">
        <w:rPr>
          <w:rFonts w:cs="Arial"/>
        </w:rPr>
        <w:t>Abbreviations</w:t>
      </w:r>
      <w:bookmarkEnd w:id="22"/>
      <w:bookmarkEnd w:id="24"/>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594"/>
        <w:gridCol w:w="7736"/>
      </w:tblGrid>
      <w:tr w:rsidR="002D6741" w:rsidRPr="008F2D5E" w14:paraId="73639C40" w14:textId="77777777" w:rsidTr="00D018DC">
        <w:trPr>
          <w:trHeight w:val="67"/>
        </w:trPr>
        <w:tc>
          <w:tcPr>
            <w:tcW w:w="854" w:type="pct"/>
            <w:shd w:val="clear" w:color="auto" w:fill="D9D9D9" w:themeFill="background1" w:themeFillShade="D9"/>
          </w:tcPr>
          <w:p w14:paraId="75D1C29B" w14:textId="77777777" w:rsidR="002D6741" w:rsidRPr="008F2D5E" w:rsidRDefault="002D6741" w:rsidP="00D2256A">
            <w:pPr>
              <w:rPr>
                <w:rFonts w:cs="Arial"/>
                <w:b/>
              </w:rPr>
            </w:pPr>
            <w:r w:rsidRPr="008F2D5E">
              <w:rPr>
                <w:rFonts w:cs="Arial"/>
                <w:b/>
              </w:rPr>
              <w:t>Acronym</w:t>
            </w:r>
          </w:p>
        </w:tc>
        <w:tc>
          <w:tcPr>
            <w:tcW w:w="4146" w:type="pct"/>
            <w:shd w:val="clear" w:color="auto" w:fill="D9D9D9" w:themeFill="background1" w:themeFillShade="D9"/>
          </w:tcPr>
          <w:p w14:paraId="0B23B1AB" w14:textId="77777777" w:rsidR="002D6741" w:rsidRPr="008F2D5E" w:rsidRDefault="002D6741" w:rsidP="00D2256A">
            <w:pPr>
              <w:rPr>
                <w:rFonts w:cs="Arial"/>
                <w:b/>
              </w:rPr>
            </w:pPr>
            <w:r w:rsidRPr="008F2D5E">
              <w:rPr>
                <w:rFonts w:cs="Arial"/>
                <w:b/>
              </w:rPr>
              <w:t>Reference</w:t>
            </w:r>
          </w:p>
        </w:tc>
      </w:tr>
      <w:tr w:rsidR="002D6741" w:rsidRPr="008F2D5E" w14:paraId="3767BAD4" w14:textId="77777777" w:rsidTr="00D018DC">
        <w:tc>
          <w:tcPr>
            <w:tcW w:w="854" w:type="pct"/>
            <w:vAlign w:val="center"/>
          </w:tcPr>
          <w:p w14:paraId="4F6E26C1" w14:textId="77777777" w:rsidR="002D6741" w:rsidRPr="008F2D5E" w:rsidRDefault="002D6741" w:rsidP="00D2256A">
            <w:pPr>
              <w:rPr>
                <w:rFonts w:cs="Arial"/>
              </w:rPr>
            </w:pPr>
            <w:r w:rsidRPr="008F2D5E">
              <w:rPr>
                <w:rFonts w:cs="Arial"/>
              </w:rPr>
              <w:t>SRS</w:t>
            </w:r>
          </w:p>
        </w:tc>
        <w:tc>
          <w:tcPr>
            <w:tcW w:w="4146" w:type="pct"/>
          </w:tcPr>
          <w:p w14:paraId="4FD19C58" w14:textId="77777777" w:rsidR="002D6741" w:rsidRPr="008F2D5E" w:rsidRDefault="002D6741" w:rsidP="00D2256A">
            <w:pPr>
              <w:rPr>
                <w:rFonts w:cs="Arial"/>
              </w:rPr>
            </w:pPr>
            <w:r w:rsidRPr="008F2D5E">
              <w:rPr>
                <w:rFonts w:cs="Arial"/>
              </w:rPr>
              <w:t>Software Requirement Specification</w:t>
            </w:r>
          </w:p>
        </w:tc>
      </w:tr>
      <w:tr w:rsidR="002D6741" w:rsidRPr="008F2D5E" w14:paraId="5BD37E3A" w14:textId="77777777" w:rsidTr="00D018DC">
        <w:tc>
          <w:tcPr>
            <w:tcW w:w="854" w:type="pct"/>
            <w:vAlign w:val="center"/>
          </w:tcPr>
          <w:p w14:paraId="21772F35" w14:textId="3E945B31" w:rsidR="002D6741" w:rsidRPr="008F2D5E" w:rsidRDefault="006D6C73" w:rsidP="00D2256A">
            <w:pPr>
              <w:rPr>
                <w:rFonts w:cs="Arial"/>
              </w:rPr>
            </w:pPr>
            <w:r>
              <w:rPr>
                <w:rFonts w:cs="Arial"/>
              </w:rPr>
              <w:lastRenderedPageBreak/>
              <w:t>NSD</w:t>
            </w:r>
          </w:p>
        </w:tc>
        <w:tc>
          <w:tcPr>
            <w:tcW w:w="4146" w:type="pct"/>
          </w:tcPr>
          <w:p w14:paraId="745AD613" w14:textId="2848F765" w:rsidR="002D6741" w:rsidRPr="006D6C73" w:rsidRDefault="006D6C73" w:rsidP="00D2256A">
            <w:pPr>
              <w:rPr>
                <w:rFonts w:cs="Arial"/>
                <w:lang w:val="vi-VN"/>
              </w:rPr>
            </w:pPr>
            <w:proofErr w:type="spellStart"/>
            <w:r>
              <w:rPr>
                <w:rFonts w:cs="Arial"/>
              </w:rPr>
              <w:t>Người</w:t>
            </w:r>
            <w:proofErr w:type="spellEnd"/>
            <w:r>
              <w:rPr>
                <w:rFonts w:cs="Arial"/>
                <w:lang w:val="vi-VN"/>
              </w:rPr>
              <w:t xml:space="preserve"> sử dụng</w:t>
            </w:r>
          </w:p>
        </w:tc>
      </w:tr>
      <w:tr w:rsidR="002D6741" w:rsidRPr="008F2D5E" w14:paraId="3CC6C982" w14:textId="77777777" w:rsidTr="00D018DC">
        <w:tc>
          <w:tcPr>
            <w:tcW w:w="854" w:type="pct"/>
            <w:vAlign w:val="center"/>
          </w:tcPr>
          <w:p w14:paraId="1D738A70" w14:textId="77777777" w:rsidR="002D6741" w:rsidRPr="008F2D5E" w:rsidRDefault="002D6741" w:rsidP="00D2256A">
            <w:pPr>
              <w:rPr>
                <w:rFonts w:cs="Arial"/>
              </w:rPr>
            </w:pPr>
            <w:r w:rsidRPr="008F2D5E">
              <w:rPr>
                <w:rFonts w:cs="Arial"/>
              </w:rPr>
              <w:t>UC</w:t>
            </w:r>
          </w:p>
        </w:tc>
        <w:tc>
          <w:tcPr>
            <w:tcW w:w="4146" w:type="pct"/>
          </w:tcPr>
          <w:p w14:paraId="7492BF6E" w14:textId="7C4A3686" w:rsidR="002D6741" w:rsidRPr="008F2D5E" w:rsidRDefault="002D6741" w:rsidP="00D2256A">
            <w:pPr>
              <w:rPr>
                <w:rFonts w:cs="Arial"/>
              </w:rPr>
            </w:pPr>
            <w:r w:rsidRPr="008F2D5E">
              <w:rPr>
                <w:rFonts w:cs="Arial"/>
              </w:rPr>
              <w:t>Use Case</w:t>
            </w:r>
          </w:p>
        </w:tc>
      </w:tr>
      <w:tr w:rsidR="002D6741" w:rsidRPr="008F2D5E" w14:paraId="6F6CB09A" w14:textId="77777777" w:rsidTr="00D018DC">
        <w:tc>
          <w:tcPr>
            <w:tcW w:w="854" w:type="pct"/>
            <w:vAlign w:val="center"/>
          </w:tcPr>
          <w:p w14:paraId="312D6575" w14:textId="77777777" w:rsidR="002D6741" w:rsidRPr="008F2D5E" w:rsidRDefault="002D6741" w:rsidP="00D2256A">
            <w:pPr>
              <w:rPr>
                <w:rFonts w:cs="Arial"/>
              </w:rPr>
            </w:pPr>
            <w:r w:rsidRPr="008F2D5E">
              <w:rPr>
                <w:rFonts w:cs="Arial"/>
              </w:rPr>
              <w:t>BR</w:t>
            </w:r>
          </w:p>
        </w:tc>
        <w:tc>
          <w:tcPr>
            <w:tcW w:w="4146" w:type="pct"/>
          </w:tcPr>
          <w:p w14:paraId="3599FC31" w14:textId="77777777" w:rsidR="002D6741" w:rsidRPr="008F2D5E" w:rsidRDefault="002D6741" w:rsidP="00D2256A">
            <w:pPr>
              <w:rPr>
                <w:rFonts w:cs="Arial"/>
              </w:rPr>
            </w:pPr>
            <w:r w:rsidRPr="008F2D5E">
              <w:rPr>
                <w:rFonts w:cs="Arial"/>
              </w:rPr>
              <w:t>Business Rule</w:t>
            </w:r>
          </w:p>
        </w:tc>
      </w:tr>
      <w:tr w:rsidR="002D6741" w:rsidRPr="008F2D5E" w14:paraId="75A03262" w14:textId="77777777" w:rsidTr="00D018DC">
        <w:tc>
          <w:tcPr>
            <w:tcW w:w="854" w:type="pct"/>
            <w:vAlign w:val="center"/>
          </w:tcPr>
          <w:p w14:paraId="3D95BB62" w14:textId="3579AE13" w:rsidR="006D6C73" w:rsidRPr="006D6C73" w:rsidRDefault="006D6C73" w:rsidP="00D2256A">
            <w:pPr>
              <w:rPr>
                <w:rFonts w:cs="Arial"/>
                <w:lang w:val="vi-VN"/>
              </w:rPr>
            </w:pPr>
            <w:r>
              <w:rPr>
                <w:rFonts w:cs="Arial"/>
                <w:lang w:val="vi-VN"/>
              </w:rPr>
              <w:t>MSG</w:t>
            </w:r>
          </w:p>
        </w:tc>
        <w:tc>
          <w:tcPr>
            <w:tcW w:w="4146" w:type="pct"/>
          </w:tcPr>
          <w:p w14:paraId="34427C1D" w14:textId="77777777" w:rsidR="002D6741" w:rsidRPr="008F2D5E" w:rsidRDefault="002D6741" w:rsidP="00D2256A">
            <w:pPr>
              <w:rPr>
                <w:rFonts w:cs="Arial"/>
              </w:rPr>
            </w:pPr>
            <w:r w:rsidRPr="008F2D5E">
              <w:rPr>
                <w:rFonts w:cs="Arial"/>
              </w:rPr>
              <w:t>Error Message</w:t>
            </w:r>
          </w:p>
        </w:tc>
      </w:tr>
      <w:tr w:rsidR="002D6741" w:rsidRPr="008F2D5E" w14:paraId="44584709" w14:textId="77777777" w:rsidTr="00D018DC">
        <w:tc>
          <w:tcPr>
            <w:tcW w:w="854" w:type="pct"/>
            <w:vAlign w:val="center"/>
          </w:tcPr>
          <w:p w14:paraId="30EDFDE1" w14:textId="77777777" w:rsidR="002D6741" w:rsidRPr="008F2D5E" w:rsidRDefault="002D6741" w:rsidP="00D2256A">
            <w:pPr>
              <w:rPr>
                <w:rFonts w:cs="Arial"/>
              </w:rPr>
            </w:pPr>
            <w:r>
              <w:rPr>
                <w:rFonts w:cs="Arial"/>
              </w:rPr>
              <w:t>[]</w:t>
            </w:r>
          </w:p>
        </w:tc>
        <w:tc>
          <w:tcPr>
            <w:tcW w:w="4146" w:type="pct"/>
          </w:tcPr>
          <w:p w14:paraId="35316E11" w14:textId="77777777" w:rsidR="002D6741" w:rsidRPr="008F2D5E" w:rsidRDefault="002D6741" w:rsidP="00D2256A">
            <w:pPr>
              <w:rPr>
                <w:rFonts w:cs="Arial"/>
              </w:rPr>
            </w:pPr>
            <w:proofErr w:type="spellStart"/>
            <w:r>
              <w:rPr>
                <w:rFonts w:cs="Arial"/>
              </w:rPr>
              <w:t>Thể</w:t>
            </w:r>
            <w:proofErr w:type="spellEnd"/>
            <w:r>
              <w:rPr>
                <w:rFonts w:cs="Arial"/>
              </w:rPr>
              <w:t xml:space="preserve"> </w:t>
            </w:r>
            <w:proofErr w:type="spellStart"/>
            <w:r>
              <w:rPr>
                <w:rFonts w:cs="Arial"/>
              </w:rPr>
              <w:t>hiện</w:t>
            </w:r>
            <w:proofErr w:type="spellEnd"/>
            <w:r>
              <w:rPr>
                <w:rFonts w:cs="Arial"/>
              </w:rPr>
              <w:t xml:space="preserve"> </w:t>
            </w:r>
            <w:proofErr w:type="spellStart"/>
            <w:r>
              <w:rPr>
                <w:rFonts w:cs="Arial"/>
              </w:rPr>
              <w:t>giá</w:t>
            </w:r>
            <w:proofErr w:type="spellEnd"/>
            <w:r>
              <w:rPr>
                <w:rFonts w:cs="Arial"/>
              </w:rPr>
              <w:t xml:space="preserve"> </w:t>
            </w:r>
            <w:proofErr w:type="spellStart"/>
            <w:r>
              <w:rPr>
                <w:rFonts w:cs="Arial"/>
              </w:rPr>
              <w:t>trị</w:t>
            </w:r>
            <w:proofErr w:type="spellEnd"/>
            <w:r>
              <w:rPr>
                <w:rFonts w:cs="Arial"/>
              </w:rPr>
              <w:t xml:space="preserve"> </w:t>
            </w:r>
            <w:proofErr w:type="spellStart"/>
            <w:r>
              <w:rPr>
                <w:rFonts w:cs="Arial"/>
              </w:rPr>
              <w:t>bên</w:t>
            </w:r>
            <w:proofErr w:type="spellEnd"/>
            <w:r>
              <w:rPr>
                <w:rFonts w:cs="Arial"/>
              </w:rPr>
              <w:t xml:space="preserve"> </w:t>
            </w:r>
            <w:proofErr w:type="spellStart"/>
            <w:r>
              <w:rPr>
                <w:rFonts w:cs="Arial"/>
              </w:rPr>
              <w:t>trong</w:t>
            </w:r>
            <w:proofErr w:type="spellEnd"/>
            <w:r>
              <w:rPr>
                <w:rFonts w:cs="Arial"/>
              </w:rPr>
              <w:t xml:space="preserve"> </w:t>
            </w:r>
            <w:proofErr w:type="spellStart"/>
            <w:r>
              <w:rPr>
                <w:rFonts w:cs="Arial"/>
              </w:rPr>
              <w:t>là</w:t>
            </w:r>
            <w:proofErr w:type="spellEnd"/>
            <w:r>
              <w:rPr>
                <w:rFonts w:cs="Arial"/>
              </w:rPr>
              <w:t xml:space="preserve"> </w:t>
            </w:r>
            <w:proofErr w:type="spellStart"/>
            <w:r>
              <w:rPr>
                <w:rFonts w:cs="Arial"/>
              </w:rPr>
              <w:t>tên</w:t>
            </w:r>
            <w:proofErr w:type="spellEnd"/>
            <w:r>
              <w:rPr>
                <w:rFonts w:cs="Arial"/>
              </w:rPr>
              <w:t xml:space="preserve"> field</w:t>
            </w:r>
          </w:p>
        </w:tc>
      </w:tr>
      <w:tr w:rsidR="008D1655" w:rsidRPr="005E0A80" w14:paraId="1D911F0C" w14:textId="77777777" w:rsidTr="00D018DC">
        <w:tc>
          <w:tcPr>
            <w:tcW w:w="854" w:type="pct"/>
            <w:vAlign w:val="center"/>
          </w:tcPr>
          <w:p w14:paraId="4F68A319" w14:textId="47798E0E" w:rsidR="008D1655" w:rsidRPr="008D1655" w:rsidRDefault="008D1655" w:rsidP="00D2256A">
            <w:pPr>
              <w:rPr>
                <w:rFonts w:cs="Arial"/>
                <w:lang w:val="vi-VN"/>
              </w:rPr>
            </w:pPr>
            <w:r>
              <w:rPr>
                <w:rFonts w:cs="Arial"/>
                <w:lang w:val="vi-VN"/>
              </w:rPr>
              <w:t>&lt;&lt;&gt;&gt;</w:t>
            </w:r>
          </w:p>
        </w:tc>
        <w:tc>
          <w:tcPr>
            <w:tcW w:w="4146" w:type="pct"/>
          </w:tcPr>
          <w:p w14:paraId="7C45D1DE" w14:textId="76419641" w:rsidR="008D1655" w:rsidRPr="008D1655" w:rsidRDefault="008D1655" w:rsidP="00D2256A">
            <w:pPr>
              <w:rPr>
                <w:rFonts w:cs="Arial"/>
                <w:lang w:val="vi-VN"/>
              </w:rPr>
            </w:pPr>
            <w:r>
              <w:rPr>
                <w:rFonts w:cs="Arial"/>
                <w:lang w:val="vi-VN"/>
              </w:rPr>
              <w:t>Thể hiện giá trị bên trong là tên màn hình</w:t>
            </w:r>
          </w:p>
        </w:tc>
      </w:tr>
      <w:tr w:rsidR="002D6741" w:rsidRPr="008F2D5E" w14:paraId="1F9E6EE8" w14:textId="77777777" w:rsidTr="00D018DC">
        <w:tc>
          <w:tcPr>
            <w:tcW w:w="854" w:type="pct"/>
            <w:vAlign w:val="center"/>
          </w:tcPr>
          <w:p w14:paraId="09A9FB57" w14:textId="77777777" w:rsidR="002D6741" w:rsidRDefault="002D6741" w:rsidP="00D2256A">
            <w:pPr>
              <w:rPr>
                <w:rFonts w:cs="Arial"/>
              </w:rPr>
            </w:pPr>
            <w:r>
              <w:rPr>
                <w:rFonts w:cs="Arial"/>
              </w:rPr>
              <w:t>“”</w:t>
            </w:r>
          </w:p>
        </w:tc>
        <w:tc>
          <w:tcPr>
            <w:tcW w:w="4146" w:type="pct"/>
          </w:tcPr>
          <w:p w14:paraId="591BEEA1" w14:textId="77777777" w:rsidR="002D6741" w:rsidRDefault="002D6741" w:rsidP="00D2256A">
            <w:pPr>
              <w:rPr>
                <w:rFonts w:cs="Arial"/>
              </w:rPr>
            </w:pPr>
            <w:proofErr w:type="spellStart"/>
            <w:r>
              <w:rPr>
                <w:rFonts w:cs="Arial"/>
              </w:rPr>
              <w:t>Thể</w:t>
            </w:r>
            <w:proofErr w:type="spellEnd"/>
            <w:r>
              <w:rPr>
                <w:rFonts w:cs="Arial"/>
              </w:rPr>
              <w:t xml:space="preserve"> </w:t>
            </w:r>
            <w:proofErr w:type="spellStart"/>
            <w:r>
              <w:rPr>
                <w:rFonts w:cs="Arial"/>
              </w:rPr>
              <w:t>hiện</w:t>
            </w:r>
            <w:proofErr w:type="spellEnd"/>
            <w:r>
              <w:rPr>
                <w:rFonts w:cs="Arial"/>
              </w:rPr>
              <w:t xml:space="preserve"> </w:t>
            </w:r>
            <w:proofErr w:type="spellStart"/>
            <w:r>
              <w:rPr>
                <w:rFonts w:cs="Arial"/>
              </w:rPr>
              <w:t>dữ</w:t>
            </w:r>
            <w:proofErr w:type="spellEnd"/>
            <w:r>
              <w:rPr>
                <w:rFonts w:cs="Arial"/>
              </w:rPr>
              <w:t xml:space="preserve"> </w:t>
            </w:r>
            <w:proofErr w:type="spellStart"/>
            <w:r>
              <w:rPr>
                <w:rFonts w:cs="Arial"/>
              </w:rPr>
              <w:t>liệu</w:t>
            </w:r>
            <w:proofErr w:type="spellEnd"/>
            <w:r>
              <w:rPr>
                <w:rFonts w:cs="Arial"/>
              </w:rPr>
              <w:t xml:space="preserve"> </w:t>
            </w:r>
            <w:proofErr w:type="spellStart"/>
            <w:r>
              <w:rPr>
                <w:rFonts w:cs="Arial"/>
              </w:rPr>
              <w:t>bên</w:t>
            </w:r>
            <w:proofErr w:type="spellEnd"/>
            <w:r>
              <w:rPr>
                <w:rFonts w:cs="Arial"/>
              </w:rPr>
              <w:t xml:space="preserve"> </w:t>
            </w:r>
            <w:proofErr w:type="spellStart"/>
            <w:r>
              <w:rPr>
                <w:rFonts w:cs="Arial"/>
              </w:rPr>
              <w:t>trong</w:t>
            </w:r>
            <w:proofErr w:type="spellEnd"/>
            <w:r>
              <w:rPr>
                <w:rFonts w:cs="Arial"/>
              </w:rPr>
              <w:t xml:space="preserve"> </w:t>
            </w:r>
            <w:proofErr w:type="spellStart"/>
            <w:r>
              <w:rPr>
                <w:rFonts w:cs="Arial"/>
              </w:rPr>
              <w:t>là</w:t>
            </w:r>
            <w:proofErr w:type="spellEnd"/>
            <w:r>
              <w:rPr>
                <w:rFonts w:cs="Arial"/>
              </w:rPr>
              <w:t xml:space="preserve"> text.</w:t>
            </w:r>
          </w:p>
        </w:tc>
      </w:tr>
    </w:tbl>
    <w:p w14:paraId="466FD344" w14:textId="77777777" w:rsidR="002D6741" w:rsidRPr="008F2D5E" w:rsidRDefault="002D6741" w:rsidP="002D6741">
      <w:pPr>
        <w:rPr>
          <w:rFonts w:cs="Arial"/>
        </w:rPr>
      </w:pPr>
    </w:p>
    <w:p w14:paraId="4B08AB8D" w14:textId="77777777" w:rsidR="002D6741" w:rsidRDefault="002D6741" w:rsidP="002D6741">
      <w:pPr>
        <w:pStyle w:val="Heading2"/>
        <w:spacing w:line="360" w:lineRule="auto"/>
        <w:rPr>
          <w:rFonts w:cs="Arial"/>
        </w:rPr>
      </w:pPr>
      <w:bookmarkStart w:id="25" w:name="_Toc439994672"/>
      <w:bookmarkStart w:id="26" w:name="_Toc441230977"/>
      <w:bookmarkStart w:id="27" w:name="_Toc155375201"/>
      <w:r w:rsidRPr="008F2D5E">
        <w:rPr>
          <w:rFonts w:cs="Arial"/>
        </w:rPr>
        <w:t>References</w:t>
      </w:r>
      <w:bookmarkEnd w:id="25"/>
      <w:bookmarkEnd w:id="26"/>
      <w:bookmarkEnd w:id="27"/>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ayout w:type="fixed"/>
        <w:tblLook w:val="04A0" w:firstRow="1" w:lastRow="0" w:firstColumn="1" w:lastColumn="0" w:noHBand="0" w:noVBand="1"/>
      </w:tblPr>
      <w:tblGrid>
        <w:gridCol w:w="3064"/>
        <w:gridCol w:w="3743"/>
        <w:gridCol w:w="2523"/>
      </w:tblGrid>
      <w:tr w:rsidR="002D6741" w:rsidRPr="007820B2" w14:paraId="42FD0EE8" w14:textId="77777777" w:rsidTr="003B1FED">
        <w:trPr>
          <w:trHeight w:val="67"/>
        </w:trPr>
        <w:tc>
          <w:tcPr>
            <w:tcW w:w="1642" w:type="pct"/>
            <w:shd w:val="clear" w:color="auto" w:fill="D9D9D9" w:themeFill="background1" w:themeFillShade="D9"/>
          </w:tcPr>
          <w:p w14:paraId="26AA1485" w14:textId="77777777" w:rsidR="002D6741" w:rsidRPr="007820B2" w:rsidRDefault="002D6741" w:rsidP="00D2256A">
            <w:pPr>
              <w:rPr>
                <w:rFonts w:cs="Arial"/>
                <w:b/>
                <w:sz w:val="24"/>
              </w:rPr>
            </w:pPr>
            <w:proofErr w:type="spellStart"/>
            <w:r w:rsidRPr="007820B2">
              <w:rPr>
                <w:rFonts w:cs="Arial"/>
                <w:b/>
                <w:sz w:val="24"/>
              </w:rPr>
              <w:t>Tiêu</w:t>
            </w:r>
            <w:proofErr w:type="spellEnd"/>
            <w:r w:rsidRPr="007820B2">
              <w:rPr>
                <w:rFonts w:cs="Arial"/>
                <w:b/>
                <w:sz w:val="24"/>
              </w:rPr>
              <w:t xml:space="preserve"> </w:t>
            </w:r>
            <w:proofErr w:type="spellStart"/>
            <w:r w:rsidRPr="007820B2">
              <w:rPr>
                <w:rFonts w:cs="Arial"/>
                <w:b/>
                <w:sz w:val="24"/>
              </w:rPr>
              <w:t>Đề</w:t>
            </w:r>
            <w:proofErr w:type="spellEnd"/>
          </w:p>
        </w:tc>
        <w:tc>
          <w:tcPr>
            <w:tcW w:w="2006" w:type="pct"/>
            <w:shd w:val="clear" w:color="auto" w:fill="D9D9D9" w:themeFill="background1" w:themeFillShade="D9"/>
          </w:tcPr>
          <w:p w14:paraId="65E1F30D" w14:textId="77777777" w:rsidR="002D6741" w:rsidRPr="007820B2" w:rsidRDefault="002D6741" w:rsidP="00D2256A">
            <w:pPr>
              <w:rPr>
                <w:rFonts w:cs="Arial"/>
                <w:b/>
                <w:sz w:val="24"/>
              </w:rPr>
            </w:pPr>
            <w:proofErr w:type="spellStart"/>
            <w:r w:rsidRPr="007820B2">
              <w:rPr>
                <w:rFonts w:cs="Arial"/>
                <w:b/>
                <w:sz w:val="24"/>
              </w:rPr>
              <w:t>Nguồn</w:t>
            </w:r>
            <w:proofErr w:type="spellEnd"/>
          </w:p>
        </w:tc>
        <w:tc>
          <w:tcPr>
            <w:tcW w:w="1352" w:type="pct"/>
            <w:shd w:val="clear" w:color="auto" w:fill="D9D9D9" w:themeFill="background1" w:themeFillShade="D9"/>
          </w:tcPr>
          <w:p w14:paraId="28363787" w14:textId="77777777" w:rsidR="002D6741" w:rsidRPr="007820B2" w:rsidRDefault="002D6741" w:rsidP="00D2256A">
            <w:pPr>
              <w:rPr>
                <w:rFonts w:cs="Arial"/>
                <w:b/>
                <w:sz w:val="24"/>
              </w:rPr>
            </w:pPr>
            <w:proofErr w:type="spellStart"/>
            <w:r w:rsidRPr="007820B2">
              <w:rPr>
                <w:rFonts w:cs="Arial"/>
                <w:b/>
                <w:sz w:val="24"/>
              </w:rPr>
              <w:t>Mô</w:t>
            </w:r>
            <w:proofErr w:type="spellEnd"/>
            <w:r w:rsidRPr="007820B2">
              <w:rPr>
                <w:rFonts w:cs="Arial"/>
                <w:b/>
                <w:sz w:val="24"/>
              </w:rPr>
              <w:t xml:space="preserve"> </w:t>
            </w:r>
            <w:proofErr w:type="spellStart"/>
            <w:r w:rsidRPr="007820B2">
              <w:rPr>
                <w:rFonts w:cs="Arial"/>
                <w:b/>
                <w:sz w:val="24"/>
              </w:rPr>
              <w:t>Tả</w:t>
            </w:r>
            <w:proofErr w:type="spellEnd"/>
          </w:p>
        </w:tc>
      </w:tr>
    </w:tbl>
    <w:p w14:paraId="48F0EA84" w14:textId="77777777" w:rsidR="002D6741" w:rsidRPr="00D15DA8" w:rsidRDefault="002D6741" w:rsidP="002D6741">
      <w:pPr>
        <w:rPr>
          <w:lang w:val="en-US" w:eastAsia="en-US"/>
        </w:rPr>
      </w:pPr>
    </w:p>
    <w:p w14:paraId="5D619913" w14:textId="77777777" w:rsidR="002D6741" w:rsidRPr="008F2D5E" w:rsidRDefault="002D6741" w:rsidP="002D6741">
      <w:pPr>
        <w:pStyle w:val="Heading1"/>
        <w:spacing w:line="360" w:lineRule="auto"/>
        <w:rPr>
          <w:rFonts w:cs="Arial"/>
        </w:rPr>
      </w:pPr>
      <w:bookmarkStart w:id="28" w:name="_Toc155375202"/>
      <w:bookmarkStart w:id="29" w:name="_Toc467233809"/>
      <w:r>
        <w:rPr>
          <w:rFonts w:cs="Arial"/>
        </w:rPr>
        <w:t>High Level Requirement</w:t>
      </w:r>
      <w:bookmarkEnd w:id="28"/>
    </w:p>
    <w:p w14:paraId="043A66EA" w14:textId="77777777" w:rsidR="002D6741" w:rsidRPr="008F2D5E" w:rsidRDefault="002D6741" w:rsidP="002D6741">
      <w:pPr>
        <w:pStyle w:val="Heading2"/>
        <w:spacing w:line="360" w:lineRule="auto"/>
        <w:rPr>
          <w:rFonts w:cs="Arial"/>
        </w:rPr>
      </w:pPr>
      <w:bookmarkStart w:id="30" w:name="_Toc428799022"/>
      <w:bookmarkStart w:id="31" w:name="_Toc155375203"/>
      <w:bookmarkStart w:id="32" w:name="_Toc467233807"/>
      <w:r w:rsidRPr="008F2D5E">
        <w:rPr>
          <w:rFonts w:cs="Arial"/>
        </w:rPr>
        <w:t>Object Relationship Diagram</w:t>
      </w:r>
      <w:bookmarkEnd w:id="30"/>
      <w:bookmarkEnd w:id="31"/>
    </w:p>
    <w:p w14:paraId="1DBC3992" w14:textId="64575482" w:rsidR="002D6741" w:rsidRPr="008F2D5E" w:rsidRDefault="005A7FD5" w:rsidP="002D6741">
      <w:pPr>
        <w:jc w:val="center"/>
        <w:rPr>
          <w:rFonts w:cs="Arial"/>
          <w:lang w:val="en-US" w:eastAsia="en-US"/>
        </w:rPr>
      </w:pPr>
      <w:r>
        <w:rPr>
          <w:rFonts w:cs="Arial"/>
          <w:noProof/>
          <w:lang w:val="en-US" w:eastAsia="en-US"/>
        </w:rPr>
        <w:drawing>
          <wp:inline distT="0" distB="0" distL="0" distR="0" wp14:anchorId="0551EEF3" wp14:editId="54BCC1E3">
            <wp:extent cx="5943600" cy="4234180"/>
            <wp:effectExtent l="0" t="0" r="0" b="0"/>
            <wp:docPr id="1937760537"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760537" name="Picture 2" descr="A diagram of a company&#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4234180"/>
                    </a:xfrm>
                    <a:prstGeom prst="rect">
                      <a:avLst/>
                    </a:prstGeom>
                  </pic:spPr>
                </pic:pic>
              </a:graphicData>
            </a:graphic>
          </wp:inline>
        </w:drawing>
      </w:r>
    </w:p>
    <w:p w14:paraId="58F966A9" w14:textId="0297B851" w:rsidR="002D6741" w:rsidRPr="009425DA" w:rsidRDefault="002D6741" w:rsidP="002D6741">
      <w:pPr>
        <w:pStyle w:val="Caption"/>
        <w:rPr>
          <w:rFonts w:cs="Arial"/>
        </w:rPr>
      </w:pPr>
      <w:r w:rsidRPr="008F2D5E">
        <w:rPr>
          <w:rFonts w:cs="Arial"/>
        </w:rPr>
        <w:lastRenderedPageBreak/>
        <w:t xml:space="preserve">Figure </w:t>
      </w:r>
      <w:r w:rsidRPr="008F2D5E">
        <w:rPr>
          <w:rFonts w:cs="Arial"/>
        </w:rPr>
        <w:fldChar w:fldCharType="begin"/>
      </w:r>
      <w:r w:rsidRPr="008F2D5E">
        <w:rPr>
          <w:rFonts w:cs="Arial"/>
        </w:rPr>
        <w:instrText xml:space="preserve"> SEQ Figure \* ARABIC </w:instrText>
      </w:r>
      <w:r w:rsidRPr="008F2D5E">
        <w:rPr>
          <w:rFonts w:cs="Arial"/>
        </w:rPr>
        <w:fldChar w:fldCharType="separate"/>
      </w:r>
      <w:r w:rsidR="005E1475">
        <w:rPr>
          <w:rFonts w:cs="Arial"/>
          <w:noProof/>
        </w:rPr>
        <w:t>1</w:t>
      </w:r>
      <w:r w:rsidRPr="008F2D5E">
        <w:rPr>
          <w:rFonts w:cs="Arial"/>
        </w:rPr>
        <w:fldChar w:fldCharType="end"/>
      </w:r>
      <w:r w:rsidRPr="008F2D5E">
        <w:rPr>
          <w:rFonts w:cs="Arial"/>
        </w:rPr>
        <w:t xml:space="preserve">: </w:t>
      </w:r>
      <w:r>
        <w:rPr>
          <w:rFonts w:cs="Arial"/>
        </w:rPr>
        <w:t>&lt;Domain Model&gt; for &lt;Object&gt;</w:t>
      </w:r>
    </w:p>
    <w:p w14:paraId="72E44C50" w14:textId="77777777" w:rsidR="002D6741" w:rsidRDefault="002D6741" w:rsidP="002D6741">
      <w:pPr>
        <w:rPr>
          <w:rFonts w:cs="Arial"/>
          <w:b/>
          <w:lang w:val="en-US" w:eastAsia="en-US"/>
        </w:rPr>
      </w:pPr>
    </w:p>
    <w:p w14:paraId="3B50A0FC" w14:textId="77777777" w:rsidR="002D6741" w:rsidRDefault="002D6741" w:rsidP="002D6741">
      <w:pPr>
        <w:rPr>
          <w:rFonts w:cs="Arial"/>
          <w:b/>
          <w:lang w:val="en-US" w:eastAsia="en-US"/>
        </w:rPr>
      </w:pPr>
    </w:p>
    <w:p w14:paraId="1F3CAA35" w14:textId="77777777" w:rsidR="002D6741" w:rsidRDefault="002D6741" w:rsidP="002D6741">
      <w:pPr>
        <w:rPr>
          <w:rFonts w:cs="Arial"/>
          <w:b/>
          <w:lang w:val="en-US" w:eastAsia="en-US"/>
        </w:rPr>
      </w:pPr>
      <w:r w:rsidRPr="008F2D5E">
        <w:rPr>
          <w:rFonts w:cs="Arial"/>
          <w:b/>
          <w:lang w:val="en-US" w:eastAsia="en-US"/>
        </w:rPr>
        <w:t>Object Description:</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15"/>
        <w:gridCol w:w="2109"/>
        <w:gridCol w:w="6606"/>
      </w:tblGrid>
      <w:tr w:rsidR="002D6741" w:rsidRPr="00E410A0" w14:paraId="162942EF" w14:textId="77777777" w:rsidTr="7914A196">
        <w:trPr>
          <w:trHeight w:val="67"/>
        </w:trPr>
        <w:tc>
          <w:tcPr>
            <w:tcW w:w="330" w:type="pct"/>
            <w:shd w:val="clear" w:color="auto" w:fill="D9D9D9" w:themeFill="background1" w:themeFillShade="D9"/>
          </w:tcPr>
          <w:p w14:paraId="755A71BE" w14:textId="77777777" w:rsidR="002D6741" w:rsidRPr="00D018DC" w:rsidRDefault="002D6741" w:rsidP="00D2256A">
            <w:pPr>
              <w:rPr>
                <w:b/>
              </w:rPr>
            </w:pPr>
            <w:r>
              <w:rPr>
                <w:b/>
              </w:rPr>
              <w:t>#</w:t>
            </w:r>
          </w:p>
        </w:tc>
        <w:tc>
          <w:tcPr>
            <w:tcW w:w="1130" w:type="pct"/>
            <w:shd w:val="clear" w:color="auto" w:fill="D9D9D9" w:themeFill="background1" w:themeFillShade="D9"/>
          </w:tcPr>
          <w:p w14:paraId="29CA7299" w14:textId="77777777" w:rsidR="002D6741" w:rsidRPr="00D018DC" w:rsidRDefault="002D6741" w:rsidP="00D2256A">
            <w:pPr>
              <w:rPr>
                <w:b/>
              </w:rPr>
            </w:pPr>
            <w:r>
              <w:rPr>
                <w:b/>
              </w:rPr>
              <w:t>Object</w:t>
            </w:r>
          </w:p>
        </w:tc>
        <w:tc>
          <w:tcPr>
            <w:tcW w:w="3540" w:type="pct"/>
            <w:shd w:val="clear" w:color="auto" w:fill="D9D9D9" w:themeFill="background1" w:themeFillShade="D9"/>
          </w:tcPr>
          <w:p w14:paraId="569B12B3" w14:textId="77777777" w:rsidR="002D6741" w:rsidRPr="00D018DC" w:rsidRDefault="002D6741" w:rsidP="00D2256A">
            <w:pPr>
              <w:rPr>
                <w:b/>
              </w:rPr>
            </w:pPr>
            <w:r>
              <w:rPr>
                <w:b/>
              </w:rPr>
              <w:t>Description</w:t>
            </w:r>
          </w:p>
        </w:tc>
      </w:tr>
      <w:tr w:rsidR="002D6741" w:rsidRPr="00E410A0" w14:paraId="499D1F93" w14:textId="77777777" w:rsidTr="7914A196">
        <w:tc>
          <w:tcPr>
            <w:tcW w:w="5000" w:type="pct"/>
            <w:gridSpan w:val="3"/>
          </w:tcPr>
          <w:p w14:paraId="47F97F80" w14:textId="77777777" w:rsidR="002D6741" w:rsidRPr="00E410A0" w:rsidRDefault="002D6741" w:rsidP="00D2256A">
            <w:pPr>
              <w:rPr>
                <w:rFonts w:cs="Arial"/>
              </w:rPr>
            </w:pPr>
            <w:r>
              <w:rPr>
                <w:rFonts w:cs="Arial"/>
              </w:rPr>
              <w:t>Object</w:t>
            </w:r>
          </w:p>
        </w:tc>
      </w:tr>
      <w:tr w:rsidR="002D6741" w:rsidRPr="005E0A80" w14:paraId="6BDC1B7D" w14:textId="77777777" w:rsidTr="7914A196">
        <w:tc>
          <w:tcPr>
            <w:tcW w:w="330" w:type="pct"/>
            <w:vAlign w:val="center"/>
          </w:tcPr>
          <w:p w14:paraId="2BD12E95" w14:textId="77777777" w:rsidR="002D6741" w:rsidRDefault="002D6741" w:rsidP="00D2256A">
            <w:pPr>
              <w:rPr>
                <w:rFonts w:cs="Arial"/>
              </w:rPr>
            </w:pPr>
            <w:r>
              <w:rPr>
                <w:rFonts w:cs="Arial"/>
              </w:rPr>
              <w:t>1</w:t>
            </w:r>
          </w:p>
        </w:tc>
        <w:tc>
          <w:tcPr>
            <w:tcW w:w="1130" w:type="pct"/>
            <w:vAlign w:val="center"/>
          </w:tcPr>
          <w:p w14:paraId="5961102A" w14:textId="77777777" w:rsidR="002D6741" w:rsidRDefault="006703F9" w:rsidP="006703F9">
            <w:pPr>
              <w:rPr>
                <w:rFonts w:cs="Arial"/>
                <w:lang w:val="vi-VN"/>
              </w:rPr>
            </w:pPr>
            <w:r>
              <w:rPr>
                <w:rFonts w:cs="Arial"/>
              </w:rPr>
              <w:t>Employee</w:t>
            </w:r>
            <w:r>
              <w:rPr>
                <w:rFonts w:cs="Arial"/>
                <w:lang w:val="vi-VN"/>
              </w:rPr>
              <w:t xml:space="preserve"> Profile</w:t>
            </w:r>
          </w:p>
          <w:p w14:paraId="12F4DE5A" w14:textId="365B09DD" w:rsidR="006703F9" w:rsidRPr="006703F9" w:rsidRDefault="006703F9" w:rsidP="006703F9">
            <w:pPr>
              <w:rPr>
                <w:rFonts w:cs="Arial"/>
                <w:lang w:val="vi-VN"/>
              </w:rPr>
            </w:pPr>
            <w:r>
              <w:rPr>
                <w:rFonts w:cs="Arial"/>
                <w:lang w:val="vi-VN"/>
              </w:rPr>
              <w:t>(Hồ sơ nhân viên)</w:t>
            </w:r>
          </w:p>
        </w:tc>
        <w:tc>
          <w:tcPr>
            <w:tcW w:w="3540" w:type="pct"/>
          </w:tcPr>
          <w:p w14:paraId="23D09CCB" w14:textId="68F76139" w:rsidR="002D6741" w:rsidRPr="005A3F3B" w:rsidRDefault="002D6741" w:rsidP="00D2256A">
            <w:pPr>
              <w:rPr>
                <w:lang w:val="vi-VN"/>
              </w:rPr>
            </w:pPr>
          </w:p>
          <w:p w14:paraId="4DB61CA0" w14:textId="2188903A" w:rsidR="00B768CE" w:rsidRPr="005E0A80" w:rsidRDefault="00B768CE" w:rsidP="00B768CE">
            <w:pPr>
              <w:pStyle w:val="BulletList1"/>
              <w:rPr>
                <w:lang w:val="vi-VN"/>
              </w:rPr>
            </w:pPr>
            <w:r w:rsidRPr="005E0A80">
              <w:rPr>
                <w:lang w:val="vi-VN"/>
              </w:rPr>
              <w:t>Đối tượng</w:t>
            </w:r>
            <w:r w:rsidR="006703F9">
              <w:rPr>
                <w:lang w:val="vi-VN"/>
              </w:rPr>
              <w:t xml:space="preserve"> này lưu trữ toàn thông tin nhân viên</w:t>
            </w:r>
          </w:p>
          <w:p w14:paraId="151BF03D" w14:textId="476E310C" w:rsidR="002D6741" w:rsidRPr="005E0A80" w:rsidRDefault="002D6741" w:rsidP="00D2256A">
            <w:pPr>
              <w:rPr>
                <w:lang w:val="vi-VN"/>
              </w:rPr>
            </w:pPr>
          </w:p>
        </w:tc>
      </w:tr>
      <w:tr w:rsidR="002D6741" w:rsidRPr="005E0A80" w14:paraId="44E59714" w14:textId="77777777" w:rsidTr="7914A196">
        <w:tc>
          <w:tcPr>
            <w:tcW w:w="330" w:type="pct"/>
            <w:vAlign w:val="center"/>
          </w:tcPr>
          <w:p w14:paraId="7617879D" w14:textId="77777777" w:rsidR="002D6741" w:rsidRDefault="002D6741" w:rsidP="00D2256A">
            <w:pPr>
              <w:rPr>
                <w:rFonts w:cs="Arial"/>
              </w:rPr>
            </w:pPr>
            <w:r>
              <w:rPr>
                <w:rFonts w:cs="Arial"/>
              </w:rPr>
              <w:t>2</w:t>
            </w:r>
          </w:p>
        </w:tc>
        <w:tc>
          <w:tcPr>
            <w:tcW w:w="1130" w:type="pct"/>
            <w:vAlign w:val="center"/>
          </w:tcPr>
          <w:p w14:paraId="553583B8" w14:textId="5DABF765" w:rsidR="002D6741" w:rsidRDefault="00A60739" w:rsidP="006703F9">
            <w:pPr>
              <w:rPr>
                <w:rFonts w:cs="Arial"/>
              </w:rPr>
            </w:pPr>
            <w:r>
              <w:rPr>
                <w:rFonts w:cs="Arial"/>
              </w:rPr>
              <w:t>User</w:t>
            </w:r>
          </w:p>
          <w:p w14:paraId="7FBA7FF4" w14:textId="7D19CC82" w:rsidR="006703F9" w:rsidRPr="006703F9" w:rsidRDefault="006703F9" w:rsidP="006703F9">
            <w:pPr>
              <w:rPr>
                <w:rFonts w:cs="Arial"/>
                <w:lang w:val="vi-VN"/>
              </w:rPr>
            </w:pPr>
            <w:r>
              <w:rPr>
                <w:rFonts w:cs="Arial"/>
                <w:lang w:val="vi-VN"/>
              </w:rPr>
              <w:t>(Tài khoản)</w:t>
            </w:r>
          </w:p>
        </w:tc>
        <w:tc>
          <w:tcPr>
            <w:tcW w:w="3540" w:type="pct"/>
          </w:tcPr>
          <w:p w14:paraId="0EB15A65" w14:textId="54D634A7" w:rsidR="002D6741" w:rsidRPr="005E0A80" w:rsidRDefault="000B053F" w:rsidP="00B768CE">
            <w:pPr>
              <w:pStyle w:val="BulletList1"/>
              <w:rPr>
                <w:lang w:val="vi-VN"/>
              </w:rPr>
            </w:pPr>
            <w:r w:rsidRPr="005E0A80">
              <w:rPr>
                <w:lang w:val="vi-VN"/>
              </w:rPr>
              <w:t xml:space="preserve">Đối tượng dữ liệu </w:t>
            </w:r>
            <w:r w:rsidR="006703F9" w:rsidRPr="005E0A80">
              <w:rPr>
                <w:lang w:val="vi-VN"/>
              </w:rPr>
              <w:t>này</w:t>
            </w:r>
            <w:r w:rsidR="006703F9">
              <w:rPr>
                <w:lang w:val="vi-VN"/>
              </w:rPr>
              <w:t xml:space="preserve"> lưu trữ thông tin tài khoản nhân viên dùng trong hệ thống</w:t>
            </w:r>
          </w:p>
        </w:tc>
      </w:tr>
      <w:tr w:rsidR="002D6741" w:rsidRPr="005E0A80" w14:paraId="0369313D" w14:textId="77777777" w:rsidTr="7914A196">
        <w:tc>
          <w:tcPr>
            <w:tcW w:w="330" w:type="pct"/>
            <w:vAlign w:val="center"/>
          </w:tcPr>
          <w:p w14:paraId="36E1B18F" w14:textId="77777777" w:rsidR="002D6741" w:rsidRDefault="002D6741" w:rsidP="00D2256A">
            <w:pPr>
              <w:rPr>
                <w:rFonts w:cs="Arial"/>
              </w:rPr>
            </w:pPr>
            <w:r>
              <w:rPr>
                <w:rFonts w:cs="Arial"/>
              </w:rPr>
              <w:t>3</w:t>
            </w:r>
          </w:p>
        </w:tc>
        <w:tc>
          <w:tcPr>
            <w:tcW w:w="1130" w:type="pct"/>
            <w:vAlign w:val="center"/>
          </w:tcPr>
          <w:p w14:paraId="428F83AF" w14:textId="77777777" w:rsidR="002D6741" w:rsidRDefault="006703F9" w:rsidP="00D2256A">
            <w:pPr>
              <w:rPr>
                <w:rFonts w:cs="Arial"/>
              </w:rPr>
            </w:pPr>
            <w:r>
              <w:rPr>
                <w:rFonts w:cs="Arial"/>
              </w:rPr>
              <w:t>Role</w:t>
            </w:r>
          </w:p>
          <w:p w14:paraId="0B6585E2" w14:textId="4186104E" w:rsidR="006703F9" w:rsidRPr="006703F9" w:rsidRDefault="006703F9" w:rsidP="00D2256A">
            <w:pPr>
              <w:rPr>
                <w:rFonts w:cs="Arial"/>
                <w:lang w:val="vi-VN"/>
              </w:rPr>
            </w:pPr>
            <w:r>
              <w:rPr>
                <w:rFonts w:cs="Arial"/>
                <w:lang w:val="vi-VN"/>
              </w:rPr>
              <w:t>(Vai trò)</w:t>
            </w:r>
          </w:p>
        </w:tc>
        <w:tc>
          <w:tcPr>
            <w:tcW w:w="3540" w:type="pct"/>
          </w:tcPr>
          <w:p w14:paraId="50CDD4CA" w14:textId="6B261E2D" w:rsidR="002D6741" w:rsidRPr="005E0A80" w:rsidRDefault="00B768CE" w:rsidP="00B768CE">
            <w:pPr>
              <w:pStyle w:val="BulletList1"/>
              <w:rPr>
                <w:b/>
                <w:bCs/>
                <w:lang w:val="vi-VN"/>
              </w:rPr>
            </w:pPr>
            <w:r w:rsidRPr="005E0A80">
              <w:rPr>
                <w:lang w:val="vi-VN"/>
              </w:rPr>
              <w:t xml:space="preserve">Đối tượng dữ liệu này </w:t>
            </w:r>
            <w:r w:rsidR="006703F9" w:rsidRPr="005E0A80">
              <w:rPr>
                <w:lang w:val="vi-VN"/>
              </w:rPr>
              <w:t>lưu</w:t>
            </w:r>
            <w:r w:rsidR="006703F9">
              <w:rPr>
                <w:lang w:val="vi-VN"/>
              </w:rPr>
              <w:t xml:space="preserve"> trữ thông tin “vai trò”</w:t>
            </w:r>
          </w:p>
        </w:tc>
      </w:tr>
      <w:tr w:rsidR="00B768CE" w:rsidRPr="005E0A80" w14:paraId="0E3410DF" w14:textId="77777777" w:rsidTr="7914A196">
        <w:tc>
          <w:tcPr>
            <w:tcW w:w="330" w:type="pct"/>
            <w:vAlign w:val="center"/>
          </w:tcPr>
          <w:p w14:paraId="096F1E35" w14:textId="079F69FB" w:rsidR="00B768CE" w:rsidRDefault="00B768CE" w:rsidP="00D2256A">
            <w:pPr>
              <w:rPr>
                <w:rFonts w:cs="Arial"/>
              </w:rPr>
            </w:pPr>
            <w:r>
              <w:rPr>
                <w:rFonts w:cs="Arial"/>
              </w:rPr>
              <w:t>4</w:t>
            </w:r>
          </w:p>
        </w:tc>
        <w:tc>
          <w:tcPr>
            <w:tcW w:w="1130" w:type="pct"/>
            <w:vAlign w:val="center"/>
          </w:tcPr>
          <w:p w14:paraId="2AE313B3" w14:textId="398BEAAF" w:rsidR="0070392E" w:rsidRDefault="0070392E" w:rsidP="00D2256A">
            <w:pPr>
              <w:rPr>
                <w:rFonts w:cs="Arial"/>
                <w:lang w:val="vi-VN"/>
              </w:rPr>
            </w:pPr>
            <w:r>
              <w:rPr>
                <w:rFonts w:cs="Arial"/>
                <w:lang w:val="vi-VN"/>
              </w:rPr>
              <w:t>Job</w:t>
            </w:r>
          </w:p>
          <w:p w14:paraId="06E683C4" w14:textId="06691C7B" w:rsidR="0070392E" w:rsidRPr="0070392E" w:rsidRDefault="0070392E" w:rsidP="00D2256A">
            <w:pPr>
              <w:rPr>
                <w:rFonts w:cs="Arial"/>
                <w:lang w:val="vi-VN"/>
              </w:rPr>
            </w:pPr>
            <w:r>
              <w:rPr>
                <w:rFonts w:cs="Arial"/>
                <w:lang w:val="vi-VN"/>
              </w:rPr>
              <w:t>(Chức vụ)</w:t>
            </w:r>
          </w:p>
        </w:tc>
        <w:tc>
          <w:tcPr>
            <w:tcW w:w="3540" w:type="pct"/>
          </w:tcPr>
          <w:p w14:paraId="5459A5A2" w14:textId="7FC73D1D" w:rsidR="00B768CE" w:rsidRPr="005E0A80" w:rsidRDefault="00B768CE" w:rsidP="00B768CE">
            <w:pPr>
              <w:pStyle w:val="BulletList1"/>
              <w:rPr>
                <w:lang w:val="vi-VN"/>
              </w:rPr>
            </w:pPr>
            <w:r w:rsidRPr="005E0A80">
              <w:rPr>
                <w:lang w:val="vi-VN"/>
              </w:rPr>
              <w:t xml:space="preserve">Đối tượng dữ liệu này lưu trữ </w:t>
            </w:r>
            <w:r w:rsidR="0070392E" w:rsidRPr="005E0A80">
              <w:rPr>
                <w:lang w:val="vi-VN"/>
              </w:rPr>
              <w:t>toàn</w:t>
            </w:r>
            <w:r w:rsidR="0070392E">
              <w:rPr>
                <w:lang w:val="vi-VN"/>
              </w:rPr>
              <w:t xml:space="preserve"> bộ thông tin về chức vụ của nhân viên trong công ty</w:t>
            </w:r>
          </w:p>
        </w:tc>
      </w:tr>
      <w:tr w:rsidR="00B768CE" w:rsidRPr="005E0A80" w14:paraId="077B2149" w14:textId="77777777" w:rsidTr="7914A196">
        <w:tc>
          <w:tcPr>
            <w:tcW w:w="330" w:type="pct"/>
            <w:vAlign w:val="center"/>
          </w:tcPr>
          <w:p w14:paraId="23DF71C4" w14:textId="32EE7673" w:rsidR="00B768CE" w:rsidRDefault="00B768CE" w:rsidP="00D2256A">
            <w:pPr>
              <w:rPr>
                <w:rFonts w:cs="Arial"/>
              </w:rPr>
            </w:pPr>
            <w:r>
              <w:rPr>
                <w:rFonts w:cs="Arial"/>
              </w:rPr>
              <w:t>5</w:t>
            </w:r>
          </w:p>
        </w:tc>
        <w:tc>
          <w:tcPr>
            <w:tcW w:w="1130" w:type="pct"/>
            <w:vAlign w:val="center"/>
          </w:tcPr>
          <w:p w14:paraId="6701A8AB" w14:textId="77777777" w:rsidR="0070392E" w:rsidRDefault="0070392E" w:rsidP="0070392E">
            <w:pPr>
              <w:rPr>
                <w:rFonts w:cs="Arial"/>
              </w:rPr>
            </w:pPr>
            <w:r>
              <w:rPr>
                <w:rFonts w:cs="Arial"/>
              </w:rPr>
              <w:t>Department</w:t>
            </w:r>
          </w:p>
          <w:p w14:paraId="4E1C2E37" w14:textId="45B0A70D" w:rsidR="00B768CE" w:rsidRPr="00B768CE" w:rsidRDefault="0070392E" w:rsidP="0070392E">
            <w:pPr>
              <w:rPr>
                <w:rFonts w:cs="Arial"/>
                <w:lang w:val="vi-VN"/>
              </w:rPr>
            </w:pPr>
            <w:r>
              <w:rPr>
                <w:rFonts w:cs="Arial"/>
                <w:lang w:val="vi-VN"/>
              </w:rPr>
              <w:t>(Phòng ban)</w:t>
            </w:r>
          </w:p>
        </w:tc>
        <w:tc>
          <w:tcPr>
            <w:tcW w:w="3540" w:type="pct"/>
          </w:tcPr>
          <w:p w14:paraId="2A25CECC" w14:textId="07056B8F" w:rsidR="00B768CE" w:rsidRPr="005E0A80" w:rsidRDefault="0070392E" w:rsidP="0070392E">
            <w:pPr>
              <w:pStyle w:val="BulletList1"/>
              <w:rPr>
                <w:lang w:val="vi-VN"/>
              </w:rPr>
            </w:pPr>
            <w:r w:rsidRPr="005E0A80">
              <w:rPr>
                <w:lang w:val="vi-VN"/>
              </w:rPr>
              <w:t>Đối tượng dữ liệu này lưu trữ toàn</w:t>
            </w:r>
            <w:r>
              <w:rPr>
                <w:lang w:val="vi-VN"/>
              </w:rPr>
              <w:t xml:space="preserve"> bộ thông tin về “phòng ban”</w:t>
            </w:r>
            <w:r w:rsidR="00F044EA">
              <w:rPr>
                <w:lang w:val="vi-VN"/>
              </w:rPr>
              <w:t xml:space="preserve"> như tên phòng ban, trưởn phòng, danh sách nhân viên trong công ty</w:t>
            </w:r>
          </w:p>
        </w:tc>
      </w:tr>
      <w:tr w:rsidR="00B768CE" w:rsidRPr="005E0A80" w14:paraId="70724B55" w14:textId="77777777" w:rsidTr="7914A196">
        <w:tc>
          <w:tcPr>
            <w:tcW w:w="330" w:type="pct"/>
            <w:vAlign w:val="center"/>
          </w:tcPr>
          <w:p w14:paraId="13A5F064" w14:textId="38F831D2" w:rsidR="00B768CE" w:rsidRDefault="00B768CE" w:rsidP="00D2256A">
            <w:pPr>
              <w:rPr>
                <w:rFonts w:cs="Arial"/>
              </w:rPr>
            </w:pPr>
            <w:r>
              <w:rPr>
                <w:rFonts w:cs="Arial"/>
              </w:rPr>
              <w:t>6</w:t>
            </w:r>
          </w:p>
        </w:tc>
        <w:tc>
          <w:tcPr>
            <w:tcW w:w="1130" w:type="pct"/>
            <w:vAlign w:val="center"/>
          </w:tcPr>
          <w:p w14:paraId="62BBFFF1" w14:textId="77777777" w:rsidR="00B768CE" w:rsidRDefault="0070392E" w:rsidP="00D2256A">
            <w:pPr>
              <w:rPr>
                <w:rFonts w:cs="Arial"/>
                <w:lang w:val="vi-VN"/>
              </w:rPr>
            </w:pPr>
            <w:r>
              <w:rPr>
                <w:rFonts w:cs="Arial"/>
              </w:rPr>
              <w:t>Leave</w:t>
            </w:r>
            <w:r>
              <w:rPr>
                <w:rFonts w:cs="Arial"/>
                <w:lang w:val="vi-VN"/>
              </w:rPr>
              <w:t xml:space="preserve"> </w:t>
            </w:r>
            <w:proofErr w:type="gramStart"/>
            <w:r>
              <w:rPr>
                <w:rFonts w:cs="Arial"/>
                <w:lang w:val="vi-VN"/>
              </w:rPr>
              <w:t>type</w:t>
            </w:r>
            <w:proofErr w:type="gramEnd"/>
          </w:p>
          <w:p w14:paraId="6003DD41" w14:textId="4C498AD3" w:rsidR="0070392E" w:rsidRPr="0070392E" w:rsidRDefault="0070392E" w:rsidP="00D2256A">
            <w:pPr>
              <w:rPr>
                <w:rFonts w:cs="Arial"/>
                <w:lang w:val="vi-VN"/>
              </w:rPr>
            </w:pPr>
            <w:r>
              <w:rPr>
                <w:rFonts w:cs="Arial"/>
                <w:lang w:val="vi-VN"/>
              </w:rPr>
              <w:t>(Loại nghỉ phép)</w:t>
            </w:r>
          </w:p>
        </w:tc>
        <w:tc>
          <w:tcPr>
            <w:tcW w:w="3540" w:type="pct"/>
          </w:tcPr>
          <w:p w14:paraId="0F4BF7E8" w14:textId="513A9C78" w:rsidR="00B768CE" w:rsidRPr="005E0A80" w:rsidRDefault="000B053F" w:rsidP="0070392E">
            <w:pPr>
              <w:pStyle w:val="BulletList1"/>
              <w:rPr>
                <w:lang w:val="vi-VN"/>
              </w:rPr>
            </w:pPr>
            <w:r w:rsidRPr="005E0A80">
              <w:rPr>
                <w:lang w:val="vi-VN"/>
              </w:rPr>
              <w:t xml:space="preserve">Đối tượng dữ liệu này lưu trữ thông tin </w:t>
            </w:r>
            <w:r w:rsidR="0070392E" w:rsidRPr="005E0A80">
              <w:rPr>
                <w:lang w:val="vi-VN"/>
              </w:rPr>
              <w:t>về</w:t>
            </w:r>
            <w:r w:rsidR="0070392E">
              <w:rPr>
                <w:lang w:val="vi-VN"/>
              </w:rPr>
              <w:t xml:space="preserve"> các loại nghỉ phép theo quy định của công ty</w:t>
            </w:r>
          </w:p>
        </w:tc>
      </w:tr>
      <w:tr w:rsidR="000B053F" w:rsidRPr="005E0A80" w14:paraId="6703610C" w14:textId="77777777" w:rsidTr="7914A196">
        <w:tc>
          <w:tcPr>
            <w:tcW w:w="330" w:type="pct"/>
            <w:vAlign w:val="center"/>
          </w:tcPr>
          <w:p w14:paraId="515C7701" w14:textId="1F7B7040" w:rsidR="000B053F" w:rsidRDefault="00123F90" w:rsidP="00D2256A">
            <w:pPr>
              <w:rPr>
                <w:rFonts w:cs="Arial"/>
              </w:rPr>
            </w:pPr>
            <w:r>
              <w:rPr>
                <w:rFonts w:cs="Arial"/>
              </w:rPr>
              <w:t>7</w:t>
            </w:r>
          </w:p>
        </w:tc>
        <w:tc>
          <w:tcPr>
            <w:tcW w:w="1130" w:type="pct"/>
            <w:vAlign w:val="center"/>
          </w:tcPr>
          <w:p w14:paraId="4EF15954" w14:textId="77777777" w:rsidR="000B053F" w:rsidRDefault="0070392E" w:rsidP="00D2256A">
            <w:pPr>
              <w:rPr>
                <w:rFonts w:cs="Arial"/>
                <w:lang w:val="vi-VN"/>
              </w:rPr>
            </w:pPr>
            <w:r>
              <w:rPr>
                <w:rFonts w:cs="Arial"/>
              </w:rPr>
              <w:t>Leave</w:t>
            </w:r>
            <w:r>
              <w:rPr>
                <w:rFonts w:cs="Arial"/>
                <w:lang w:val="vi-VN"/>
              </w:rPr>
              <w:t xml:space="preserve"> </w:t>
            </w:r>
            <w:proofErr w:type="gramStart"/>
            <w:r>
              <w:rPr>
                <w:rFonts w:cs="Arial"/>
                <w:lang w:val="vi-VN"/>
              </w:rPr>
              <w:t>request</w:t>
            </w:r>
            <w:proofErr w:type="gramEnd"/>
          </w:p>
          <w:p w14:paraId="634E4072" w14:textId="3C1C84B0" w:rsidR="0070392E" w:rsidRPr="0070392E" w:rsidRDefault="0070392E" w:rsidP="00D2256A">
            <w:pPr>
              <w:rPr>
                <w:rFonts w:cs="Arial"/>
                <w:lang w:val="vi-VN"/>
              </w:rPr>
            </w:pPr>
            <w:r>
              <w:rPr>
                <w:rFonts w:cs="Arial"/>
                <w:lang w:val="vi-VN"/>
              </w:rPr>
              <w:t>(Đơn xin nghỉ)</w:t>
            </w:r>
          </w:p>
        </w:tc>
        <w:tc>
          <w:tcPr>
            <w:tcW w:w="3540" w:type="pct"/>
          </w:tcPr>
          <w:p w14:paraId="4C0B4282" w14:textId="498E723D" w:rsidR="000B053F" w:rsidRPr="005E0A80" w:rsidRDefault="005A3F3B" w:rsidP="000B053F">
            <w:pPr>
              <w:pStyle w:val="BulletList1"/>
              <w:rPr>
                <w:lang w:val="vi-VN"/>
              </w:rPr>
            </w:pPr>
            <w:r w:rsidRPr="005E0A80">
              <w:rPr>
                <w:lang w:val="vi-VN"/>
              </w:rPr>
              <w:t>Đối</w:t>
            </w:r>
            <w:r>
              <w:rPr>
                <w:lang w:val="vi-VN"/>
              </w:rPr>
              <w:t xml:space="preserve"> tượng dữ liệu này lưu trữ thông tin về </w:t>
            </w:r>
            <w:r w:rsidR="00B019F2">
              <w:rPr>
                <w:lang w:val="vi-VN"/>
              </w:rPr>
              <w:t>“đơn xin nghỉ” của nhân viên</w:t>
            </w:r>
          </w:p>
        </w:tc>
      </w:tr>
      <w:tr w:rsidR="00336A06" w:rsidRPr="005E0A80" w14:paraId="1C7A39A8" w14:textId="77777777" w:rsidTr="7914A196">
        <w:tc>
          <w:tcPr>
            <w:tcW w:w="330" w:type="pct"/>
            <w:vAlign w:val="center"/>
          </w:tcPr>
          <w:p w14:paraId="144D687E" w14:textId="7C998A82" w:rsidR="00336A06" w:rsidRDefault="00123F90" w:rsidP="00D2256A">
            <w:pPr>
              <w:rPr>
                <w:rFonts w:cs="Arial"/>
              </w:rPr>
            </w:pPr>
            <w:r>
              <w:rPr>
                <w:rFonts w:cs="Arial"/>
              </w:rPr>
              <w:t>8</w:t>
            </w:r>
          </w:p>
        </w:tc>
        <w:tc>
          <w:tcPr>
            <w:tcW w:w="1130" w:type="pct"/>
            <w:vAlign w:val="center"/>
          </w:tcPr>
          <w:p w14:paraId="24C30AA6" w14:textId="77777777" w:rsidR="00336A06" w:rsidRDefault="00B019F2" w:rsidP="00D2256A">
            <w:pPr>
              <w:rPr>
                <w:rFonts w:cs="Arial"/>
              </w:rPr>
            </w:pPr>
            <w:proofErr w:type="spellStart"/>
            <w:r>
              <w:rPr>
                <w:rFonts w:cs="Arial"/>
              </w:rPr>
              <w:t>Workshift</w:t>
            </w:r>
            <w:proofErr w:type="spellEnd"/>
          </w:p>
          <w:p w14:paraId="78AE5C32" w14:textId="34C117FC" w:rsidR="00B019F2" w:rsidRPr="00B019F2" w:rsidRDefault="00B019F2" w:rsidP="00D2256A">
            <w:pPr>
              <w:rPr>
                <w:rFonts w:cs="Arial"/>
                <w:lang w:val="vi-VN"/>
              </w:rPr>
            </w:pPr>
            <w:r>
              <w:rPr>
                <w:rFonts w:cs="Arial"/>
                <w:lang w:val="vi-VN"/>
              </w:rPr>
              <w:t>(Ca làm việc)</w:t>
            </w:r>
          </w:p>
        </w:tc>
        <w:tc>
          <w:tcPr>
            <w:tcW w:w="3540" w:type="pct"/>
          </w:tcPr>
          <w:p w14:paraId="5413F3BB" w14:textId="667EA2CD" w:rsidR="00336A06" w:rsidRPr="005E0A80" w:rsidRDefault="00336A06" w:rsidP="00B019F2">
            <w:pPr>
              <w:pStyle w:val="BulletList1"/>
              <w:rPr>
                <w:lang w:val="vi-VN"/>
              </w:rPr>
            </w:pPr>
            <w:r w:rsidRPr="005E0A80">
              <w:rPr>
                <w:lang w:val="vi-VN"/>
              </w:rPr>
              <w:t>Đối</w:t>
            </w:r>
            <w:r>
              <w:rPr>
                <w:lang w:val="vi-VN"/>
              </w:rPr>
              <w:t xml:space="preserve"> tượng dữ liệu này </w:t>
            </w:r>
            <w:r w:rsidR="00B019F2">
              <w:rPr>
                <w:lang w:val="vi-VN"/>
              </w:rPr>
              <w:t>lưu trữ thông tin, quy định về dữ liệu chủ ca làm việc</w:t>
            </w:r>
          </w:p>
        </w:tc>
      </w:tr>
      <w:tr w:rsidR="00B019F2" w:rsidRPr="005E0A80" w14:paraId="3718E210" w14:textId="77777777" w:rsidTr="7914A196">
        <w:tc>
          <w:tcPr>
            <w:tcW w:w="330" w:type="pct"/>
            <w:vAlign w:val="center"/>
          </w:tcPr>
          <w:p w14:paraId="37EC598E" w14:textId="5E346FBF" w:rsidR="00B019F2" w:rsidRDefault="00123F90" w:rsidP="00D2256A">
            <w:pPr>
              <w:rPr>
                <w:rFonts w:cs="Arial"/>
              </w:rPr>
            </w:pPr>
            <w:r>
              <w:rPr>
                <w:rFonts w:cs="Arial"/>
              </w:rPr>
              <w:t>9</w:t>
            </w:r>
          </w:p>
        </w:tc>
        <w:tc>
          <w:tcPr>
            <w:tcW w:w="1130" w:type="pct"/>
            <w:vAlign w:val="center"/>
          </w:tcPr>
          <w:p w14:paraId="128C6A40" w14:textId="77777777" w:rsidR="00B019F2" w:rsidRDefault="00B019F2" w:rsidP="00D2256A">
            <w:pPr>
              <w:rPr>
                <w:rFonts w:cs="Arial"/>
              </w:rPr>
            </w:pPr>
            <w:r>
              <w:rPr>
                <w:rFonts w:cs="Arial"/>
              </w:rPr>
              <w:t>Schedule</w:t>
            </w:r>
          </w:p>
          <w:p w14:paraId="01346F29" w14:textId="53E0E3B9" w:rsidR="00B019F2" w:rsidRPr="00B019F2" w:rsidRDefault="00B019F2" w:rsidP="00D2256A">
            <w:pPr>
              <w:rPr>
                <w:rFonts w:cs="Arial"/>
                <w:lang w:val="vi-VN"/>
              </w:rPr>
            </w:pPr>
            <w:r>
              <w:rPr>
                <w:rFonts w:cs="Arial"/>
                <w:lang w:val="vi-VN"/>
              </w:rPr>
              <w:t>(Lịch làm việc)</w:t>
            </w:r>
          </w:p>
        </w:tc>
        <w:tc>
          <w:tcPr>
            <w:tcW w:w="3540" w:type="pct"/>
          </w:tcPr>
          <w:p w14:paraId="539931D0" w14:textId="702C7B01" w:rsidR="00B019F2" w:rsidRPr="005E0A80" w:rsidRDefault="00B019F2" w:rsidP="00B019F2">
            <w:pPr>
              <w:pStyle w:val="BulletList1"/>
              <w:rPr>
                <w:lang w:val="vi-VN"/>
              </w:rPr>
            </w:pPr>
            <w:r w:rsidRPr="005E0A80">
              <w:rPr>
                <w:lang w:val="vi-VN"/>
              </w:rPr>
              <w:t>Đối</w:t>
            </w:r>
            <w:r>
              <w:rPr>
                <w:lang w:val="vi-VN"/>
              </w:rPr>
              <w:t xml:space="preserve"> tượng dữ liệu này lưu trữ thông tin về lịch làm việc mà nhân viên đăng ký</w:t>
            </w:r>
          </w:p>
        </w:tc>
      </w:tr>
      <w:tr w:rsidR="00B019F2" w:rsidRPr="005E0A80" w14:paraId="228B4915" w14:textId="77777777" w:rsidTr="7914A196">
        <w:tc>
          <w:tcPr>
            <w:tcW w:w="330" w:type="pct"/>
            <w:vAlign w:val="center"/>
          </w:tcPr>
          <w:p w14:paraId="50A55B86" w14:textId="22AFF6E9" w:rsidR="00B019F2" w:rsidRDefault="00B019F2" w:rsidP="00D2256A">
            <w:pPr>
              <w:rPr>
                <w:rFonts w:cs="Arial"/>
              </w:rPr>
            </w:pPr>
            <w:r>
              <w:rPr>
                <w:rFonts w:cs="Arial"/>
              </w:rPr>
              <w:t>1</w:t>
            </w:r>
            <w:r w:rsidR="00123F90">
              <w:rPr>
                <w:rFonts w:cs="Arial"/>
              </w:rPr>
              <w:t>0</w:t>
            </w:r>
          </w:p>
        </w:tc>
        <w:tc>
          <w:tcPr>
            <w:tcW w:w="1130" w:type="pct"/>
            <w:vAlign w:val="center"/>
          </w:tcPr>
          <w:p w14:paraId="55FA76BB" w14:textId="77777777" w:rsidR="00B019F2" w:rsidRDefault="00B019F2" w:rsidP="00D2256A">
            <w:pPr>
              <w:rPr>
                <w:rFonts w:cs="Arial"/>
                <w:lang w:val="vi-VN"/>
              </w:rPr>
            </w:pPr>
            <w:r>
              <w:rPr>
                <w:rFonts w:cs="Arial"/>
              </w:rPr>
              <w:t>Schedule</w:t>
            </w:r>
            <w:r>
              <w:rPr>
                <w:rFonts w:cs="Arial"/>
                <w:lang w:val="vi-VN"/>
              </w:rPr>
              <w:t xml:space="preserve"> detail</w:t>
            </w:r>
          </w:p>
          <w:p w14:paraId="72B50A1B" w14:textId="740B388C" w:rsidR="00B019F2" w:rsidRPr="00B019F2" w:rsidRDefault="00B019F2" w:rsidP="00D2256A">
            <w:pPr>
              <w:rPr>
                <w:rFonts w:cs="Arial"/>
                <w:lang w:val="vi-VN"/>
              </w:rPr>
            </w:pPr>
            <w:r>
              <w:rPr>
                <w:rFonts w:cs="Arial"/>
                <w:lang w:val="vi-VN"/>
              </w:rPr>
              <w:t>(Chi tiết lịch làm việc)</w:t>
            </w:r>
          </w:p>
        </w:tc>
        <w:tc>
          <w:tcPr>
            <w:tcW w:w="3540" w:type="pct"/>
          </w:tcPr>
          <w:p w14:paraId="26519343" w14:textId="41EF2DEF" w:rsidR="00B019F2" w:rsidRPr="005E0A80" w:rsidRDefault="00B019F2" w:rsidP="00B019F2">
            <w:pPr>
              <w:pStyle w:val="BulletList1"/>
              <w:rPr>
                <w:lang w:val="vi-VN"/>
              </w:rPr>
            </w:pPr>
            <w:r w:rsidRPr="005E0A80">
              <w:rPr>
                <w:lang w:val="vi-VN"/>
              </w:rPr>
              <w:t>Đối</w:t>
            </w:r>
            <w:r>
              <w:rPr>
                <w:lang w:val="vi-VN"/>
              </w:rPr>
              <w:t xml:space="preserve"> tượng dữ liệu này lưu trữ thông tin về chi tiết lịch làm việc trong lịch làm việc mà nhân viên đã đăng ký</w:t>
            </w:r>
          </w:p>
        </w:tc>
      </w:tr>
      <w:tr w:rsidR="00B019F2" w:rsidRPr="005E0A80" w14:paraId="7274A2EB" w14:textId="77777777" w:rsidTr="7914A196">
        <w:tc>
          <w:tcPr>
            <w:tcW w:w="330" w:type="pct"/>
            <w:vAlign w:val="center"/>
          </w:tcPr>
          <w:p w14:paraId="547F7901" w14:textId="40C8072F" w:rsidR="00B019F2" w:rsidRDefault="00B019F2" w:rsidP="00D2256A">
            <w:pPr>
              <w:rPr>
                <w:rFonts w:cs="Arial"/>
              </w:rPr>
            </w:pPr>
            <w:r>
              <w:rPr>
                <w:rFonts w:cs="Arial"/>
              </w:rPr>
              <w:t>1</w:t>
            </w:r>
            <w:r w:rsidR="00123F90">
              <w:rPr>
                <w:rFonts w:cs="Arial"/>
              </w:rPr>
              <w:t>1</w:t>
            </w:r>
          </w:p>
        </w:tc>
        <w:tc>
          <w:tcPr>
            <w:tcW w:w="1130" w:type="pct"/>
            <w:vAlign w:val="center"/>
          </w:tcPr>
          <w:p w14:paraId="2160FF6D" w14:textId="77777777" w:rsidR="00B019F2" w:rsidRDefault="00B019F2" w:rsidP="00D2256A">
            <w:pPr>
              <w:rPr>
                <w:rFonts w:cs="Arial"/>
              </w:rPr>
            </w:pPr>
            <w:proofErr w:type="spellStart"/>
            <w:r>
              <w:rPr>
                <w:rFonts w:cs="Arial"/>
              </w:rPr>
              <w:t>ConfigSchedule</w:t>
            </w:r>
            <w:proofErr w:type="spellEnd"/>
          </w:p>
          <w:p w14:paraId="3951F50E" w14:textId="058F1818" w:rsidR="0024019F" w:rsidRPr="0024019F" w:rsidRDefault="0024019F" w:rsidP="00D2256A">
            <w:pPr>
              <w:rPr>
                <w:rFonts w:cs="Arial"/>
                <w:lang w:val="vi-VN"/>
              </w:rPr>
            </w:pPr>
            <w:r>
              <w:rPr>
                <w:rFonts w:cs="Arial"/>
                <w:lang w:val="vi-VN"/>
              </w:rPr>
              <w:t>(Cấu hình thời khóa biểu)</w:t>
            </w:r>
          </w:p>
        </w:tc>
        <w:tc>
          <w:tcPr>
            <w:tcW w:w="3540" w:type="pct"/>
          </w:tcPr>
          <w:p w14:paraId="1832DDD3" w14:textId="1200A025" w:rsidR="00B019F2" w:rsidRPr="005E0A80" w:rsidRDefault="00B019F2" w:rsidP="00B019F2">
            <w:pPr>
              <w:pStyle w:val="BulletList1"/>
              <w:rPr>
                <w:lang w:val="vi-VN"/>
              </w:rPr>
            </w:pPr>
            <w:r w:rsidRPr="005E0A80">
              <w:rPr>
                <w:lang w:val="vi-VN"/>
              </w:rPr>
              <w:t>Đối</w:t>
            </w:r>
            <w:r>
              <w:rPr>
                <w:lang w:val="vi-VN"/>
              </w:rPr>
              <w:t xml:space="preserve"> tượng dữ liệu này lưu trữ thông tin về </w:t>
            </w:r>
            <w:r w:rsidR="0024019F">
              <w:rPr>
                <w:lang w:val="vi-VN"/>
              </w:rPr>
              <w:t>quy định việc đăng ký thời khóa biểu</w:t>
            </w:r>
          </w:p>
        </w:tc>
      </w:tr>
      <w:tr w:rsidR="0024019F" w:rsidRPr="005E0A80" w14:paraId="4A18FB82" w14:textId="77777777" w:rsidTr="7914A196">
        <w:tc>
          <w:tcPr>
            <w:tcW w:w="330" w:type="pct"/>
            <w:vAlign w:val="center"/>
          </w:tcPr>
          <w:p w14:paraId="0CFA8431" w14:textId="2A8B1DE3" w:rsidR="0024019F" w:rsidRDefault="0024019F" w:rsidP="00D2256A">
            <w:pPr>
              <w:rPr>
                <w:rFonts w:cs="Arial"/>
              </w:rPr>
            </w:pPr>
            <w:r>
              <w:rPr>
                <w:rFonts w:cs="Arial"/>
              </w:rPr>
              <w:t>1</w:t>
            </w:r>
            <w:r w:rsidR="00123F90">
              <w:rPr>
                <w:rFonts w:cs="Arial"/>
              </w:rPr>
              <w:t>2</w:t>
            </w:r>
          </w:p>
        </w:tc>
        <w:tc>
          <w:tcPr>
            <w:tcW w:w="1130" w:type="pct"/>
            <w:vAlign w:val="center"/>
          </w:tcPr>
          <w:p w14:paraId="0C2590BB" w14:textId="27A5BC52" w:rsidR="0024019F" w:rsidRDefault="00A60739" w:rsidP="00D2256A">
            <w:pPr>
              <w:rPr>
                <w:rFonts w:cs="Arial"/>
              </w:rPr>
            </w:pPr>
            <w:proofErr w:type="spellStart"/>
            <w:r>
              <w:rPr>
                <w:rFonts w:cs="Arial"/>
              </w:rPr>
              <w:t>TimeSheet</w:t>
            </w:r>
            <w:proofErr w:type="spellEnd"/>
          </w:p>
          <w:p w14:paraId="01AE11DD" w14:textId="2B5D8F14" w:rsidR="0024019F" w:rsidRPr="0024019F" w:rsidRDefault="0024019F" w:rsidP="00D2256A">
            <w:pPr>
              <w:rPr>
                <w:rFonts w:cs="Arial"/>
                <w:lang w:val="vi-VN"/>
              </w:rPr>
            </w:pPr>
            <w:r>
              <w:rPr>
                <w:rFonts w:cs="Arial"/>
                <w:lang w:val="vi-VN"/>
              </w:rPr>
              <w:lastRenderedPageBreak/>
              <w:t>(Chấm công)</w:t>
            </w:r>
          </w:p>
        </w:tc>
        <w:tc>
          <w:tcPr>
            <w:tcW w:w="3540" w:type="pct"/>
          </w:tcPr>
          <w:p w14:paraId="0DEFF865" w14:textId="2AC9EC58" w:rsidR="0024019F" w:rsidRPr="005E0A80" w:rsidRDefault="0024019F" w:rsidP="00B019F2">
            <w:pPr>
              <w:pStyle w:val="BulletList1"/>
              <w:rPr>
                <w:lang w:val="vi-VN"/>
              </w:rPr>
            </w:pPr>
            <w:r w:rsidRPr="005E0A80">
              <w:rPr>
                <w:lang w:val="vi-VN"/>
              </w:rPr>
              <w:lastRenderedPageBreak/>
              <w:t>Đối</w:t>
            </w:r>
            <w:r>
              <w:rPr>
                <w:lang w:val="vi-VN"/>
              </w:rPr>
              <w:t xml:space="preserve"> tượng dữ liệu này lưu trữ thông tin về việc chấm công của nhân viên</w:t>
            </w:r>
          </w:p>
        </w:tc>
      </w:tr>
      <w:tr w:rsidR="002D6741" w:rsidRPr="00E76C12" w14:paraId="1458A32F" w14:textId="77777777" w:rsidTr="7914A196">
        <w:tc>
          <w:tcPr>
            <w:tcW w:w="5000" w:type="pct"/>
            <w:gridSpan w:val="3"/>
          </w:tcPr>
          <w:p w14:paraId="75929B31" w14:textId="77777777" w:rsidR="002D6741" w:rsidRPr="00591017" w:rsidRDefault="002D6741" w:rsidP="00D2256A">
            <w:pPr>
              <w:rPr>
                <w:rFonts w:cs="Arial"/>
              </w:rPr>
            </w:pPr>
            <w:r>
              <w:rPr>
                <w:rFonts w:cs="Arial"/>
              </w:rPr>
              <w:t>Actor (Human Object)</w:t>
            </w:r>
          </w:p>
        </w:tc>
      </w:tr>
      <w:tr w:rsidR="002D6741" w:rsidRPr="00E76C12" w14:paraId="3A8EDF77" w14:textId="77777777" w:rsidTr="7914A196">
        <w:tc>
          <w:tcPr>
            <w:tcW w:w="330" w:type="pct"/>
            <w:vAlign w:val="center"/>
          </w:tcPr>
          <w:p w14:paraId="277909A2" w14:textId="77777777" w:rsidR="002D6741" w:rsidRDefault="002D6741" w:rsidP="00D2256A">
            <w:pPr>
              <w:rPr>
                <w:rFonts w:cs="Arial"/>
              </w:rPr>
            </w:pPr>
            <w:bookmarkStart w:id="33" w:name="_Hlk152356726"/>
            <w:r>
              <w:rPr>
                <w:rFonts w:cs="Arial"/>
              </w:rPr>
              <w:t>1</w:t>
            </w:r>
          </w:p>
        </w:tc>
        <w:tc>
          <w:tcPr>
            <w:tcW w:w="1130" w:type="pct"/>
            <w:vAlign w:val="center"/>
          </w:tcPr>
          <w:p w14:paraId="2CB57801" w14:textId="77777777" w:rsidR="002D6741" w:rsidRDefault="0024019F" w:rsidP="00D2256A">
            <w:pPr>
              <w:rPr>
                <w:rFonts w:cs="Arial"/>
              </w:rPr>
            </w:pPr>
            <w:r>
              <w:rPr>
                <w:rFonts w:cs="Arial"/>
              </w:rPr>
              <w:t>Employee</w:t>
            </w:r>
          </w:p>
          <w:p w14:paraId="6973513C" w14:textId="24AF87C5" w:rsidR="0024019F" w:rsidRPr="0024019F" w:rsidRDefault="0024019F" w:rsidP="00D2256A">
            <w:pPr>
              <w:rPr>
                <w:rFonts w:cs="Arial"/>
                <w:lang w:val="vi-VN"/>
              </w:rPr>
            </w:pPr>
            <w:r>
              <w:rPr>
                <w:rFonts w:cs="Arial"/>
                <w:lang w:val="vi-VN"/>
              </w:rPr>
              <w:t>(Nhân viên)</w:t>
            </w:r>
          </w:p>
        </w:tc>
        <w:tc>
          <w:tcPr>
            <w:tcW w:w="3540" w:type="pct"/>
          </w:tcPr>
          <w:p w14:paraId="06957B4E" w14:textId="318C64F8" w:rsidR="00875D87" w:rsidRPr="005E0A80" w:rsidRDefault="00875D87" w:rsidP="00875D87">
            <w:pPr>
              <w:pStyle w:val="BulletList1"/>
              <w:rPr>
                <w:lang w:val="vi-VN"/>
              </w:rPr>
            </w:pPr>
            <w:r w:rsidRPr="005E0A80">
              <w:rPr>
                <w:lang w:val="vi-VN"/>
              </w:rPr>
              <w:t xml:space="preserve">Là </w:t>
            </w:r>
            <w:r w:rsidR="0024019F" w:rsidRPr="005E0A80">
              <w:rPr>
                <w:lang w:val="vi-VN"/>
              </w:rPr>
              <w:t>toàn</w:t>
            </w:r>
            <w:r w:rsidR="0024019F">
              <w:rPr>
                <w:lang w:val="vi-VN"/>
              </w:rPr>
              <w:t xml:space="preserve"> bộ nhân viên</w:t>
            </w:r>
            <w:r w:rsidRPr="005E0A80">
              <w:rPr>
                <w:lang w:val="vi-VN"/>
              </w:rPr>
              <w:t xml:space="preserve"> của công ty</w:t>
            </w:r>
          </w:p>
          <w:p w14:paraId="2FA809F9" w14:textId="7000583B" w:rsidR="00875D87" w:rsidRPr="0024019F" w:rsidRDefault="00875D87" w:rsidP="00875D87">
            <w:pPr>
              <w:pStyle w:val="BulletList1"/>
            </w:pPr>
            <w:r w:rsidRPr="005E0A80">
              <w:rPr>
                <w:lang w:val="vi-VN"/>
              </w:rPr>
              <w:t xml:space="preserve"> </w:t>
            </w:r>
            <w:proofErr w:type="spellStart"/>
            <w:r w:rsidRPr="00875D87">
              <w:t>Nhân</w:t>
            </w:r>
            <w:proofErr w:type="spellEnd"/>
            <w:r w:rsidRPr="00875D87">
              <w:t xml:space="preserve"> </w:t>
            </w:r>
            <w:proofErr w:type="spellStart"/>
            <w:r w:rsidRPr="00875D87">
              <w:t>viên</w:t>
            </w:r>
            <w:proofErr w:type="spellEnd"/>
            <w:r w:rsidRPr="00875D87">
              <w:t xml:space="preserve"> </w:t>
            </w:r>
            <w:proofErr w:type="spellStart"/>
            <w:r w:rsidR="0024019F">
              <w:t>có</w:t>
            </w:r>
            <w:proofErr w:type="spellEnd"/>
            <w:r w:rsidR="0024019F">
              <w:rPr>
                <w:lang w:val="vi-VN"/>
              </w:rPr>
              <w:t xml:space="preserve"> quyền xem thông tin về phòng ban, nộp đơn xin nghỉ </w:t>
            </w:r>
            <w:r w:rsidR="00123F90">
              <w:rPr>
                <w:lang w:val="vi-VN"/>
              </w:rPr>
              <w:t xml:space="preserve">phép, quản lý đơn xin nghỉ phép của </w:t>
            </w:r>
            <w:proofErr w:type="gramStart"/>
            <w:r w:rsidR="00123F90">
              <w:rPr>
                <w:lang w:val="vi-VN"/>
              </w:rPr>
              <w:t>mình</w:t>
            </w:r>
            <w:proofErr w:type="gramEnd"/>
          </w:p>
          <w:p w14:paraId="71F3BE17" w14:textId="65F6B6FC" w:rsidR="0024019F" w:rsidRPr="00875D87" w:rsidRDefault="0024019F" w:rsidP="00875D87">
            <w:pPr>
              <w:pStyle w:val="BulletList1"/>
            </w:pPr>
            <w:proofErr w:type="spellStart"/>
            <w:r>
              <w:t>Nhân</w:t>
            </w:r>
            <w:proofErr w:type="spellEnd"/>
            <w:r>
              <w:rPr>
                <w:lang w:val="vi-VN"/>
              </w:rPr>
              <w:t xml:space="preserve"> viên có quyền đăng ký lịch hoạt động nếu [</w:t>
            </w:r>
            <w:proofErr w:type="spellStart"/>
            <w:r>
              <w:rPr>
                <w:lang w:val="vi-VN"/>
              </w:rPr>
              <w:t>EmpStatus</w:t>
            </w:r>
            <w:proofErr w:type="spellEnd"/>
            <w:r>
              <w:rPr>
                <w:lang w:val="vi-VN"/>
              </w:rPr>
              <w:t>] của “</w:t>
            </w:r>
            <w:proofErr w:type="spellStart"/>
            <w:r>
              <w:rPr>
                <w:lang w:val="vi-VN"/>
              </w:rPr>
              <w:t>Employee</w:t>
            </w:r>
            <w:proofErr w:type="spellEnd"/>
            <w:r>
              <w:rPr>
                <w:lang w:val="vi-VN"/>
              </w:rPr>
              <w:t>” là “Bán thời gian”</w:t>
            </w:r>
          </w:p>
          <w:p w14:paraId="2561F8B4" w14:textId="1293FD98" w:rsidR="002D6741" w:rsidRPr="00875D87" w:rsidRDefault="00875D87" w:rsidP="00875D87">
            <w:pPr>
              <w:pStyle w:val="BulletList1"/>
            </w:pPr>
            <w:proofErr w:type="spellStart"/>
            <w:r w:rsidRPr="00875D87">
              <w:t>Nhân</w:t>
            </w:r>
            <w:proofErr w:type="spellEnd"/>
            <w:r w:rsidRPr="00875D87">
              <w:t xml:space="preserve"> </w:t>
            </w:r>
            <w:proofErr w:type="spellStart"/>
            <w:r w:rsidRPr="00875D87">
              <w:t>viên</w:t>
            </w:r>
            <w:proofErr w:type="spellEnd"/>
            <w:r w:rsidRPr="00875D87">
              <w:t xml:space="preserve"> </w:t>
            </w:r>
            <w:proofErr w:type="spellStart"/>
            <w:r w:rsidRPr="00875D87">
              <w:t>là</w:t>
            </w:r>
            <w:proofErr w:type="spellEnd"/>
            <w:r w:rsidRPr="00875D87">
              <w:t xml:space="preserve"> </w:t>
            </w:r>
            <w:proofErr w:type="spellStart"/>
            <w:r w:rsidRPr="00875D87">
              <w:t>những</w:t>
            </w:r>
            <w:proofErr w:type="spellEnd"/>
            <w:r w:rsidRPr="00875D87">
              <w:t xml:space="preserve"> </w:t>
            </w:r>
            <w:proofErr w:type="spellStart"/>
            <w:r w:rsidRPr="00875D87">
              <w:t>người</w:t>
            </w:r>
            <w:proofErr w:type="spellEnd"/>
            <w:r w:rsidRPr="00875D87">
              <w:t xml:space="preserve"> </w:t>
            </w:r>
            <w:proofErr w:type="spellStart"/>
            <w:r w:rsidRPr="00875D87">
              <w:t>có</w:t>
            </w:r>
            <w:proofErr w:type="spellEnd"/>
            <w:r w:rsidRPr="00875D87">
              <w:t xml:space="preserve"> </w:t>
            </w:r>
            <w:r w:rsidR="0024019F">
              <w:rPr>
                <w:lang w:val="vi-VN"/>
              </w:rPr>
              <w:t>[</w:t>
            </w:r>
            <w:proofErr w:type="spellStart"/>
            <w:r w:rsidR="0024019F">
              <w:rPr>
                <w:lang w:val="vi-VN"/>
              </w:rPr>
              <w:t>Status</w:t>
            </w:r>
            <w:proofErr w:type="spellEnd"/>
            <w:r w:rsidR="0024019F">
              <w:rPr>
                <w:lang w:val="vi-VN"/>
              </w:rPr>
              <w:t xml:space="preserve">] của </w:t>
            </w:r>
            <w:r w:rsidRPr="00875D87">
              <w:t>"</w:t>
            </w:r>
            <w:r w:rsidR="0024019F">
              <w:t>Employee</w:t>
            </w:r>
            <w:r w:rsidRPr="00875D87">
              <w:t xml:space="preserve">" </w:t>
            </w:r>
            <w:proofErr w:type="spellStart"/>
            <w:r w:rsidRPr="00875D87">
              <w:t>là</w:t>
            </w:r>
            <w:proofErr w:type="spellEnd"/>
            <w:r w:rsidRPr="00875D87">
              <w:t xml:space="preserve"> "</w:t>
            </w:r>
            <w:proofErr w:type="spellStart"/>
            <w:r w:rsidR="0024019F">
              <w:t>Hoạt</w:t>
            </w:r>
            <w:proofErr w:type="spellEnd"/>
            <w:r w:rsidR="0024019F">
              <w:rPr>
                <w:lang w:val="vi-VN"/>
              </w:rPr>
              <w:t xml:space="preserve"> động</w:t>
            </w:r>
            <w:r w:rsidRPr="00875D87">
              <w:t xml:space="preserve">" </w:t>
            </w:r>
            <w:proofErr w:type="spellStart"/>
            <w:r w:rsidRPr="00875D87">
              <w:t>và</w:t>
            </w:r>
            <w:proofErr w:type="spellEnd"/>
            <w:r w:rsidRPr="00875D87">
              <w:t xml:space="preserve"> </w:t>
            </w:r>
            <w:proofErr w:type="spellStart"/>
            <w:r w:rsidRPr="00875D87">
              <w:t>có</w:t>
            </w:r>
            <w:proofErr w:type="spellEnd"/>
            <w:r w:rsidRPr="00875D87">
              <w:t xml:space="preserve"> </w:t>
            </w:r>
            <w:r w:rsidR="0024019F">
              <w:rPr>
                <w:lang w:val="vi-VN"/>
              </w:rPr>
              <w:t>[</w:t>
            </w:r>
            <w:proofErr w:type="spellStart"/>
            <w:proofErr w:type="gramStart"/>
            <w:r w:rsidR="0024019F">
              <w:t>Rolename</w:t>
            </w:r>
            <w:proofErr w:type="spellEnd"/>
            <w:r w:rsidR="0024019F">
              <w:rPr>
                <w:lang w:val="vi-VN"/>
              </w:rPr>
              <w:t>]</w:t>
            </w:r>
            <w:r w:rsidRPr="00875D87">
              <w:t xml:space="preserve"> </w:t>
            </w:r>
            <w:r w:rsidR="0024019F">
              <w:rPr>
                <w:lang w:val="vi-VN"/>
              </w:rPr>
              <w:t xml:space="preserve"> của</w:t>
            </w:r>
            <w:proofErr w:type="gramEnd"/>
            <w:r w:rsidR="0024019F">
              <w:rPr>
                <w:lang w:val="vi-VN"/>
              </w:rPr>
              <w:t xml:space="preserve"> “</w:t>
            </w:r>
            <w:proofErr w:type="spellStart"/>
            <w:r w:rsidR="0024019F">
              <w:rPr>
                <w:lang w:val="vi-VN"/>
              </w:rPr>
              <w:t>Role</w:t>
            </w:r>
            <w:proofErr w:type="spellEnd"/>
            <w:r w:rsidR="0024019F">
              <w:rPr>
                <w:lang w:val="vi-VN"/>
              </w:rPr>
              <w:t xml:space="preserve">” </w:t>
            </w:r>
            <w:proofErr w:type="spellStart"/>
            <w:r w:rsidRPr="00875D87">
              <w:t>là</w:t>
            </w:r>
            <w:proofErr w:type="spellEnd"/>
            <w:r w:rsidRPr="00875D87">
              <w:t xml:space="preserve"> </w:t>
            </w:r>
            <w:r w:rsidR="0024019F">
              <w:rPr>
                <w:lang w:val="vi-VN"/>
              </w:rPr>
              <w:t>“N</w:t>
            </w:r>
            <w:proofErr w:type="spellStart"/>
            <w:r w:rsidRPr="00875D87">
              <w:t>hân</w:t>
            </w:r>
            <w:proofErr w:type="spellEnd"/>
            <w:r w:rsidRPr="00875D87">
              <w:t xml:space="preserve"> </w:t>
            </w:r>
            <w:proofErr w:type="spellStart"/>
            <w:r w:rsidR="0024019F">
              <w:t>viên</w:t>
            </w:r>
            <w:proofErr w:type="spellEnd"/>
            <w:r w:rsidR="0024019F">
              <w:rPr>
                <w:lang w:val="vi-VN"/>
              </w:rPr>
              <w:t xml:space="preserve">” </w:t>
            </w:r>
          </w:p>
        </w:tc>
      </w:tr>
      <w:tr w:rsidR="002D6741" w:rsidRPr="00E76C12" w14:paraId="6BE301EE" w14:textId="77777777" w:rsidTr="7914A196">
        <w:tc>
          <w:tcPr>
            <w:tcW w:w="330" w:type="pct"/>
            <w:vAlign w:val="center"/>
          </w:tcPr>
          <w:p w14:paraId="161FBC6A" w14:textId="77777777" w:rsidR="002D6741" w:rsidRDefault="002D6741" w:rsidP="00D2256A">
            <w:pPr>
              <w:rPr>
                <w:rFonts w:cs="Arial"/>
              </w:rPr>
            </w:pPr>
            <w:r>
              <w:rPr>
                <w:rFonts w:cs="Arial"/>
              </w:rPr>
              <w:t>2</w:t>
            </w:r>
          </w:p>
        </w:tc>
        <w:tc>
          <w:tcPr>
            <w:tcW w:w="1130" w:type="pct"/>
            <w:vAlign w:val="center"/>
          </w:tcPr>
          <w:p w14:paraId="1ADF5A02" w14:textId="77777777" w:rsidR="002D6741" w:rsidRDefault="0024019F" w:rsidP="00D2256A">
            <w:pPr>
              <w:rPr>
                <w:rFonts w:cs="Arial"/>
              </w:rPr>
            </w:pPr>
            <w:r>
              <w:rPr>
                <w:rFonts w:cs="Arial"/>
              </w:rPr>
              <w:t>Manager</w:t>
            </w:r>
          </w:p>
          <w:p w14:paraId="5A8BDC5D" w14:textId="5656702E" w:rsidR="0024019F" w:rsidRPr="0024019F" w:rsidRDefault="0024019F" w:rsidP="00D2256A">
            <w:pPr>
              <w:rPr>
                <w:rFonts w:cs="Arial"/>
                <w:lang w:val="vi-VN"/>
              </w:rPr>
            </w:pPr>
            <w:r>
              <w:rPr>
                <w:rFonts w:cs="Arial"/>
                <w:lang w:val="vi-VN"/>
              </w:rPr>
              <w:t>(Quản lý)</w:t>
            </w:r>
          </w:p>
        </w:tc>
        <w:tc>
          <w:tcPr>
            <w:tcW w:w="3540" w:type="pct"/>
          </w:tcPr>
          <w:p w14:paraId="0184EA27" w14:textId="77777777" w:rsidR="0024019F" w:rsidRPr="005E0A80" w:rsidRDefault="00875D87" w:rsidP="00875D87">
            <w:pPr>
              <w:pStyle w:val="BulletList1"/>
              <w:rPr>
                <w:lang w:val="vi-VN"/>
              </w:rPr>
            </w:pPr>
            <w:r w:rsidRPr="005E0A80">
              <w:rPr>
                <w:lang w:val="vi-VN"/>
              </w:rPr>
              <w:t xml:space="preserve">Là </w:t>
            </w:r>
            <w:r w:rsidR="0024019F" w:rsidRPr="005E0A80">
              <w:rPr>
                <w:lang w:val="vi-VN"/>
              </w:rPr>
              <w:t>nhân</w:t>
            </w:r>
            <w:r w:rsidR="0024019F">
              <w:rPr>
                <w:lang w:val="vi-VN"/>
              </w:rPr>
              <w:t xml:space="preserve"> viên quản lý </w:t>
            </w:r>
            <w:r w:rsidRPr="005E0A80">
              <w:rPr>
                <w:lang w:val="vi-VN"/>
              </w:rPr>
              <w:t>của công ty</w:t>
            </w:r>
          </w:p>
          <w:p w14:paraId="1F5EBE1E" w14:textId="5610FCAB" w:rsidR="00875D87" w:rsidRPr="005E0A80" w:rsidRDefault="0024019F" w:rsidP="00875D87">
            <w:pPr>
              <w:pStyle w:val="BulletList1"/>
              <w:rPr>
                <w:lang w:val="vi-VN"/>
              </w:rPr>
            </w:pPr>
            <w:r w:rsidRPr="005E0A80">
              <w:rPr>
                <w:lang w:val="vi-VN"/>
              </w:rPr>
              <w:t>Có</w:t>
            </w:r>
            <w:r>
              <w:rPr>
                <w:lang w:val="vi-VN"/>
              </w:rPr>
              <w:t xml:space="preserve"> nhiệm vụ </w:t>
            </w:r>
            <w:r w:rsidR="00F044EA">
              <w:rPr>
                <w:lang w:val="vi-VN"/>
              </w:rPr>
              <w:t>xác nhận</w:t>
            </w:r>
            <w:r w:rsidR="00123F90" w:rsidRPr="005E0A80">
              <w:rPr>
                <w:lang w:val="vi-VN"/>
              </w:rPr>
              <w:t>/</w:t>
            </w:r>
            <w:r w:rsidR="00123F90">
              <w:rPr>
                <w:lang w:val="vi-VN"/>
              </w:rPr>
              <w:t>từ chối</w:t>
            </w:r>
            <w:r w:rsidR="00F044EA">
              <w:rPr>
                <w:lang w:val="vi-VN"/>
              </w:rPr>
              <w:t xml:space="preserve"> đơn xin nghỉ phép của nhân viên</w:t>
            </w:r>
            <w:r w:rsidR="00875D87" w:rsidRPr="005E0A80">
              <w:rPr>
                <w:lang w:val="vi-VN"/>
              </w:rPr>
              <w:t xml:space="preserve"> </w:t>
            </w:r>
          </w:p>
          <w:p w14:paraId="4291BBEB" w14:textId="1BFCFB7B" w:rsidR="002D6741" w:rsidRPr="00875D87" w:rsidRDefault="00875D87" w:rsidP="0024019F">
            <w:pPr>
              <w:pStyle w:val="BulletList1"/>
            </w:pPr>
            <w:r w:rsidRPr="005E0A80">
              <w:rPr>
                <w:lang w:val="vi-VN"/>
              </w:rPr>
              <w:t xml:space="preserve"> </w:t>
            </w:r>
            <w:proofErr w:type="spellStart"/>
            <w:r w:rsidRPr="00875D87">
              <w:t>Lái</w:t>
            </w:r>
            <w:proofErr w:type="spellEnd"/>
            <w:r w:rsidRPr="00875D87">
              <w:t xml:space="preserve"> xe </w:t>
            </w:r>
            <w:proofErr w:type="spellStart"/>
            <w:r w:rsidRPr="00875D87">
              <w:t>là</w:t>
            </w:r>
            <w:proofErr w:type="spellEnd"/>
            <w:r w:rsidRPr="00875D87">
              <w:t xml:space="preserve"> </w:t>
            </w:r>
            <w:proofErr w:type="spellStart"/>
            <w:r w:rsidRPr="00875D87">
              <w:t>những</w:t>
            </w:r>
            <w:proofErr w:type="spellEnd"/>
            <w:r w:rsidRPr="00875D87">
              <w:t xml:space="preserve"> </w:t>
            </w:r>
            <w:proofErr w:type="spellStart"/>
            <w:r w:rsidRPr="00875D87">
              <w:t>người</w:t>
            </w:r>
            <w:proofErr w:type="spellEnd"/>
            <w:r w:rsidRPr="00875D87">
              <w:t xml:space="preserve"> </w:t>
            </w:r>
            <w:proofErr w:type="spellStart"/>
            <w:r w:rsidRPr="00875D87">
              <w:t>có</w:t>
            </w:r>
            <w:proofErr w:type="spellEnd"/>
            <w:r w:rsidRPr="00875D87">
              <w:t xml:space="preserve"> </w:t>
            </w:r>
            <w:r w:rsidR="0024019F">
              <w:rPr>
                <w:lang w:val="vi-VN"/>
              </w:rPr>
              <w:t>[</w:t>
            </w:r>
            <w:proofErr w:type="spellStart"/>
            <w:proofErr w:type="gramStart"/>
            <w:r w:rsidR="0024019F">
              <w:rPr>
                <w:lang w:val="vi-VN"/>
              </w:rPr>
              <w:t>Status</w:t>
            </w:r>
            <w:proofErr w:type="spellEnd"/>
            <w:r w:rsidR="0024019F">
              <w:rPr>
                <w:lang w:val="vi-VN"/>
              </w:rPr>
              <w:t>]</w:t>
            </w:r>
            <w:r w:rsidRPr="00875D87">
              <w:t xml:space="preserve"> </w:t>
            </w:r>
            <w:r w:rsidR="0024019F">
              <w:rPr>
                <w:lang w:val="vi-VN"/>
              </w:rPr>
              <w:t xml:space="preserve"> của</w:t>
            </w:r>
            <w:proofErr w:type="gramEnd"/>
            <w:r w:rsidR="0024019F">
              <w:rPr>
                <w:lang w:val="vi-VN"/>
              </w:rPr>
              <w:t xml:space="preserve"> “</w:t>
            </w:r>
            <w:proofErr w:type="spellStart"/>
            <w:r w:rsidR="0024019F">
              <w:rPr>
                <w:lang w:val="vi-VN"/>
              </w:rPr>
              <w:t>Employee</w:t>
            </w:r>
            <w:proofErr w:type="spellEnd"/>
            <w:r w:rsidR="0024019F">
              <w:rPr>
                <w:lang w:val="vi-VN"/>
              </w:rPr>
              <w:t>”</w:t>
            </w:r>
            <w:proofErr w:type="spellStart"/>
            <w:r w:rsidRPr="00875D87">
              <w:t>là</w:t>
            </w:r>
            <w:proofErr w:type="spellEnd"/>
            <w:r w:rsidRPr="00875D87">
              <w:t xml:space="preserve"> "</w:t>
            </w:r>
            <w:proofErr w:type="spellStart"/>
            <w:r w:rsidR="0024019F">
              <w:t>Hoạt</w:t>
            </w:r>
            <w:proofErr w:type="spellEnd"/>
            <w:r w:rsidR="0024019F">
              <w:rPr>
                <w:lang w:val="vi-VN"/>
              </w:rPr>
              <w:t xml:space="preserve"> động</w:t>
            </w:r>
            <w:r w:rsidRPr="00875D87">
              <w:t xml:space="preserve">" </w:t>
            </w:r>
            <w:proofErr w:type="spellStart"/>
            <w:r w:rsidRPr="00875D87">
              <w:t>và</w:t>
            </w:r>
            <w:proofErr w:type="spellEnd"/>
            <w:r w:rsidRPr="00875D87">
              <w:t xml:space="preserve"> </w:t>
            </w:r>
            <w:proofErr w:type="spellStart"/>
            <w:r w:rsidRPr="00875D87">
              <w:t>có</w:t>
            </w:r>
            <w:proofErr w:type="spellEnd"/>
            <w:r w:rsidRPr="00875D87">
              <w:t xml:space="preserve"> </w:t>
            </w:r>
            <w:r w:rsidR="0024019F">
              <w:rPr>
                <w:lang w:val="vi-VN"/>
              </w:rPr>
              <w:t>[roleName]</w:t>
            </w:r>
            <w:r w:rsidRPr="00875D87">
              <w:t xml:space="preserve"> </w:t>
            </w:r>
            <w:r w:rsidR="0024019F">
              <w:rPr>
                <w:lang w:val="vi-VN"/>
              </w:rPr>
              <w:t xml:space="preserve"> của “Role” là “Quản lý”</w:t>
            </w:r>
          </w:p>
        </w:tc>
      </w:tr>
      <w:tr w:rsidR="002D6741" w:rsidRPr="00E76C12" w14:paraId="4239D808" w14:textId="77777777" w:rsidTr="7914A196">
        <w:tc>
          <w:tcPr>
            <w:tcW w:w="330" w:type="pct"/>
            <w:vAlign w:val="center"/>
          </w:tcPr>
          <w:p w14:paraId="7ECE0650" w14:textId="77777777" w:rsidR="002D6741" w:rsidRDefault="002D6741" w:rsidP="00D2256A">
            <w:pPr>
              <w:rPr>
                <w:rFonts w:cs="Arial"/>
              </w:rPr>
            </w:pPr>
            <w:r>
              <w:rPr>
                <w:rFonts w:cs="Arial"/>
              </w:rPr>
              <w:t>3</w:t>
            </w:r>
          </w:p>
        </w:tc>
        <w:tc>
          <w:tcPr>
            <w:tcW w:w="1130" w:type="pct"/>
            <w:vAlign w:val="center"/>
          </w:tcPr>
          <w:p w14:paraId="40D518D5" w14:textId="5C50F504" w:rsidR="002D6741" w:rsidRPr="0024019F" w:rsidRDefault="0024019F" w:rsidP="00D2256A">
            <w:pPr>
              <w:rPr>
                <w:rFonts w:cs="Arial"/>
                <w:lang w:val="vi-VN"/>
              </w:rPr>
            </w:pPr>
            <w:r w:rsidRPr="7914A196">
              <w:rPr>
                <w:rFonts w:cs="Arial"/>
              </w:rPr>
              <w:t>HR</w:t>
            </w:r>
            <w:r w:rsidRPr="7914A196">
              <w:rPr>
                <w:rFonts w:cs="Arial"/>
                <w:lang w:val="vi-VN"/>
              </w:rPr>
              <w:t xml:space="preserve"> admin</w:t>
            </w:r>
          </w:p>
        </w:tc>
        <w:tc>
          <w:tcPr>
            <w:tcW w:w="3540" w:type="pct"/>
          </w:tcPr>
          <w:p w14:paraId="5D425723" w14:textId="734ADDB6" w:rsidR="00F044EA" w:rsidRPr="005E0A80" w:rsidRDefault="00F044EA" w:rsidP="00F044EA">
            <w:pPr>
              <w:pStyle w:val="BulletList1"/>
              <w:rPr>
                <w:lang w:val="vi-VN"/>
              </w:rPr>
            </w:pPr>
            <w:r w:rsidRPr="005E0A80">
              <w:rPr>
                <w:lang w:val="vi-VN"/>
              </w:rPr>
              <w:t>Là nhân</w:t>
            </w:r>
            <w:r>
              <w:rPr>
                <w:lang w:val="vi-VN"/>
              </w:rPr>
              <w:t xml:space="preserve"> viên quản lý nhân sự </w:t>
            </w:r>
            <w:r w:rsidRPr="005E0A80">
              <w:rPr>
                <w:lang w:val="vi-VN"/>
              </w:rPr>
              <w:t>của công ty</w:t>
            </w:r>
          </w:p>
          <w:p w14:paraId="5515C084" w14:textId="77777777" w:rsidR="00F044EA" w:rsidRPr="005E0A80" w:rsidRDefault="00F044EA" w:rsidP="00F044EA">
            <w:pPr>
              <w:pStyle w:val="BulletList1"/>
              <w:rPr>
                <w:lang w:val="vi-VN"/>
              </w:rPr>
            </w:pPr>
            <w:r w:rsidRPr="005E0A80">
              <w:rPr>
                <w:lang w:val="vi-VN"/>
              </w:rPr>
              <w:t>Có</w:t>
            </w:r>
            <w:r>
              <w:rPr>
                <w:lang w:val="vi-VN"/>
              </w:rPr>
              <w:t xml:space="preserve"> nhiệm vụ quản lý tài khoản, chấm công của nhân viên</w:t>
            </w:r>
            <w:r w:rsidRPr="005E0A80">
              <w:rPr>
                <w:lang w:val="vi-VN"/>
              </w:rPr>
              <w:t xml:space="preserve"> </w:t>
            </w:r>
          </w:p>
          <w:p w14:paraId="4A268144" w14:textId="4971DED2" w:rsidR="005A3F3B" w:rsidRPr="00975218" w:rsidRDefault="00F044EA" w:rsidP="00F044EA">
            <w:pPr>
              <w:pStyle w:val="BulletList1"/>
            </w:pPr>
            <w:r w:rsidRPr="005E0A80">
              <w:rPr>
                <w:lang w:val="vi-VN"/>
              </w:rPr>
              <w:t xml:space="preserve"> </w:t>
            </w:r>
            <w:proofErr w:type="spellStart"/>
            <w:r w:rsidRPr="00875D87">
              <w:t>Lái</w:t>
            </w:r>
            <w:proofErr w:type="spellEnd"/>
            <w:r w:rsidRPr="00875D87">
              <w:t xml:space="preserve"> xe </w:t>
            </w:r>
            <w:proofErr w:type="spellStart"/>
            <w:r w:rsidRPr="00875D87">
              <w:t>là</w:t>
            </w:r>
            <w:proofErr w:type="spellEnd"/>
            <w:r w:rsidRPr="00875D87">
              <w:t xml:space="preserve"> </w:t>
            </w:r>
            <w:proofErr w:type="spellStart"/>
            <w:r w:rsidRPr="00875D87">
              <w:t>những</w:t>
            </w:r>
            <w:proofErr w:type="spellEnd"/>
            <w:r w:rsidRPr="00875D87">
              <w:t xml:space="preserve"> </w:t>
            </w:r>
            <w:proofErr w:type="spellStart"/>
            <w:r w:rsidRPr="00875D87">
              <w:t>người</w:t>
            </w:r>
            <w:proofErr w:type="spellEnd"/>
            <w:r w:rsidRPr="00875D87">
              <w:t xml:space="preserve"> </w:t>
            </w:r>
            <w:proofErr w:type="spellStart"/>
            <w:r w:rsidRPr="00875D87">
              <w:t>có</w:t>
            </w:r>
            <w:proofErr w:type="spellEnd"/>
            <w:r w:rsidRPr="00875D87">
              <w:t xml:space="preserve"> </w:t>
            </w:r>
            <w:r>
              <w:rPr>
                <w:lang w:val="vi-VN"/>
              </w:rPr>
              <w:t>[</w:t>
            </w:r>
            <w:proofErr w:type="spellStart"/>
            <w:proofErr w:type="gramStart"/>
            <w:r>
              <w:rPr>
                <w:lang w:val="vi-VN"/>
              </w:rPr>
              <w:t>Status</w:t>
            </w:r>
            <w:proofErr w:type="spellEnd"/>
            <w:r>
              <w:rPr>
                <w:lang w:val="vi-VN"/>
              </w:rPr>
              <w:t>]</w:t>
            </w:r>
            <w:r w:rsidRPr="00875D87">
              <w:t xml:space="preserve"> </w:t>
            </w:r>
            <w:r>
              <w:rPr>
                <w:lang w:val="vi-VN"/>
              </w:rPr>
              <w:t xml:space="preserve"> của</w:t>
            </w:r>
            <w:proofErr w:type="gramEnd"/>
            <w:r>
              <w:rPr>
                <w:lang w:val="vi-VN"/>
              </w:rPr>
              <w:t xml:space="preserve"> “</w:t>
            </w:r>
            <w:proofErr w:type="spellStart"/>
            <w:r>
              <w:rPr>
                <w:lang w:val="vi-VN"/>
              </w:rPr>
              <w:t>Employee</w:t>
            </w:r>
            <w:proofErr w:type="spellEnd"/>
            <w:r>
              <w:rPr>
                <w:lang w:val="vi-VN"/>
              </w:rPr>
              <w:t xml:space="preserve"> </w:t>
            </w:r>
            <w:proofErr w:type="spellStart"/>
            <w:r>
              <w:rPr>
                <w:lang w:val="vi-VN"/>
              </w:rPr>
              <w:t>Profile</w:t>
            </w:r>
            <w:proofErr w:type="spellEnd"/>
            <w:r>
              <w:rPr>
                <w:lang w:val="vi-VN"/>
              </w:rPr>
              <w:t>”</w:t>
            </w:r>
            <w:proofErr w:type="spellStart"/>
            <w:r w:rsidRPr="00875D87">
              <w:t>là</w:t>
            </w:r>
            <w:proofErr w:type="spellEnd"/>
            <w:r w:rsidRPr="00875D87">
              <w:t xml:space="preserve"> "</w:t>
            </w:r>
            <w:proofErr w:type="spellStart"/>
            <w:r>
              <w:t>Hoạt</w:t>
            </w:r>
            <w:proofErr w:type="spellEnd"/>
            <w:r>
              <w:rPr>
                <w:lang w:val="vi-VN"/>
              </w:rPr>
              <w:t xml:space="preserve"> động</w:t>
            </w:r>
            <w:r w:rsidRPr="00875D87">
              <w:t xml:space="preserve">" </w:t>
            </w:r>
            <w:proofErr w:type="spellStart"/>
            <w:r w:rsidRPr="00875D87">
              <w:t>và</w:t>
            </w:r>
            <w:proofErr w:type="spellEnd"/>
            <w:r w:rsidRPr="00875D87">
              <w:t xml:space="preserve"> </w:t>
            </w:r>
            <w:proofErr w:type="spellStart"/>
            <w:r w:rsidRPr="00875D87">
              <w:t>có</w:t>
            </w:r>
            <w:proofErr w:type="spellEnd"/>
            <w:r w:rsidRPr="00875D87">
              <w:t xml:space="preserve"> </w:t>
            </w:r>
            <w:r>
              <w:rPr>
                <w:lang w:val="vi-VN"/>
              </w:rPr>
              <w:t>[roleName]</w:t>
            </w:r>
            <w:r w:rsidRPr="00875D87">
              <w:t xml:space="preserve"> </w:t>
            </w:r>
            <w:r>
              <w:rPr>
                <w:lang w:val="vi-VN"/>
              </w:rPr>
              <w:t xml:space="preserve"> của “Role” là “Hr admin”</w:t>
            </w:r>
          </w:p>
        </w:tc>
      </w:tr>
      <w:bookmarkEnd w:id="33"/>
      <w:tr w:rsidR="00F044EA" w:rsidRPr="00E76C12" w14:paraId="37F68F88" w14:textId="77777777" w:rsidTr="7914A196">
        <w:tc>
          <w:tcPr>
            <w:tcW w:w="330" w:type="pct"/>
            <w:vAlign w:val="center"/>
          </w:tcPr>
          <w:p w14:paraId="6B79F0BD" w14:textId="1767C5B8" w:rsidR="00F044EA" w:rsidRDefault="00F044EA" w:rsidP="00F044EA">
            <w:pPr>
              <w:rPr>
                <w:rFonts w:cs="Arial"/>
              </w:rPr>
            </w:pPr>
            <w:r>
              <w:rPr>
                <w:rFonts w:cs="Arial"/>
              </w:rPr>
              <w:t>4</w:t>
            </w:r>
          </w:p>
        </w:tc>
        <w:tc>
          <w:tcPr>
            <w:tcW w:w="1130" w:type="pct"/>
            <w:vAlign w:val="center"/>
          </w:tcPr>
          <w:p w14:paraId="401568A3" w14:textId="342C2FE5" w:rsidR="00F044EA" w:rsidRPr="0024019F" w:rsidRDefault="00F044EA" w:rsidP="00F044EA">
            <w:pPr>
              <w:rPr>
                <w:rFonts w:cs="Arial"/>
                <w:lang w:val="vi-VN"/>
              </w:rPr>
            </w:pPr>
            <w:r w:rsidRPr="7914A196">
              <w:rPr>
                <w:rFonts w:cs="Arial"/>
              </w:rPr>
              <w:t>System</w:t>
            </w:r>
            <w:r w:rsidRPr="7914A196">
              <w:rPr>
                <w:rFonts w:cs="Arial"/>
                <w:lang w:val="vi-VN"/>
              </w:rPr>
              <w:t xml:space="preserve"> admin</w:t>
            </w:r>
          </w:p>
        </w:tc>
        <w:tc>
          <w:tcPr>
            <w:tcW w:w="3540" w:type="pct"/>
          </w:tcPr>
          <w:p w14:paraId="738A50A0" w14:textId="5AEB7D55" w:rsidR="00F044EA" w:rsidRPr="005E0A80" w:rsidRDefault="00F044EA" w:rsidP="00F044EA">
            <w:pPr>
              <w:pStyle w:val="BulletList1"/>
              <w:rPr>
                <w:lang w:val="vi-VN"/>
              </w:rPr>
            </w:pPr>
            <w:r w:rsidRPr="005E0A80">
              <w:rPr>
                <w:lang w:val="vi-VN"/>
              </w:rPr>
              <w:t>Là nhân</w:t>
            </w:r>
            <w:r>
              <w:rPr>
                <w:lang w:val="vi-VN"/>
              </w:rPr>
              <w:t xml:space="preserve"> viên quản lý hệ thống </w:t>
            </w:r>
            <w:r w:rsidRPr="005E0A80">
              <w:rPr>
                <w:lang w:val="vi-VN"/>
              </w:rPr>
              <w:t>của công ty</w:t>
            </w:r>
          </w:p>
          <w:p w14:paraId="1C441079" w14:textId="01E9BCC6" w:rsidR="00F044EA" w:rsidRPr="005E0A80" w:rsidRDefault="00F044EA" w:rsidP="00F044EA">
            <w:pPr>
              <w:pStyle w:val="BulletList1"/>
              <w:rPr>
                <w:lang w:val="vi-VN"/>
              </w:rPr>
            </w:pPr>
            <w:r w:rsidRPr="005E0A80">
              <w:rPr>
                <w:lang w:val="vi-VN"/>
              </w:rPr>
              <w:t>Có</w:t>
            </w:r>
            <w:r>
              <w:rPr>
                <w:lang w:val="vi-VN"/>
              </w:rPr>
              <w:t xml:space="preserve"> nhiệm vụ quản lý toàn bộ thông tin trong hệ thống </w:t>
            </w:r>
          </w:p>
          <w:p w14:paraId="105C174D" w14:textId="6956AA4E" w:rsidR="00F044EA" w:rsidRDefault="00F044EA" w:rsidP="00F044EA">
            <w:pPr>
              <w:pStyle w:val="BulletList1"/>
            </w:pPr>
            <w:r w:rsidRPr="005E0A80">
              <w:rPr>
                <w:lang w:val="vi-VN"/>
              </w:rPr>
              <w:t xml:space="preserve"> </w:t>
            </w:r>
            <w:proofErr w:type="spellStart"/>
            <w:r w:rsidRPr="00875D87">
              <w:t>Lái</w:t>
            </w:r>
            <w:proofErr w:type="spellEnd"/>
            <w:r w:rsidRPr="00875D87">
              <w:t xml:space="preserve"> </w:t>
            </w:r>
            <w:proofErr w:type="spellStart"/>
            <w:r w:rsidRPr="00875D87">
              <w:t>xe</w:t>
            </w:r>
            <w:proofErr w:type="spellEnd"/>
            <w:r w:rsidRPr="00875D87">
              <w:t xml:space="preserve"> </w:t>
            </w:r>
            <w:proofErr w:type="spellStart"/>
            <w:r w:rsidRPr="00875D87">
              <w:t>là</w:t>
            </w:r>
            <w:proofErr w:type="spellEnd"/>
            <w:r w:rsidRPr="00875D87">
              <w:t xml:space="preserve"> </w:t>
            </w:r>
            <w:proofErr w:type="spellStart"/>
            <w:r w:rsidRPr="00875D87">
              <w:t>những</w:t>
            </w:r>
            <w:proofErr w:type="spellEnd"/>
            <w:r w:rsidRPr="00875D87">
              <w:t xml:space="preserve"> </w:t>
            </w:r>
            <w:proofErr w:type="spellStart"/>
            <w:r w:rsidRPr="00875D87">
              <w:t>người</w:t>
            </w:r>
            <w:proofErr w:type="spellEnd"/>
            <w:r w:rsidRPr="00875D87">
              <w:t xml:space="preserve"> </w:t>
            </w:r>
            <w:proofErr w:type="spellStart"/>
            <w:r w:rsidRPr="00875D87">
              <w:t>có</w:t>
            </w:r>
            <w:proofErr w:type="spellEnd"/>
            <w:r w:rsidRPr="00875D87">
              <w:t xml:space="preserve"> </w:t>
            </w:r>
            <w:r>
              <w:rPr>
                <w:lang w:val="vi-VN"/>
              </w:rPr>
              <w:t>[</w:t>
            </w:r>
            <w:proofErr w:type="spellStart"/>
            <w:proofErr w:type="gramStart"/>
            <w:r>
              <w:rPr>
                <w:lang w:val="vi-VN"/>
              </w:rPr>
              <w:t>Status</w:t>
            </w:r>
            <w:proofErr w:type="spellEnd"/>
            <w:r>
              <w:rPr>
                <w:lang w:val="vi-VN"/>
              </w:rPr>
              <w:t>]</w:t>
            </w:r>
            <w:r w:rsidRPr="00875D87">
              <w:t xml:space="preserve"> </w:t>
            </w:r>
            <w:r>
              <w:rPr>
                <w:lang w:val="vi-VN"/>
              </w:rPr>
              <w:t xml:space="preserve"> của</w:t>
            </w:r>
            <w:proofErr w:type="gramEnd"/>
            <w:r>
              <w:rPr>
                <w:lang w:val="vi-VN"/>
              </w:rPr>
              <w:t xml:space="preserve"> “</w:t>
            </w:r>
            <w:proofErr w:type="spellStart"/>
            <w:r>
              <w:rPr>
                <w:lang w:val="vi-VN"/>
              </w:rPr>
              <w:t>Employee</w:t>
            </w:r>
            <w:proofErr w:type="spellEnd"/>
            <w:r>
              <w:rPr>
                <w:lang w:val="vi-VN"/>
              </w:rPr>
              <w:t>”</w:t>
            </w:r>
            <w:proofErr w:type="spellStart"/>
            <w:r w:rsidRPr="00875D87">
              <w:t>là</w:t>
            </w:r>
            <w:proofErr w:type="spellEnd"/>
            <w:r w:rsidRPr="00875D87">
              <w:t xml:space="preserve"> "</w:t>
            </w:r>
            <w:proofErr w:type="spellStart"/>
            <w:r>
              <w:t>Hoạt</w:t>
            </w:r>
            <w:proofErr w:type="spellEnd"/>
            <w:r>
              <w:rPr>
                <w:lang w:val="vi-VN"/>
              </w:rPr>
              <w:t xml:space="preserve"> động</w:t>
            </w:r>
            <w:r w:rsidRPr="00875D87">
              <w:t xml:space="preserve">" </w:t>
            </w:r>
            <w:proofErr w:type="spellStart"/>
            <w:r w:rsidRPr="00875D87">
              <w:t>và</w:t>
            </w:r>
            <w:proofErr w:type="spellEnd"/>
            <w:r w:rsidRPr="00875D87">
              <w:t xml:space="preserve"> </w:t>
            </w:r>
            <w:proofErr w:type="spellStart"/>
            <w:r w:rsidRPr="00875D87">
              <w:t>có</w:t>
            </w:r>
            <w:proofErr w:type="spellEnd"/>
            <w:r w:rsidRPr="00875D87">
              <w:t xml:space="preserve"> </w:t>
            </w:r>
            <w:r>
              <w:rPr>
                <w:lang w:val="vi-VN"/>
              </w:rPr>
              <w:t>[roleName]</w:t>
            </w:r>
            <w:r w:rsidRPr="00875D87">
              <w:t xml:space="preserve"> </w:t>
            </w:r>
            <w:r>
              <w:rPr>
                <w:lang w:val="vi-VN"/>
              </w:rPr>
              <w:t xml:space="preserve"> của “Role” là “System admin”</w:t>
            </w:r>
          </w:p>
        </w:tc>
      </w:tr>
      <w:tr w:rsidR="00F044EA" w:rsidRPr="00E76C12" w14:paraId="390B34D9" w14:textId="77777777" w:rsidTr="7914A196">
        <w:tc>
          <w:tcPr>
            <w:tcW w:w="5000" w:type="pct"/>
            <w:gridSpan w:val="3"/>
          </w:tcPr>
          <w:p w14:paraId="53CB4B0E" w14:textId="77777777" w:rsidR="00F044EA" w:rsidRPr="00591017" w:rsidRDefault="00F044EA" w:rsidP="00F044EA">
            <w:pPr>
              <w:rPr>
                <w:rFonts w:cs="Arial"/>
              </w:rPr>
            </w:pPr>
            <w:r>
              <w:rPr>
                <w:rFonts w:cs="Arial"/>
              </w:rPr>
              <w:t>External System</w:t>
            </w:r>
          </w:p>
        </w:tc>
      </w:tr>
      <w:tr w:rsidR="00F044EA" w:rsidRPr="005E0A80" w14:paraId="0B59C500" w14:textId="77777777" w:rsidTr="7914A196">
        <w:tc>
          <w:tcPr>
            <w:tcW w:w="330" w:type="pct"/>
            <w:vAlign w:val="center"/>
          </w:tcPr>
          <w:p w14:paraId="090D6AEB" w14:textId="6642887F" w:rsidR="00F044EA" w:rsidRDefault="005729D3" w:rsidP="00F044EA">
            <w:pPr>
              <w:rPr>
                <w:rFonts w:cs="Arial"/>
              </w:rPr>
            </w:pPr>
            <w:r>
              <w:rPr>
                <w:rFonts w:cs="Arial"/>
              </w:rPr>
              <w:t>1</w:t>
            </w:r>
          </w:p>
        </w:tc>
        <w:tc>
          <w:tcPr>
            <w:tcW w:w="1130" w:type="pct"/>
            <w:vAlign w:val="center"/>
          </w:tcPr>
          <w:p w14:paraId="62CB7E27" w14:textId="33A4A960" w:rsidR="00F044EA" w:rsidRPr="005729D3" w:rsidRDefault="005729D3" w:rsidP="00F044EA">
            <w:pPr>
              <w:rPr>
                <w:rFonts w:cs="Arial"/>
                <w:lang w:val="vi-VN"/>
              </w:rPr>
            </w:pPr>
            <w:proofErr w:type="spellStart"/>
            <w:r>
              <w:rPr>
                <w:rFonts w:cs="Arial"/>
              </w:rPr>
              <w:t>Máy</w:t>
            </w:r>
            <w:proofErr w:type="spellEnd"/>
            <w:r>
              <w:rPr>
                <w:rFonts w:cs="Arial"/>
                <w:lang w:val="vi-VN"/>
              </w:rPr>
              <w:t xml:space="preserve"> chấm công bằng vân tay</w:t>
            </w:r>
          </w:p>
        </w:tc>
        <w:tc>
          <w:tcPr>
            <w:tcW w:w="3540" w:type="pct"/>
          </w:tcPr>
          <w:p w14:paraId="33B394A1" w14:textId="0646D70F" w:rsidR="00F044EA" w:rsidRPr="005E0A80" w:rsidRDefault="005729D3" w:rsidP="00F044EA">
            <w:pPr>
              <w:pStyle w:val="BulletList1"/>
              <w:rPr>
                <w:lang w:val="vi-VN"/>
              </w:rPr>
            </w:pPr>
            <w:r w:rsidRPr="005E0A80">
              <w:rPr>
                <w:lang w:val="vi-VN"/>
              </w:rPr>
              <w:t>Lấy</w:t>
            </w:r>
            <w:r>
              <w:rPr>
                <w:lang w:val="vi-VN"/>
              </w:rPr>
              <w:t xml:space="preserve"> dữ liệu về thời gian </w:t>
            </w:r>
            <w:proofErr w:type="spellStart"/>
            <w:r>
              <w:rPr>
                <w:lang w:val="vi-VN"/>
              </w:rPr>
              <w:t>checkin</w:t>
            </w:r>
            <w:proofErr w:type="spellEnd"/>
            <w:r>
              <w:rPr>
                <w:lang w:val="vi-VN"/>
              </w:rPr>
              <w:t xml:space="preserve">, </w:t>
            </w:r>
            <w:proofErr w:type="spellStart"/>
            <w:r>
              <w:rPr>
                <w:lang w:val="vi-VN"/>
              </w:rPr>
              <w:t>checkout</w:t>
            </w:r>
            <w:proofErr w:type="spellEnd"/>
            <w:r>
              <w:rPr>
                <w:lang w:val="vi-VN"/>
              </w:rPr>
              <w:t xml:space="preserve"> của nhân viên</w:t>
            </w:r>
          </w:p>
        </w:tc>
      </w:tr>
    </w:tbl>
    <w:p w14:paraId="0DE742AE" w14:textId="77777777" w:rsidR="002D6741" w:rsidRPr="005E0A80" w:rsidRDefault="002D6741" w:rsidP="002D6741">
      <w:pPr>
        <w:rPr>
          <w:rFonts w:cs="Arial"/>
          <w:b/>
          <w:lang w:val="vi-VN" w:eastAsia="en-US"/>
        </w:rPr>
      </w:pPr>
    </w:p>
    <w:p w14:paraId="7BF5D118" w14:textId="77777777" w:rsidR="002D6741" w:rsidRDefault="002D6741" w:rsidP="002D6741">
      <w:pPr>
        <w:pStyle w:val="Heading2"/>
        <w:spacing w:line="360" w:lineRule="auto"/>
        <w:rPr>
          <w:rFonts w:cs="Arial"/>
        </w:rPr>
      </w:pPr>
      <w:bookmarkStart w:id="34" w:name="_Toc155375204"/>
      <w:r w:rsidRPr="008F2D5E">
        <w:rPr>
          <w:rFonts w:cs="Arial"/>
        </w:rPr>
        <w:lastRenderedPageBreak/>
        <w:t>Workflow Diagram</w:t>
      </w:r>
      <w:bookmarkEnd w:id="32"/>
      <w:bookmarkEnd w:id="34"/>
    </w:p>
    <w:p w14:paraId="1B9BA742" w14:textId="7BFF2BEF" w:rsidR="004304E8" w:rsidRPr="004304E8" w:rsidRDefault="004304E8" w:rsidP="004304E8">
      <w:pPr>
        <w:pStyle w:val="Heading3"/>
      </w:pPr>
      <w:proofErr w:type="spellStart"/>
      <w:r>
        <w:t>Đơn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proofErr w:type="spellEnd"/>
    </w:p>
    <w:p w14:paraId="22975D32" w14:textId="69F1B75A" w:rsidR="002D6741" w:rsidRPr="008F2D5E" w:rsidRDefault="00926CE7" w:rsidP="00DB519B">
      <w:pPr>
        <w:pStyle w:val="BulletList1"/>
        <w:numPr>
          <w:ilvl w:val="0"/>
          <w:numId w:val="0"/>
        </w:numPr>
        <w:ind w:left="360" w:hanging="360"/>
        <w:jc w:val="center"/>
      </w:pPr>
      <w:r>
        <w:rPr>
          <w:noProof/>
        </w:rPr>
        <w:drawing>
          <wp:inline distT="0" distB="0" distL="0" distR="0" wp14:anchorId="7913D6ED" wp14:editId="3CAAA99E">
            <wp:extent cx="5943600" cy="4708525"/>
            <wp:effectExtent l="0" t="0" r="0" b="0"/>
            <wp:docPr id="439019634" name="Picture 439019634"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9634" name="Picture 3" descr="A diagram of a workflow&#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708525"/>
                    </a:xfrm>
                    <a:prstGeom prst="rect">
                      <a:avLst/>
                    </a:prstGeom>
                  </pic:spPr>
                </pic:pic>
              </a:graphicData>
            </a:graphic>
          </wp:inline>
        </w:drawing>
      </w:r>
    </w:p>
    <w:p w14:paraId="23DEFB51" w14:textId="4DA24AA0" w:rsidR="002D6741" w:rsidRPr="00F044EA" w:rsidRDefault="002D6741" w:rsidP="002D6741">
      <w:pPr>
        <w:pStyle w:val="Caption"/>
        <w:rPr>
          <w:rFonts w:cs="Arial"/>
          <w:lang w:val="vi-VN"/>
        </w:rPr>
      </w:pPr>
      <w:r w:rsidRPr="008F2D5E">
        <w:rPr>
          <w:rFonts w:cs="Arial"/>
        </w:rPr>
        <w:t xml:space="preserve">Figure </w:t>
      </w:r>
      <w:r w:rsidRPr="008F2D5E">
        <w:rPr>
          <w:rFonts w:cs="Arial"/>
        </w:rPr>
        <w:fldChar w:fldCharType="begin"/>
      </w:r>
      <w:r w:rsidRPr="008F2D5E">
        <w:rPr>
          <w:rFonts w:cs="Arial"/>
        </w:rPr>
        <w:instrText xml:space="preserve"> STYLEREF 1 \s </w:instrText>
      </w:r>
      <w:r w:rsidRPr="008F2D5E">
        <w:rPr>
          <w:rFonts w:cs="Arial"/>
        </w:rPr>
        <w:fldChar w:fldCharType="separate"/>
      </w:r>
      <w:r w:rsidR="005E1475">
        <w:rPr>
          <w:rFonts w:cs="Arial"/>
          <w:noProof/>
        </w:rPr>
        <w:t>2</w:t>
      </w:r>
      <w:r w:rsidRPr="008F2D5E">
        <w:rPr>
          <w:rFonts w:cs="Arial"/>
        </w:rPr>
        <w:fldChar w:fldCharType="end"/>
      </w:r>
      <w:r w:rsidRPr="008F2D5E">
        <w:rPr>
          <w:rFonts w:cs="Arial"/>
        </w:rPr>
        <w:t>.</w:t>
      </w:r>
      <w:r w:rsidRPr="008F2D5E">
        <w:rPr>
          <w:rFonts w:cs="Arial"/>
        </w:rPr>
        <w:fldChar w:fldCharType="begin"/>
      </w:r>
      <w:r w:rsidRPr="008F2D5E">
        <w:rPr>
          <w:rFonts w:cs="Arial"/>
        </w:rPr>
        <w:instrText xml:space="preserve"> SEQ Figure \* ARABIC \s 1 </w:instrText>
      </w:r>
      <w:r w:rsidRPr="008F2D5E">
        <w:rPr>
          <w:rFonts w:cs="Arial"/>
        </w:rPr>
        <w:fldChar w:fldCharType="separate"/>
      </w:r>
      <w:r w:rsidR="005E1475">
        <w:rPr>
          <w:rFonts w:cs="Arial"/>
          <w:noProof/>
        </w:rPr>
        <w:t>2</w:t>
      </w:r>
      <w:r w:rsidRPr="008F2D5E">
        <w:rPr>
          <w:rFonts w:cs="Arial"/>
        </w:rPr>
        <w:fldChar w:fldCharType="end"/>
      </w:r>
      <w:r w:rsidRPr="008F2D5E">
        <w:rPr>
          <w:rFonts w:cs="Arial"/>
        </w:rPr>
        <w:t xml:space="preserve">: </w:t>
      </w:r>
      <w:r>
        <w:t xml:space="preserve">Workflow for </w:t>
      </w:r>
      <w:r w:rsidR="00F044EA">
        <w:t>Leave</w:t>
      </w:r>
      <w:r w:rsidR="00F044EA">
        <w:rPr>
          <w:lang w:val="vi-VN"/>
        </w:rPr>
        <w:t xml:space="preserve"> Request</w:t>
      </w:r>
    </w:p>
    <w:p w14:paraId="3C5C1616" w14:textId="77777777" w:rsidR="002D6741" w:rsidRPr="008F2D5E" w:rsidRDefault="002D6741" w:rsidP="002D6741">
      <w:pPr>
        <w:rPr>
          <w:rFonts w:cs="Arial"/>
          <w:b/>
          <w:lang w:val="en-US" w:eastAsia="en-US"/>
        </w:rPr>
      </w:pPr>
      <w:bookmarkStart w:id="35" w:name="_Hlk152356584"/>
      <w:r w:rsidRPr="008F2D5E">
        <w:rPr>
          <w:rFonts w:cs="Arial"/>
          <w:b/>
          <w:lang w:val="en-US" w:eastAsia="en-US"/>
        </w:rPr>
        <w:t>Workflow Note:</w:t>
      </w:r>
    </w:p>
    <w:p w14:paraId="65DB4673" w14:textId="5EE35A86" w:rsidR="00DB519B" w:rsidRDefault="00DB519B" w:rsidP="00DB519B">
      <w:pPr>
        <w:pStyle w:val="Body"/>
      </w:pP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rsidR="00926CE7">
        <w:t>xử</w:t>
      </w:r>
      <w:proofErr w:type="spellEnd"/>
      <w:r w:rsidR="00926CE7">
        <w:rPr>
          <w:lang w:val="vi-VN"/>
        </w:rPr>
        <w:t xml:space="preserve"> lý đơn xin nghỉ phép (</w:t>
      </w:r>
      <w:proofErr w:type="spellStart"/>
      <w:r w:rsidR="00926CE7">
        <w:rPr>
          <w:lang w:val="vi-VN"/>
        </w:rPr>
        <w:t>Leave</w:t>
      </w:r>
      <w:proofErr w:type="spellEnd"/>
      <w:r w:rsidR="00926CE7">
        <w:rPr>
          <w:lang w:val="vi-VN"/>
        </w:rPr>
        <w:t xml:space="preserve"> </w:t>
      </w:r>
      <w:proofErr w:type="spellStart"/>
      <w:r w:rsidR="00926CE7">
        <w:rPr>
          <w:lang w:val="vi-VN"/>
        </w:rPr>
        <w:t>request</w:t>
      </w:r>
      <w:proofErr w:type="spellEnd"/>
      <w:r w:rsidR="00926CE7">
        <w:rPr>
          <w:lang w:val="vi-VN"/>
        </w:rPr>
        <w:t>)</w:t>
      </w:r>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thông</w:t>
      </w:r>
      <w:proofErr w:type="spellEnd"/>
      <w:r>
        <w:t xml:space="preserve"> qua </w:t>
      </w:r>
      <w:proofErr w:type="spellStart"/>
      <w:r>
        <w:t>các</w:t>
      </w:r>
      <w:proofErr w:type="spellEnd"/>
      <w:r>
        <w:t xml:space="preserve"> </w:t>
      </w:r>
      <w:proofErr w:type="spellStart"/>
      <w:r>
        <w:t>bước</w:t>
      </w:r>
      <w:proofErr w:type="spellEnd"/>
      <w:r>
        <w:t xml:space="preserve"> </w:t>
      </w:r>
      <w:proofErr w:type="spellStart"/>
      <w:r>
        <w:t>sau</w:t>
      </w:r>
      <w:proofErr w:type="spellEnd"/>
      <w:r>
        <w:t>:</w:t>
      </w:r>
    </w:p>
    <w:p w14:paraId="01278B0C" w14:textId="43817488" w:rsidR="00926CE7" w:rsidRPr="00926CE7" w:rsidRDefault="00926CE7" w:rsidP="00926CE7">
      <w:pPr>
        <w:pStyle w:val="BulletList1"/>
      </w:pPr>
      <w:proofErr w:type="spellStart"/>
      <w:r>
        <w:t>Nhân</w:t>
      </w:r>
      <w:proofErr w:type="spellEnd"/>
      <w:r>
        <w:rPr>
          <w:lang w:val="vi-VN"/>
        </w:rPr>
        <w:t xml:space="preserve"> viên tạo và nộp đơn xin nghỉ phép, hệ thống sẽ tự động gửi đơn cho người quản lý trực tiếp của nhân viên đó (trưởng phòng ban) </w:t>
      </w:r>
    </w:p>
    <w:p w14:paraId="0304F324" w14:textId="3AB9ACFF" w:rsidR="00926CE7" w:rsidRPr="00926CE7" w:rsidRDefault="00926CE7" w:rsidP="00926CE7">
      <w:pPr>
        <w:pStyle w:val="BulletList1"/>
      </w:pPr>
      <w:r>
        <w:rPr>
          <w:lang w:val="vi-VN"/>
        </w:rPr>
        <w:t>Quản lý nhận được thông báo thực hiện một trong hai hành động sau:</w:t>
      </w:r>
    </w:p>
    <w:p w14:paraId="169EC12C" w14:textId="42A98EB8" w:rsidR="00926CE7" w:rsidRPr="00155605" w:rsidRDefault="00926CE7" w:rsidP="00926CE7">
      <w:pPr>
        <w:pStyle w:val="Level2"/>
      </w:pPr>
      <w:r>
        <w:t xml:space="preserve">Xác nhân: </w:t>
      </w:r>
      <w:r w:rsidR="00DC41CE">
        <w:t xml:space="preserve">Hệ thống sẽ gửi đơn xin nghỉ phép đến </w:t>
      </w:r>
      <w:proofErr w:type="spellStart"/>
      <w:r w:rsidR="00DC41CE">
        <w:t>Hr</w:t>
      </w:r>
      <w:proofErr w:type="spellEnd"/>
      <w:r w:rsidR="00DC41CE">
        <w:t xml:space="preserve"> </w:t>
      </w:r>
      <w:proofErr w:type="spellStart"/>
      <w:r w:rsidR="00DC41CE">
        <w:t>admin</w:t>
      </w:r>
      <w:proofErr w:type="spellEnd"/>
      <w:r w:rsidR="00DC41CE">
        <w:t xml:space="preserve"> đồng thời gửi một thông báo đến nhân viên </w:t>
      </w:r>
      <w:proofErr w:type="spellStart"/>
      <w:r w:rsidR="005061D6">
        <w:rPr>
          <w:lang w:val="en-US"/>
        </w:rPr>
        <w:t>theo</w:t>
      </w:r>
      <w:proofErr w:type="spellEnd"/>
      <w:r w:rsidR="005061D6">
        <w:rPr>
          <w:lang w:val="en-US"/>
        </w:rPr>
        <w:t xml:space="preserve"> template </w:t>
      </w:r>
      <w:r w:rsidR="00155605">
        <w:rPr>
          <w:lang w:val="en-US"/>
        </w:rPr>
        <w:fldChar w:fldCharType="begin"/>
      </w:r>
      <w:r w:rsidR="00155605">
        <w:rPr>
          <w:lang w:val="en-US"/>
        </w:rPr>
        <w:instrText xml:space="preserve"> REF _Ref155041326 \h </w:instrText>
      </w:r>
      <w:r w:rsidR="00155605">
        <w:rPr>
          <w:lang w:val="en-US"/>
        </w:rPr>
      </w:r>
      <w:r w:rsidR="00155605">
        <w:rPr>
          <w:lang w:val="en-US"/>
        </w:rPr>
        <w:fldChar w:fldCharType="separate"/>
      </w:r>
      <w:proofErr w:type="spellStart"/>
      <w:r w:rsidR="005E1475">
        <w:t>Notice</w:t>
      </w:r>
      <w:proofErr w:type="spellEnd"/>
      <w:r w:rsidR="005E1475">
        <w:t xml:space="preserve"> </w:t>
      </w:r>
      <w:r w:rsidR="005E1475">
        <w:rPr>
          <w:noProof/>
        </w:rPr>
        <w:t>1</w:t>
      </w:r>
      <w:r w:rsidR="005E1475">
        <w:t>.[</w:t>
      </w:r>
      <w:proofErr w:type="spellStart"/>
      <w:r w:rsidR="005E1475">
        <w:t>ManagerName</w:t>
      </w:r>
      <w:proofErr w:type="spellEnd"/>
      <w:r w:rsidR="005E1475">
        <w:t>] đã xác nhận [</w:t>
      </w:r>
      <w:proofErr w:type="spellStart"/>
      <w:r w:rsidR="005E1475">
        <w:t>LeaveRequestID</w:t>
      </w:r>
      <w:proofErr w:type="spellEnd"/>
      <w:r w:rsidR="005E1475">
        <w:t>] của bạn</w:t>
      </w:r>
      <w:r w:rsidR="00155605">
        <w:rPr>
          <w:lang w:val="en-US"/>
        </w:rPr>
        <w:fldChar w:fldCharType="end"/>
      </w:r>
    </w:p>
    <w:p w14:paraId="37ACB2D1" w14:textId="6520CBEC" w:rsidR="00B04B46" w:rsidRDefault="00155605" w:rsidP="00155605">
      <w:pPr>
        <w:pStyle w:val="Level2"/>
      </w:pPr>
      <w:r w:rsidRPr="00155605">
        <w:t xml:space="preserve">Từ chối: Hệ thống sẽ gửi đơn xin nghỉ quay lại nhân viên đã nộp đơn kèm với một thông báo và lý do bị từ chối của quản lý theo template  </w:t>
      </w:r>
      <w:bookmarkEnd w:id="35"/>
      <w:r w:rsidRPr="00155605">
        <w:fldChar w:fldCharType="begin"/>
      </w:r>
      <w:r w:rsidRPr="00155605">
        <w:instrText xml:space="preserve"> REF _Ref155041525 \h </w:instrText>
      </w:r>
      <w:r>
        <w:instrText xml:space="preserve"> \* MERGEFORMAT </w:instrText>
      </w:r>
      <w:r w:rsidRPr="00155605">
        <w:fldChar w:fldCharType="separate"/>
      </w:r>
      <w:proofErr w:type="spellStart"/>
      <w:r w:rsidR="005E1475">
        <w:t>Notice</w:t>
      </w:r>
      <w:proofErr w:type="spellEnd"/>
      <w:r w:rsidR="005E1475">
        <w:t xml:space="preserve"> 2.[</w:t>
      </w:r>
      <w:proofErr w:type="spellStart"/>
      <w:r w:rsidR="005E1475">
        <w:t>ManagerName</w:t>
      </w:r>
      <w:proofErr w:type="spellEnd"/>
      <w:r w:rsidR="005E1475">
        <w:t>] đã từ chối [</w:t>
      </w:r>
      <w:proofErr w:type="spellStart"/>
      <w:r w:rsidR="005E1475">
        <w:t>LeaveRequestID</w:t>
      </w:r>
      <w:proofErr w:type="spellEnd"/>
      <w:r w:rsidR="005E1475">
        <w:t xml:space="preserve">] của bạn với lý do </w:t>
      </w:r>
      <w:proofErr w:type="spellStart"/>
      <w:r w:rsidR="005E1475" w:rsidRPr="005E1475">
        <w:t>link</w:t>
      </w:r>
      <w:proofErr w:type="spellEnd"/>
      <w:r w:rsidRPr="00155605">
        <w:fldChar w:fldCharType="end"/>
      </w:r>
      <w:r>
        <w:t>. Sau đó nhân viên có thể chỉnh sửa đơn và nộp lại</w:t>
      </w:r>
    </w:p>
    <w:p w14:paraId="10155169" w14:textId="4A51CFCA" w:rsidR="00155605" w:rsidRPr="005E0A80" w:rsidRDefault="00155605" w:rsidP="00155605">
      <w:pPr>
        <w:pStyle w:val="BulletList1"/>
        <w:rPr>
          <w:lang w:val="vi-VN"/>
        </w:rPr>
      </w:pPr>
      <w:proofErr w:type="spellStart"/>
      <w:r w:rsidRPr="005E0A80">
        <w:rPr>
          <w:lang w:val="vi-VN"/>
        </w:rPr>
        <w:t>Hr</w:t>
      </w:r>
      <w:proofErr w:type="spellEnd"/>
      <w:r>
        <w:rPr>
          <w:lang w:val="vi-VN"/>
        </w:rPr>
        <w:t xml:space="preserve"> </w:t>
      </w:r>
      <w:proofErr w:type="spellStart"/>
      <w:r>
        <w:rPr>
          <w:lang w:val="vi-VN"/>
        </w:rPr>
        <w:t>admin</w:t>
      </w:r>
      <w:proofErr w:type="spellEnd"/>
      <w:r w:rsidRPr="005E0A80">
        <w:rPr>
          <w:lang w:val="vi-VN"/>
        </w:rPr>
        <w:t xml:space="preserve"> nhận được thông báo thực hiện một trong hai hành động sau:</w:t>
      </w:r>
    </w:p>
    <w:p w14:paraId="30ACA9AF" w14:textId="0F1EE3DD" w:rsidR="00155605" w:rsidRDefault="00155605" w:rsidP="00155605">
      <w:pPr>
        <w:pStyle w:val="Level2"/>
      </w:pPr>
      <w:r>
        <w:lastRenderedPageBreak/>
        <w:t>Phê duyệt: Hệ thống sẽ ghi nhận đơn xin nghỉ của nhân viên để truy xuất khi chấm công,... đồng thời gửi một thông báo đến nhân viên theo template</w:t>
      </w:r>
      <w:r w:rsidR="00C7477C">
        <w:t xml:space="preserve"> </w:t>
      </w:r>
      <w:r w:rsidR="00C7477C">
        <w:fldChar w:fldCharType="begin"/>
      </w:r>
      <w:r w:rsidR="00C7477C">
        <w:instrText xml:space="preserve"> REF _Ref155041936 \h </w:instrText>
      </w:r>
      <w:r w:rsidR="00C7477C">
        <w:fldChar w:fldCharType="separate"/>
      </w:r>
      <w:proofErr w:type="spellStart"/>
      <w:r w:rsidR="005E1475">
        <w:t>Notice</w:t>
      </w:r>
      <w:proofErr w:type="spellEnd"/>
      <w:r w:rsidR="005E1475">
        <w:t xml:space="preserve"> </w:t>
      </w:r>
      <w:r w:rsidR="005E1475">
        <w:rPr>
          <w:noProof/>
        </w:rPr>
        <w:t>3</w:t>
      </w:r>
      <w:r w:rsidR="005E1475">
        <w:t>.[</w:t>
      </w:r>
      <w:proofErr w:type="spellStart"/>
      <w:r w:rsidR="005E1475">
        <w:t>HRName</w:t>
      </w:r>
      <w:proofErr w:type="spellEnd"/>
      <w:r w:rsidR="005E1475">
        <w:t>] đã xác nhận [</w:t>
      </w:r>
      <w:proofErr w:type="spellStart"/>
      <w:r w:rsidR="005E1475">
        <w:t>LeaveRequestID</w:t>
      </w:r>
      <w:proofErr w:type="spellEnd"/>
      <w:r w:rsidR="005E1475">
        <w:t>] của bạn</w:t>
      </w:r>
      <w:r w:rsidR="00C7477C">
        <w:fldChar w:fldCharType="end"/>
      </w:r>
      <w:r w:rsidR="00C7477C">
        <w:t>. Workflow hoàn thành</w:t>
      </w:r>
    </w:p>
    <w:p w14:paraId="4D27BB24" w14:textId="4949F9D1" w:rsidR="00155605" w:rsidRDefault="00C7477C" w:rsidP="00C7477C">
      <w:pPr>
        <w:pStyle w:val="Level2"/>
      </w:pPr>
      <w:r w:rsidRPr="00C7477C">
        <w:t xml:space="preserve">Từ chối: Hệ thống sẽ gửi đơn xin nghỉ quay lại nhân viên đã nộp đơn kèm với một thông báo và lý do bị từ chối của HR theo </w:t>
      </w:r>
      <w:r w:rsidRPr="00C7477C">
        <w:fldChar w:fldCharType="begin"/>
      </w:r>
      <w:r w:rsidRPr="00C7477C">
        <w:instrText xml:space="preserve"> REF _Ref155042005 \h </w:instrText>
      </w:r>
      <w:r>
        <w:instrText xml:space="preserve"> \* MERGEFORMAT </w:instrText>
      </w:r>
      <w:r w:rsidRPr="00C7477C">
        <w:fldChar w:fldCharType="separate"/>
      </w:r>
      <w:proofErr w:type="spellStart"/>
      <w:r w:rsidR="005E1475">
        <w:t>Notice</w:t>
      </w:r>
      <w:proofErr w:type="spellEnd"/>
      <w:r w:rsidR="005E1475">
        <w:t xml:space="preserve"> 4.[</w:t>
      </w:r>
      <w:proofErr w:type="spellStart"/>
      <w:r w:rsidR="005E1475">
        <w:t>HRName</w:t>
      </w:r>
      <w:proofErr w:type="spellEnd"/>
      <w:r w:rsidR="005E1475">
        <w:t>] đã từ chối [</w:t>
      </w:r>
      <w:proofErr w:type="spellStart"/>
      <w:r w:rsidR="005E1475">
        <w:t>LeaveRequestID</w:t>
      </w:r>
      <w:proofErr w:type="spellEnd"/>
      <w:r w:rsidR="005E1475">
        <w:t xml:space="preserve">] của bạn với lý do </w:t>
      </w:r>
      <w:proofErr w:type="spellStart"/>
      <w:r w:rsidR="005E1475" w:rsidRPr="005E1475">
        <w:t>link</w:t>
      </w:r>
      <w:proofErr w:type="spellEnd"/>
      <w:r w:rsidRPr="00C7477C">
        <w:fldChar w:fldCharType="end"/>
      </w:r>
      <w:r w:rsidRPr="00C7477C">
        <w:t>. Nhân viên có thể chỉnh sửa đơn và nộp lại.</w:t>
      </w:r>
    </w:p>
    <w:p w14:paraId="7FA6B49A" w14:textId="77777777" w:rsidR="004304E8" w:rsidRPr="00155605" w:rsidRDefault="004304E8" w:rsidP="004304E8">
      <w:pPr>
        <w:pStyle w:val="Level2"/>
        <w:numPr>
          <w:ilvl w:val="0"/>
          <w:numId w:val="0"/>
        </w:numPr>
        <w:ind w:left="720"/>
      </w:pPr>
    </w:p>
    <w:p w14:paraId="67C508F4" w14:textId="29705393" w:rsidR="00155605" w:rsidRDefault="00155605" w:rsidP="004304E8">
      <w:pPr>
        <w:pStyle w:val="Heading3"/>
      </w:pPr>
      <w:r w:rsidRPr="005E0A80">
        <w:rPr>
          <w:lang w:val="vi-VN"/>
        </w:rPr>
        <w:t xml:space="preserve">   </w:t>
      </w:r>
      <w:proofErr w:type="spellStart"/>
      <w:r w:rsidR="004304E8">
        <w:t>Chấm</w:t>
      </w:r>
      <w:proofErr w:type="spellEnd"/>
      <w:r w:rsidR="004304E8">
        <w:t xml:space="preserve"> </w:t>
      </w:r>
      <w:proofErr w:type="spellStart"/>
      <w:r w:rsidR="004304E8">
        <w:t>công</w:t>
      </w:r>
      <w:proofErr w:type="spellEnd"/>
    </w:p>
    <w:p w14:paraId="22A8C212" w14:textId="1280B9B0" w:rsidR="004304E8" w:rsidRDefault="004304E8" w:rsidP="00CE774D">
      <w:pPr>
        <w:pStyle w:val="Heading4"/>
      </w:pPr>
      <w:proofErr w:type="spellStart"/>
      <w:r>
        <w:t>Chấm</w:t>
      </w:r>
      <w:proofErr w:type="spellEnd"/>
      <w:r>
        <w:t xml:space="preserve"> </w:t>
      </w:r>
      <w:proofErr w:type="spellStart"/>
      <w:r>
        <w:t>công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intern</w:t>
      </w:r>
    </w:p>
    <w:p w14:paraId="642BC05F" w14:textId="2D5A6057" w:rsidR="004304E8" w:rsidRDefault="004304E8" w:rsidP="004304E8">
      <w:pPr>
        <w:rPr>
          <w:lang w:val="en-US" w:eastAsia="en-US"/>
        </w:rPr>
      </w:pPr>
      <w:r>
        <w:rPr>
          <w:noProof/>
          <w:lang w:val="en-US" w:eastAsia="en-US"/>
        </w:rPr>
        <w:drawing>
          <wp:inline distT="0" distB="0" distL="0" distR="0" wp14:anchorId="7F2EC371" wp14:editId="05AC6D1F">
            <wp:extent cx="5943600" cy="4371975"/>
            <wp:effectExtent l="0" t="0" r="0" b="9525"/>
            <wp:docPr id="913685331" name="Picture 91368533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85331" name="Picture 1" descr="A diagram of a workflow&#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4371975"/>
                    </a:xfrm>
                    <a:prstGeom prst="rect">
                      <a:avLst/>
                    </a:prstGeom>
                  </pic:spPr>
                </pic:pic>
              </a:graphicData>
            </a:graphic>
          </wp:inline>
        </w:drawing>
      </w:r>
    </w:p>
    <w:p w14:paraId="0F872391" w14:textId="4CE681D2" w:rsidR="004304E8" w:rsidRPr="004304E8" w:rsidRDefault="004304E8" w:rsidP="004304E8">
      <w:pPr>
        <w:pStyle w:val="Caption"/>
        <w:rPr>
          <w:rFonts w:cs="Arial"/>
          <w:lang w:val="vi-VN"/>
        </w:rPr>
      </w:pPr>
      <w:r w:rsidRPr="008F2D5E">
        <w:rPr>
          <w:rFonts w:cs="Arial"/>
        </w:rPr>
        <w:t xml:space="preserve">Figure </w:t>
      </w:r>
      <w:r w:rsidRPr="008F2D5E">
        <w:rPr>
          <w:rFonts w:cs="Arial"/>
        </w:rPr>
        <w:fldChar w:fldCharType="begin"/>
      </w:r>
      <w:r w:rsidRPr="008F2D5E">
        <w:rPr>
          <w:rFonts w:cs="Arial"/>
        </w:rPr>
        <w:instrText xml:space="preserve"> STYLEREF 1 \s </w:instrText>
      </w:r>
      <w:r w:rsidRPr="008F2D5E">
        <w:rPr>
          <w:rFonts w:cs="Arial"/>
        </w:rPr>
        <w:fldChar w:fldCharType="separate"/>
      </w:r>
      <w:r w:rsidR="005E1475">
        <w:rPr>
          <w:rFonts w:cs="Arial"/>
          <w:noProof/>
        </w:rPr>
        <w:t>2</w:t>
      </w:r>
      <w:r w:rsidRPr="008F2D5E">
        <w:rPr>
          <w:rFonts w:cs="Arial"/>
        </w:rPr>
        <w:fldChar w:fldCharType="end"/>
      </w:r>
      <w:r w:rsidRPr="008F2D5E">
        <w:rPr>
          <w:rFonts w:cs="Arial"/>
        </w:rPr>
        <w:t>.</w:t>
      </w:r>
      <w:r w:rsidRPr="008F2D5E">
        <w:rPr>
          <w:rFonts w:cs="Arial"/>
        </w:rPr>
        <w:fldChar w:fldCharType="begin"/>
      </w:r>
      <w:r w:rsidRPr="008F2D5E">
        <w:rPr>
          <w:rFonts w:cs="Arial"/>
        </w:rPr>
        <w:instrText xml:space="preserve"> SEQ Figure \* ARABIC \s 1 </w:instrText>
      </w:r>
      <w:r w:rsidRPr="008F2D5E">
        <w:rPr>
          <w:rFonts w:cs="Arial"/>
        </w:rPr>
        <w:fldChar w:fldCharType="separate"/>
      </w:r>
      <w:r w:rsidR="005E1475">
        <w:rPr>
          <w:rFonts w:cs="Arial"/>
          <w:noProof/>
        </w:rPr>
        <w:t>3</w:t>
      </w:r>
      <w:r w:rsidRPr="008F2D5E">
        <w:rPr>
          <w:rFonts w:cs="Arial"/>
        </w:rPr>
        <w:fldChar w:fldCharType="end"/>
      </w:r>
      <w:r w:rsidRPr="008F2D5E">
        <w:rPr>
          <w:rFonts w:cs="Arial"/>
        </w:rPr>
        <w:t xml:space="preserve">: </w:t>
      </w:r>
      <w:r>
        <w:t xml:space="preserve">Workflow for </w:t>
      </w:r>
      <w:proofErr w:type="spellStart"/>
      <w:r>
        <w:t>chấm</w:t>
      </w:r>
      <w:proofErr w:type="spellEnd"/>
      <w:r>
        <w:rPr>
          <w:lang w:val="vi-VN"/>
        </w:rPr>
        <w:t xml:space="preserve"> công dành cho nhân viên </w:t>
      </w:r>
      <w:proofErr w:type="spellStart"/>
      <w:r>
        <w:rPr>
          <w:lang w:val="vi-VN"/>
        </w:rPr>
        <w:t>intern</w:t>
      </w:r>
      <w:proofErr w:type="spellEnd"/>
    </w:p>
    <w:p w14:paraId="3EFE1D73" w14:textId="77777777" w:rsidR="004304E8" w:rsidRPr="005E0A80" w:rsidRDefault="004304E8" w:rsidP="004304E8">
      <w:pPr>
        <w:rPr>
          <w:rFonts w:cs="Arial"/>
          <w:b/>
          <w:lang w:val="vi-VN" w:eastAsia="en-US"/>
        </w:rPr>
      </w:pPr>
      <w:proofErr w:type="spellStart"/>
      <w:r w:rsidRPr="005E0A80">
        <w:rPr>
          <w:rFonts w:cs="Arial"/>
          <w:b/>
          <w:lang w:val="vi-VN" w:eastAsia="en-US"/>
        </w:rPr>
        <w:t>Workflow</w:t>
      </w:r>
      <w:proofErr w:type="spellEnd"/>
      <w:r w:rsidRPr="005E0A80">
        <w:rPr>
          <w:rFonts w:cs="Arial"/>
          <w:b/>
          <w:lang w:val="vi-VN" w:eastAsia="en-US"/>
        </w:rPr>
        <w:t xml:space="preserve"> </w:t>
      </w:r>
      <w:proofErr w:type="spellStart"/>
      <w:r w:rsidRPr="005E0A80">
        <w:rPr>
          <w:rFonts w:cs="Arial"/>
          <w:b/>
          <w:lang w:val="vi-VN" w:eastAsia="en-US"/>
        </w:rPr>
        <w:t>Note</w:t>
      </w:r>
      <w:proofErr w:type="spellEnd"/>
      <w:r w:rsidRPr="005E0A80">
        <w:rPr>
          <w:rFonts w:cs="Arial"/>
          <w:b/>
          <w:lang w:val="vi-VN" w:eastAsia="en-US"/>
        </w:rPr>
        <w:t>:</w:t>
      </w:r>
    </w:p>
    <w:p w14:paraId="01EB3082" w14:textId="2C66FFAE" w:rsidR="00584B01" w:rsidRPr="00584B01" w:rsidRDefault="00584B01" w:rsidP="004304E8">
      <w:pPr>
        <w:rPr>
          <w:rFonts w:cs="Arial"/>
          <w:bCs/>
          <w:lang w:val="vi-VN" w:eastAsia="en-US"/>
        </w:rPr>
      </w:pPr>
      <w:r w:rsidRPr="005E0A80">
        <w:rPr>
          <w:rFonts w:cs="Arial"/>
          <w:bCs/>
          <w:lang w:val="vi-VN" w:eastAsia="en-US"/>
        </w:rPr>
        <w:t>Nghiệp</w:t>
      </w:r>
      <w:r w:rsidRPr="00584B01">
        <w:rPr>
          <w:rFonts w:cs="Arial"/>
          <w:bCs/>
          <w:lang w:val="vi-VN" w:eastAsia="en-US"/>
        </w:rPr>
        <w:t xml:space="preserve"> vụ chấm công dành cho nhân viên </w:t>
      </w:r>
      <w:proofErr w:type="spellStart"/>
      <w:r w:rsidRPr="00584B01">
        <w:rPr>
          <w:rFonts w:cs="Arial"/>
          <w:bCs/>
          <w:lang w:val="vi-VN" w:eastAsia="en-US"/>
        </w:rPr>
        <w:t>intern</w:t>
      </w:r>
      <w:proofErr w:type="spellEnd"/>
      <w:r w:rsidRPr="00584B01">
        <w:rPr>
          <w:rFonts w:cs="Arial"/>
          <w:bCs/>
          <w:lang w:val="vi-VN" w:eastAsia="en-US"/>
        </w:rPr>
        <w:t xml:space="preserve"> được xử lý qua các bước sau:</w:t>
      </w:r>
    </w:p>
    <w:p w14:paraId="068301DB" w14:textId="2EC67BC5" w:rsidR="004304E8" w:rsidRPr="005E0A80" w:rsidRDefault="004304E8" w:rsidP="00584B01">
      <w:pPr>
        <w:pStyle w:val="BulletList1"/>
        <w:rPr>
          <w:lang w:val="vi-VN"/>
        </w:rPr>
      </w:pPr>
      <w:r w:rsidRPr="005E0A80">
        <w:rPr>
          <w:lang w:val="vi-VN"/>
        </w:rPr>
        <w:t xml:space="preserve">Nhân viên đăng ký lịch làm việc theo tuần </w:t>
      </w:r>
    </w:p>
    <w:p w14:paraId="4AD62DBD" w14:textId="632BA8D5" w:rsidR="004304E8" w:rsidRPr="005E0A80" w:rsidRDefault="004304E8" w:rsidP="00584B01">
      <w:pPr>
        <w:pStyle w:val="BulletList1"/>
        <w:rPr>
          <w:lang w:val="vi-VN"/>
        </w:rPr>
      </w:pPr>
      <w:r w:rsidRPr="005E0A80">
        <w:rPr>
          <w:lang w:val="vi-VN"/>
        </w:rPr>
        <w:t>Hệ thống ghi nhận lịch làm việc của nhân viên</w:t>
      </w:r>
    </w:p>
    <w:p w14:paraId="1307AAF0" w14:textId="3157DAC8" w:rsidR="004304E8" w:rsidRPr="005E0A80" w:rsidRDefault="00584B01" w:rsidP="00584B01">
      <w:pPr>
        <w:pStyle w:val="BulletList1"/>
        <w:rPr>
          <w:lang w:val="vi-VN"/>
        </w:rPr>
      </w:pPr>
      <w:r w:rsidRPr="005E0A80">
        <w:rPr>
          <w:lang w:val="vi-VN"/>
        </w:rPr>
        <w:t>Hệ thống cho phép nhân viên chấm công theo lịch mình đã đăng ký</w:t>
      </w:r>
    </w:p>
    <w:p w14:paraId="12B5659C" w14:textId="6ACC038E" w:rsidR="00584B01" w:rsidRPr="005E0A80" w:rsidRDefault="00584B01" w:rsidP="00584B01">
      <w:pPr>
        <w:pStyle w:val="BulletList1"/>
        <w:rPr>
          <w:lang w:val="vi-VN"/>
        </w:rPr>
      </w:pPr>
      <w:r w:rsidRPr="005E0A80">
        <w:rPr>
          <w:lang w:val="vi-VN"/>
        </w:rPr>
        <w:t xml:space="preserve">Hệ thống tạo ra bản ghi chấm công trên </w:t>
      </w:r>
      <w:proofErr w:type="spellStart"/>
      <w:r w:rsidRPr="005E0A80">
        <w:rPr>
          <w:lang w:val="vi-VN"/>
        </w:rPr>
        <w:t>csdl</w:t>
      </w:r>
      <w:proofErr w:type="spellEnd"/>
    </w:p>
    <w:p w14:paraId="65740C0F" w14:textId="2A027591" w:rsidR="00584B01" w:rsidRPr="005E0A80" w:rsidRDefault="00584B01" w:rsidP="00584B01">
      <w:pPr>
        <w:pStyle w:val="BulletList1"/>
        <w:rPr>
          <w:lang w:val="vi-VN"/>
        </w:rPr>
      </w:pPr>
      <w:r w:rsidRPr="005E0A80">
        <w:rPr>
          <w:lang w:val="vi-VN"/>
        </w:rPr>
        <w:lastRenderedPageBreak/>
        <w:t>Trường</w:t>
      </w:r>
      <w:r>
        <w:rPr>
          <w:lang w:val="vi-VN"/>
        </w:rPr>
        <w:t xml:space="preserve"> hợp nhân viên muốn làm đơn xin nghỉ phép, nếu đơn xin nghỉ phép đó được phê duyệt bởi quản lý thông tin sẽ được ghi nhận và phục vụ cho việc tính công</w:t>
      </w:r>
    </w:p>
    <w:p w14:paraId="41A287BC" w14:textId="2A90EA85" w:rsidR="00584B01" w:rsidRPr="005E0A80" w:rsidRDefault="00584B01" w:rsidP="004304E8">
      <w:pPr>
        <w:pStyle w:val="BulletList1"/>
        <w:rPr>
          <w:lang w:val="vi-VN"/>
        </w:rPr>
      </w:pPr>
      <w:r>
        <w:rPr>
          <w:lang w:val="vi-VN"/>
        </w:rPr>
        <w:t>Hệ thống thực hiện tính công cho ra đầu ra là bảng công và báo cáo đi sớm, về muộn, nghỉ phép,...</w:t>
      </w:r>
    </w:p>
    <w:p w14:paraId="51327DD7" w14:textId="542C09E4" w:rsidR="00584B01" w:rsidRPr="005E0A80" w:rsidRDefault="00584B01" w:rsidP="00CE774D">
      <w:pPr>
        <w:pStyle w:val="Heading4"/>
        <w:rPr>
          <w:lang w:val="vi-VN"/>
        </w:rPr>
      </w:pPr>
      <w:r w:rsidRPr="005E0A80">
        <w:rPr>
          <w:lang w:val="vi-VN"/>
        </w:rPr>
        <w:t>Chấm công dành cho nhân viên chính thức</w:t>
      </w:r>
    </w:p>
    <w:p w14:paraId="1C47EEA9" w14:textId="1918ABC4" w:rsidR="00BB5769" w:rsidRDefault="00BB5769" w:rsidP="00BB5769">
      <w:pPr>
        <w:rPr>
          <w:lang w:val="en-US" w:eastAsia="en-US"/>
        </w:rPr>
      </w:pPr>
      <w:r>
        <w:rPr>
          <w:noProof/>
          <w:lang w:val="en-US" w:eastAsia="en-US"/>
        </w:rPr>
        <w:drawing>
          <wp:inline distT="0" distB="0" distL="0" distR="0" wp14:anchorId="62823A4B" wp14:editId="0F3A2B52">
            <wp:extent cx="5943600" cy="4364990"/>
            <wp:effectExtent l="0" t="0" r="0" b="0"/>
            <wp:docPr id="2136122250" name="Picture 2136122250"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22250" name="Picture 2" descr="A diagram of a workflow&#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4364990"/>
                    </a:xfrm>
                    <a:prstGeom prst="rect">
                      <a:avLst/>
                    </a:prstGeom>
                  </pic:spPr>
                </pic:pic>
              </a:graphicData>
            </a:graphic>
          </wp:inline>
        </w:drawing>
      </w:r>
    </w:p>
    <w:p w14:paraId="0E9B8929" w14:textId="6487065D" w:rsidR="00BB5769" w:rsidRPr="004304E8" w:rsidRDefault="00BB5769" w:rsidP="00BB5769">
      <w:pPr>
        <w:pStyle w:val="Caption"/>
        <w:rPr>
          <w:rFonts w:cs="Arial"/>
          <w:lang w:val="vi-VN"/>
        </w:rPr>
      </w:pPr>
      <w:r w:rsidRPr="008F2D5E">
        <w:rPr>
          <w:rFonts w:cs="Arial"/>
        </w:rPr>
        <w:t xml:space="preserve">Figure </w:t>
      </w:r>
      <w:r w:rsidRPr="008F2D5E">
        <w:rPr>
          <w:rFonts w:cs="Arial"/>
        </w:rPr>
        <w:fldChar w:fldCharType="begin"/>
      </w:r>
      <w:r w:rsidRPr="008F2D5E">
        <w:rPr>
          <w:rFonts w:cs="Arial"/>
        </w:rPr>
        <w:instrText xml:space="preserve"> STYLEREF 1 \s </w:instrText>
      </w:r>
      <w:r w:rsidRPr="008F2D5E">
        <w:rPr>
          <w:rFonts w:cs="Arial"/>
        </w:rPr>
        <w:fldChar w:fldCharType="separate"/>
      </w:r>
      <w:r w:rsidR="005E1475">
        <w:rPr>
          <w:rFonts w:cs="Arial"/>
          <w:noProof/>
        </w:rPr>
        <w:t>2</w:t>
      </w:r>
      <w:r w:rsidRPr="008F2D5E">
        <w:rPr>
          <w:rFonts w:cs="Arial"/>
        </w:rPr>
        <w:fldChar w:fldCharType="end"/>
      </w:r>
      <w:r w:rsidRPr="008F2D5E">
        <w:rPr>
          <w:rFonts w:cs="Arial"/>
        </w:rPr>
        <w:t>.</w:t>
      </w:r>
      <w:r w:rsidRPr="008F2D5E">
        <w:rPr>
          <w:rFonts w:cs="Arial"/>
        </w:rPr>
        <w:fldChar w:fldCharType="begin"/>
      </w:r>
      <w:r w:rsidRPr="008F2D5E">
        <w:rPr>
          <w:rFonts w:cs="Arial"/>
        </w:rPr>
        <w:instrText xml:space="preserve"> SEQ Figure \* ARABIC \s 1 </w:instrText>
      </w:r>
      <w:r w:rsidRPr="008F2D5E">
        <w:rPr>
          <w:rFonts w:cs="Arial"/>
        </w:rPr>
        <w:fldChar w:fldCharType="separate"/>
      </w:r>
      <w:r w:rsidR="005E1475">
        <w:rPr>
          <w:rFonts w:cs="Arial"/>
          <w:noProof/>
        </w:rPr>
        <w:t>4</w:t>
      </w:r>
      <w:r w:rsidRPr="008F2D5E">
        <w:rPr>
          <w:rFonts w:cs="Arial"/>
        </w:rPr>
        <w:fldChar w:fldCharType="end"/>
      </w:r>
      <w:r w:rsidRPr="008F2D5E">
        <w:rPr>
          <w:rFonts w:cs="Arial"/>
        </w:rPr>
        <w:t xml:space="preserve">: </w:t>
      </w:r>
      <w:r>
        <w:t xml:space="preserve">Workflow for </w:t>
      </w:r>
      <w:proofErr w:type="spellStart"/>
      <w:r>
        <w:t>chấm</w:t>
      </w:r>
      <w:proofErr w:type="spellEnd"/>
      <w:r>
        <w:rPr>
          <w:lang w:val="vi-VN"/>
        </w:rPr>
        <w:t xml:space="preserve"> công dành cho nhân viên chính thức</w:t>
      </w:r>
    </w:p>
    <w:p w14:paraId="298865C5" w14:textId="77777777" w:rsidR="00BB5769" w:rsidRPr="005E0A80" w:rsidRDefault="00BB5769" w:rsidP="00BB5769">
      <w:pPr>
        <w:rPr>
          <w:rFonts w:cs="Arial"/>
          <w:b/>
          <w:lang w:val="vi-VN" w:eastAsia="en-US"/>
        </w:rPr>
      </w:pPr>
      <w:proofErr w:type="spellStart"/>
      <w:r w:rsidRPr="005E0A80">
        <w:rPr>
          <w:rFonts w:cs="Arial"/>
          <w:b/>
          <w:lang w:val="vi-VN" w:eastAsia="en-US"/>
        </w:rPr>
        <w:t>Workflow</w:t>
      </w:r>
      <w:proofErr w:type="spellEnd"/>
      <w:r w:rsidRPr="005E0A80">
        <w:rPr>
          <w:rFonts w:cs="Arial"/>
          <w:b/>
          <w:lang w:val="vi-VN" w:eastAsia="en-US"/>
        </w:rPr>
        <w:t xml:space="preserve"> </w:t>
      </w:r>
      <w:proofErr w:type="spellStart"/>
      <w:r w:rsidRPr="005E0A80">
        <w:rPr>
          <w:rFonts w:cs="Arial"/>
          <w:b/>
          <w:lang w:val="vi-VN" w:eastAsia="en-US"/>
        </w:rPr>
        <w:t>Note</w:t>
      </w:r>
      <w:proofErr w:type="spellEnd"/>
      <w:r w:rsidRPr="005E0A80">
        <w:rPr>
          <w:rFonts w:cs="Arial"/>
          <w:b/>
          <w:lang w:val="vi-VN" w:eastAsia="en-US"/>
        </w:rPr>
        <w:t>:</w:t>
      </w:r>
    </w:p>
    <w:p w14:paraId="70B50816" w14:textId="4AB8A003" w:rsidR="00BB5769" w:rsidRPr="00584B01" w:rsidRDefault="00BB5769" w:rsidP="00BB5769">
      <w:pPr>
        <w:rPr>
          <w:rFonts w:cs="Arial"/>
          <w:bCs/>
          <w:lang w:val="vi-VN" w:eastAsia="en-US"/>
        </w:rPr>
      </w:pPr>
      <w:r w:rsidRPr="005E0A80">
        <w:rPr>
          <w:rFonts w:cs="Arial"/>
          <w:bCs/>
          <w:lang w:val="vi-VN" w:eastAsia="en-US"/>
        </w:rPr>
        <w:t>Nghiệp</w:t>
      </w:r>
      <w:r w:rsidRPr="00584B01">
        <w:rPr>
          <w:rFonts w:cs="Arial"/>
          <w:bCs/>
          <w:lang w:val="vi-VN" w:eastAsia="en-US"/>
        </w:rPr>
        <w:t xml:space="preserve"> vụ chấm công dành cho nhân viên </w:t>
      </w:r>
      <w:r w:rsidR="00864B12">
        <w:rPr>
          <w:rFonts w:cs="Arial"/>
          <w:bCs/>
          <w:lang w:val="vi-VN" w:eastAsia="en-US"/>
        </w:rPr>
        <w:t>chính thức</w:t>
      </w:r>
      <w:r w:rsidRPr="00584B01">
        <w:rPr>
          <w:rFonts w:cs="Arial"/>
          <w:bCs/>
          <w:lang w:val="vi-VN" w:eastAsia="en-US"/>
        </w:rPr>
        <w:t xml:space="preserve"> được xử lý qua các bước sau:</w:t>
      </w:r>
    </w:p>
    <w:p w14:paraId="762BE711" w14:textId="77777777" w:rsidR="00BB5769" w:rsidRPr="005E0A80" w:rsidRDefault="00BB5769" w:rsidP="00BB5769">
      <w:pPr>
        <w:pStyle w:val="BulletList1"/>
        <w:rPr>
          <w:lang w:val="vi-VN"/>
        </w:rPr>
      </w:pPr>
      <w:r w:rsidRPr="005E0A80">
        <w:rPr>
          <w:lang w:val="vi-VN"/>
        </w:rPr>
        <w:t>Hệ thống cho phép nhân viên chấm công theo lịch mình đã đăng ký</w:t>
      </w:r>
    </w:p>
    <w:p w14:paraId="0D4C737C" w14:textId="77777777" w:rsidR="00BB5769" w:rsidRPr="005E0A80" w:rsidRDefault="00BB5769" w:rsidP="00BB5769">
      <w:pPr>
        <w:pStyle w:val="BulletList1"/>
        <w:rPr>
          <w:lang w:val="vi-VN"/>
        </w:rPr>
      </w:pPr>
      <w:r w:rsidRPr="005E0A80">
        <w:rPr>
          <w:lang w:val="vi-VN"/>
        </w:rPr>
        <w:t xml:space="preserve">Hệ thống tạo ra bản ghi chấm công trên </w:t>
      </w:r>
      <w:proofErr w:type="spellStart"/>
      <w:r w:rsidRPr="005E0A80">
        <w:rPr>
          <w:lang w:val="vi-VN"/>
        </w:rPr>
        <w:t>csdl</w:t>
      </w:r>
      <w:proofErr w:type="spellEnd"/>
    </w:p>
    <w:p w14:paraId="48F71CB6" w14:textId="77777777" w:rsidR="00BB5769" w:rsidRPr="005E0A80" w:rsidRDefault="00BB5769" w:rsidP="00BB5769">
      <w:pPr>
        <w:pStyle w:val="BulletList1"/>
        <w:rPr>
          <w:lang w:val="vi-VN"/>
        </w:rPr>
      </w:pPr>
      <w:r w:rsidRPr="005E0A80">
        <w:rPr>
          <w:lang w:val="vi-VN"/>
        </w:rPr>
        <w:t>Trường</w:t>
      </w:r>
      <w:r>
        <w:rPr>
          <w:lang w:val="vi-VN"/>
        </w:rPr>
        <w:t xml:space="preserve"> hợp nhân viên muốn làm đơn xin nghỉ phép, nếu đơn xin nghỉ phép đó được phê duyệt bởi quản lý thông tin sẽ được ghi nhận và phục vụ cho việc tính công</w:t>
      </w:r>
    </w:p>
    <w:p w14:paraId="59A04B23" w14:textId="6B07E8D0" w:rsidR="00584B01" w:rsidRPr="005E0A80" w:rsidRDefault="00BB5769" w:rsidP="00584B01">
      <w:pPr>
        <w:pStyle w:val="BulletList1"/>
        <w:rPr>
          <w:lang w:val="vi-VN"/>
        </w:rPr>
      </w:pPr>
      <w:r>
        <w:rPr>
          <w:lang w:val="vi-VN"/>
        </w:rPr>
        <w:t>Hệ thống thực hiện tính công cho ra đầu ra là bảng công và báo cáo đi sớm, về muộn, nghỉ phép,..</w:t>
      </w:r>
    </w:p>
    <w:p w14:paraId="292FE53C" w14:textId="77777777" w:rsidR="002D6741" w:rsidRPr="008F2D5E" w:rsidRDefault="002D6741" w:rsidP="002D6741">
      <w:pPr>
        <w:pStyle w:val="Heading2"/>
        <w:spacing w:line="360" w:lineRule="auto"/>
        <w:rPr>
          <w:rFonts w:cs="Arial"/>
        </w:rPr>
      </w:pPr>
      <w:bookmarkStart w:id="36" w:name="_Toc467233808"/>
      <w:bookmarkStart w:id="37" w:name="_Toc155375205"/>
      <w:r w:rsidRPr="008F2D5E">
        <w:rPr>
          <w:rFonts w:cs="Arial"/>
        </w:rPr>
        <w:lastRenderedPageBreak/>
        <w:t>State Transition Diagram</w:t>
      </w:r>
      <w:bookmarkEnd w:id="36"/>
      <w:bookmarkEnd w:id="37"/>
    </w:p>
    <w:p w14:paraId="037BF534" w14:textId="25215A30" w:rsidR="008C55E0" w:rsidRPr="008F2D5E" w:rsidRDefault="00BC7FF3" w:rsidP="008C55E0">
      <w:pPr>
        <w:jc w:val="center"/>
        <w:rPr>
          <w:rFonts w:cs="Arial"/>
        </w:rPr>
      </w:pPr>
      <w:r>
        <w:rPr>
          <w:rFonts w:cs="Arial"/>
          <w:noProof/>
        </w:rPr>
        <w:drawing>
          <wp:inline distT="0" distB="0" distL="0" distR="0" wp14:anchorId="0B8DA095" wp14:editId="3C4BB906">
            <wp:extent cx="5943600" cy="3676015"/>
            <wp:effectExtent l="0" t="0" r="0" b="635"/>
            <wp:docPr id="2008893045" name="Picture 200889304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93045" name="Picture 1"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14:paraId="457A7E78" w14:textId="753DDFC8" w:rsidR="008C55E0" w:rsidRPr="00BC7FF3" w:rsidRDefault="008C55E0" w:rsidP="008C55E0">
      <w:pPr>
        <w:pStyle w:val="Caption"/>
        <w:rPr>
          <w:lang w:val="vi-VN"/>
        </w:rPr>
      </w:pPr>
      <w:r w:rsidRPr="008F2D5E">
        <w:rPr>
          <w:rFonts w:cs="Arial"/>
        </w:rPr>
        <w:t xml:space="preserve">Figure </w:t>
      </w:r>
      <w:r w:rsidRPr="008F2D5E">
        <w:rPr>
          <w:rFonts w:cs="Arial"/>
          <w:b w:val="0"/>
          <w:iCs w:val="0"/>
        </w:rPr>
        <w:fldChar w:fldCharType="begin"/>
      </w:r>
      <w:r w:rsidRPr="008F2D5E">
        <w:rPr>
          <w:rFonts w:cs="Arial"/>
        </w:rPr>
        <w:instrText xml:space="preserve"> STYLEREF 1 \s </w:instrText>
      </w:r>
      <w:r w:rsidRPr="008F2D5E">
        <w:rPr>
          <w:rFonts w:cs="Arial"/>
          <w:b w:val="0"/>
          <w:iCs w:val="0"/>
        </w:rPr>
        <w:fldChar w:fldCharType="separate"/>
      </w:r>
      <w:r w:rsidR="005E1475">
        <w:rPr>
          <w:rFonts w:cs="Arial"/>
          <w:noProof/>
        </w:rPr>
        <w:t>2</w:t>
      </w:r>
      <w:r w:rsidRPr="008F2D5E">
        <w:rPr>
          <w:rFonts w:cs="Arial"/>
          <w:b w:val="0"/>
          <w:iCs w:val="0"/>
        </w:rPr>
        <w:fldChar w:fldCharType="end"/>
      </w:r>
      <w:r w:rsidRPr="008F2D5E">
        <w:rPr>
          <w:rFonts w:cs="Arial"/>
        </w:rPr>
        <w:t>.</w:t>
      </w:r>
      <w:r w:rsidRPr="008F2D5E">
        <w:rPr>
          <w:rFonts w:cs="Arial"/>
          <w:b w:val="0"/>
          <w:iCs w:val="0"/>
        </w:rPr>
        <w:fldChar w:fldCharType="begin"/>
      </w:r>
      <w:r w:rsidRPr="008F2D5E">
        <w:rPr>
          <w:rFonts w:cs="Arial"/>
        </w:rPr>
        <w:instrText xml:space="preserve"> SEQ Figure \* ARABIC \s 1 </w:instrText>
      </w:r>
      <w:r w:rsidRPr="008F2D5E">
        <w:rPr>
          <w:rFonts w:cs="Arial"/>
          <w:b w:val="0"/>
          <w:iCs w:val="0"/>
        </w:rPr>
        <w:fldChar w:fldCharType="separate"/>
      </w:r>
      <w:r w:rsidR="005E1475">
        <w:rPr>
          <w:rFonts w:cs="Arial"/>
          <w:noProof/>
        </w:rPr>
        <w:t>5</w:t>
      </w:r>
      <w:r w:rsidRPr="008F2D5E">
        <w:rPr>
          <w:rFonts w:cs="Arial"/>
          <w:b w:val="0"/>
          <w:iCs w:val="0"/>
        </w:rPr>
        <w:fldChar w:fldCharType="end"/>
      </w:r>
      <w:r w:rsidRPr="008F2D5E">
        <w:rPr>
          <w:rFonts w:cs="Arial"/>
        </w:rPr>
        <w:t xml:space="preserve">: </w:t>
      </w:r>
      <w:r>
        <w:t xml:space="preserve">State Transition for </w:t>
      </w:r>
      <w:r w:rsidR="00BC7FF3">
        <w:t>Leave</w:t>
      </w:r>
      <w:r w:rsidR="00BC7FF3">
        <w:rPr>
          <w:lang w:val="vi-VN"/>
        </w:rPr>
        <w:t xml:space="preserve"> request</w:t>
      </w:r>
    </w:p>
    <w:p w14:paraId="282D946A" w14:textId="07528C60" w:rsidR="008C55E0" w:rsidRPr="008C55E0" w:rsidRDefault="008C55E0" w:rsidP="008C55E0">
      <w:pPr>
        <w:rPr>
          <w:lang w:val="vi-VN"/>
        </w:rPr>
      </w:pPr>
    </w:p>
    <w:p w14:paraId="659C65B3" w14:textId="65B10666" w:rsidR="002D6741" w:rsidRPr="004B23EC" w:rsidRDefault="002D6741" w:rsidP="002D6741">
      <w:pPr>
        <w:pStyle w:val="Heading2"/>
        <w:spacing w:line="360" w:lineRule="auto"/>
      </w:pPr>
      <w:bookmarkStart w:id="38" w:name="_Toc431224428"/>
      <w:bookmarkStart w:id="39" w:name="_Toc155375206"/>
      <w:bookmarkStart w:id="40" w:name="_Toc467233810"/>
      <w:bookmarkEnd w:id="29"/>
      <w:r>
        <w:lastRenderedPageBreak/>
        <w:t>Use Case Diagram</w:t>
      </w:r>
      <w:bookmarkEnd w:id="38"/>
      <w:bookmarkEnd w:id="39"/>
    </w:p>
    <w:p w14:paraId="3BF6673C" w14:textId="00D6AA2F" w:rsidR="002D6741" w:rsidRPr="00C74407" w:rsidRDefault="009849F8" w:rsidP="002D6741">
      <w:pPr>
        <w:tabs>
          <w:tab w:val="left" w:pos="7575"/>
        </w:tabs>
        <w:rPr>
          <w:lang w:val="en-US" w:eastAsia="en-US"/>
        </w:rPr>
      </w:pPr>
      <w:r>
        <w:rPr>
          <w:noProof/>
          <w:lang w:val="en-US" w:eastAsia="en-US"/>
        </w:rPr>
        <w:drawing>
          <wp:inline distT="0" distB="0" distL="0" distR="0" wp14:anchorId="464B8E1D" wp14:editId="3968C0A1">
            <wp:extent cx="5943600" cy="5715635"/>
            <wp:effectExtent l="0" t="0" r="0" b="0"/>
            <wp:docPr id="1714362399"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62399" name="Picture 2"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715635"/>
                    </a:xfrm>
                    <a:prstGeom prst="rect">
                      <a:avLst/>
                    </a:prstGeom>
                  </pic:spPr>
                </pic:pic>
              </a:graphicData>
            </a:graphic>
          </wp:inline>
        </w:drawing>
      </w:r>
      <w:r w:rsidR="002D6741">
        <w:rPr>
          <w:lang w:val="en-US" w:eastAsia="en-US"/>
        </w:rPr>
        <w:tab/>
      </w:r>
    </w:p>
    <w:p w14:paraId="76E32F27" w14:textId="2B677A68" w:rsidR="002D6741" w:rsidRPr="006A4964" w:rsidRDefault="002D6741" w:rsidP="002D6741">
      <w:pPr>
        <w:pStyle w:val="Caption"/>
        <w:jc w:val="left"/>
        <w:rPr>
          <w:lang w:val="vi-VN"/>
        </w:rPr>
      </w:pPr>
      <w:r w:rsidRPr="00141590">
        <w:t xml:space="preserve">Figure </w:t>
      </w:r>
      <w:r w:rsidRPr="00141590">
        <w:fldChar w:fldCharType="begin"/>
      </w:r>
      <w:r w:rsidRPr="00141590">
        <w:instrText xml:space="preserve"> SEQ Figure \* ARABIC </w:instrText>
      </w:r>
      <w:r w:rsidRPr="00141590">
        <w:fldChar w:fldCharType="separate"/>
      </w:r>
      <w:r w:rsidR="005E1475">
        <w:rPr>
          <w:noProof/>
        </w:rPr>
        <w:t>6</w:t>
      </w:r>
      <w:r w:rsidRPr="00141590">
        <w:fldChar w:fldCharType="end"/>
      </w:r>
      <w:r w:rsidRPr="00141590">
        <w:t xml:space="preserve">: </w:t>
      </w:r>
      <w:r>
        <w:t xml:space="preserve">Use Case for </w:t>
      </w:r>
      <w:r w:rsidR="006A4964">
        <w:t>Actor</w:t>
      </w:r>
      <w:r w:rsidR="006A4964">
        <w:rPr>
          <w:lang w:val="vi-VN"/>
        </w:rPr>
        <w:t xml:space="preserve"> “</w:t>
      </w:r>
      <w:r w:rsidR="00C67DB0">
        <w:rPr>
          <w:lang w:val="vi-VN"/>
        </w:rPr>
        <w:t>Nhân viên</w:t>
      </w:r>
      <w:r w:rsidR="006A4964">
        <w:rPr>
          <w:lang w:val="vi-VN"/>
        </w:rPr>
        <w:t>”</w:t>
      </w:r>
      <w:r w:rsidR="00C67DB0">
        <w:rPr>
          <w:lang w:val="vi-VN"/>
        </w:rPr>
        <w:t xml:space="preserve"> (Employee)</w:t>
      </w:r>
    </w:p>
    <w:p w14:paraId="0494DA84" w14:textId="53457ED5" w:rsidR="002D6741" w:rsidRPr="00415EDB" w:rsidRDefault="00743851" w:rsidP="002D6741">
      <w:r>
        <w:rPr>
          <w:noProof/>
        </w:rPr>
        <w:lastRenderedPageBreak/>
        <w:drawing>
          <wp:inline distT="0" distB="0" distL="0" distR="0" wp14:anchorId="2C1F8E4B" wp14:editId="466FE70C">
            <wp:extent cx="5943600" cy="6914515"/>
            <wp:effectExtent l="0" t="0" r="0" b="635"/>
            <wp:docPr id="1003740242"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40242" name="Picture 3" descr="A diagram of a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6914515"/>
                    </a:xfrm>
                    <a:prstGeom prst="rect">
                      <a:avLst/>
                    </a:prstGeom>
                  </pic:spPr>
                </pic:pic>
              </a:graphicData>
            </a:graphic>
          </wp:inline>
        </w:drawing>
      </w:r>
    </w:p>
    <w:p w14:paraId="5D8FAA6E" w14:textId="3BC932BB" w:rsidR="002D6741" w:rsidRDefault="002D6741" w:rsidP="002D6741">
      <w:pPr>
        <w:pStyle w:val="Caption"/>
        <w:jc w:val="left"/>
        <w:rPr>
          <w:lang w:val="vi-VN"/>
        </w:rPr>
      </w:pPr>
      <w:r w:rsidRPr="00141590">
        <w:t xml:space="preserve">Figure </w:t>
      </w:r>
      <w:r w:rsidRPr="00141590">
        <w:fldChar w:fldCharType="begin"/>
      </w:r>
      <w:r w:rsidRPr="00141590">
        <w:instrText xml:space="preserve"> SEQ Figure \* ARABIC </w:instrText>
      </w:r>
      <w:r w:rsidRPr="00141590">
        <w:fldChar w:fldCharType="separate"/>
      </w:r>
      <w:r w:rsidR="005E1475">
        <w:rPr>
          <w:noProof/>
        </w:rPr>
        <w:t>7</w:t>
      </w:r>
      <w:r w:rsidRPr="00141590">
        <w:fldChar w:fldCharType="end"/>
      </w:r>
      <w:r w:rsidRPr="00141590">
        <w:t xml:space="preserve">: </w:t>
      </w:r>
      <w:r>
        <w:t>Use Case for</w:t>
      </w:r>
      <w:r w:rsidR="006A4964">
        <w:rPr>
          <w:lang w:val="vi-VN"/>
        </w:rPr>
        <w:t xml:space="preserve"> Actor “</w:t>
      </w:r>
      <w:r w:rsidR="00C67DB0">
        <w:rPr>
          <w:lang w:val="vi-VN"/>
        </w:rPr>
        <w:t xml:space="preserve">Quản </w:t>
      </w:r>
      <w:proofErr w:type="gramStart"/>
      <w:r w:rsidR="00C67DB0">
        <w:rPr>
          <w:lang w:val="vi-VN"/>
        </w:rPr>
        <w:t>lý</w:t>
      </w:r>
      <w:r w:rsidR="006A4964">
        <w:rPr>
          <w:lang w:val="vi-VN"/>
        </w:rPr>
        <w:t>”</w:t>
      </w:r>
      <w:r w:rsidR="00C67DB0">
        <w:rPr>
          <w:lang w:val="vi-VN"/>
        </w:rPr>
        <w:t xml:space="preserve">  (</w:t>
      </w:r>
      <w:proofErr w:type="gramEnd"/>
      <w:r w:rsidR="00C67DB0">
        <w:rPr>
          <w:lang w:val="vi-VN"/>
        </w:rPr>
        <w:t>Manager)</w:t>
      </w:r>
    </w:p>
    <w:p w14:paraId="2EEA2D71" w14:textId="29A00DDA" w:rsidR="00C67DB0" w:rsidRPr="00C67DB0" w:rsidRDefault="00A404DE" w:rsidP="00C67DB0">
      <w:pPr>
        <w:rPr>
          <w:lang w:val="vi-VN"/>
        </w:rPr>
      </w:pPr>
      <w:r>
        <w:rPr>
          <w:noProof/>
          <w:lang w:val="vi-VN"/>
        </w:rPr>
        <w:lastRenderedPageBreak/>
        <w:drawing>
          <wp:inline distT="0" distB="0" distL="0" distR="0" wp14:anchorId="7C401E43" wp14:editId="1A10D460">
            <wp:extent cx="5943600" cy="5763895"/>
            <wp:effectExtent l="0" t="0" r="0" b="8255"/>
            <wp:docPr id="1348803571"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03571" name="Picture 4" descr="A diagram of a 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763895"/>
                    </a:xfrm>
                    <a:prstGeom prst="rect">
                      <a:avLst/>
                    </a:prstGeom>
                  </pic:spPr>
                </pic:pic>
              </a:graphicData>
            </a:graphic>
          </wp:inline>
        </w:drawing>
      </w:r>
    </w:p>
    <w:p w14:paraId="7E5CF0DC" w14:textId="180CB5EB" w:rsidR="001419B9" w:rsidRDefault="001419B9" w:rsidP="001419B9">
      <w:pPr>
        <w:rPr>
          <w:lang w:val="vi-VN"/>
        </w:rPr>
      </w:pPr>
    </w:p>
    <w:p w14:paraId="2EBF629E" w14:textId="4106510F" w:rsidR="002D6741" w:rsidRDefault="001419B9" w:rsidP="001419B9">
      <w:pPr>
        <w:pStyle w:val="Caption"/>
        <w:jc w:val="left"/>
        <w:rPr>
          <w:lang w:val="vi-VN"/>
        </w:rPr>
      </w:pPr>
      <w:r w:rsidRPr="00141590">
        <w:t xml:space="preserve">Figure </w:t>
      </w:r>
      <w:r w:rsidRPr="00141590">
        <w:fldChar w:fldCharType="begin"/>
      </w:r>
      <w:r w:rsidRPr="00141590">
        <w:instrText xml:space="preserve"> SEQ Figure \* ARABIC </w:instrText>
      </w:r>
      <w:r w:rsidRPr="00141590">
        <w:fldChar w:fldCharType="separate"/>
      </w:r>
      <w:r w:rsidR="005E1475">
        <w:rPr>
          <w:noProof/>
        </w:rPr>
        <w:t>8</w:t>
      </w:r>
      <w:r w:rsidRPr="00141590">
        <w:fldChar w:fldCharType="end"/>
      </w:r>
      <w:r w:rsidRPr="00141590">
        <w:t xml:space="preserve">: </w:t>
      </w:r>
      <w:r>
        <w:t>Use Case for</w:t>
      </w:r>
      <w:r>
        <w:rPr>
          <w:lang w:val="vi-VN"/>
        </w:rPr>
        <w:t xml:space="preserve"> Actor “</w:t>
      </w:r>
      <w:r w:rsidR="00C67DB0">
        <w:rPr>
          <w:lang w:val="vi-VN"/>
        </w:rPr>
        <w:t>HR</w:t>
      </w:r>
      <w:r>
        <w:rPr>
          <w:lang w:val="vi-VN"/>
        </w:rPr>
        <w:t xml:space="preserve"> Admin”</w:t>
      </w:r>
    </w:p>
    <w:p w14:paraId="3733C823" w14:textId="643FE8CD" w:rsidR="00C67DB0" w:rsidRPr="00C67DB0" w:rsidRDefault="002A3293" w:rsidP="00C67DB0">
      <w:pPr>
        <w:rPr>
          <w:lang w:val="vi-VN"/>
        </w:rPr>
      </w:pPr>
      <w:r>
        <w:rPr>
          <w:noProof/>
          <w:lang w:val="vi-VN"/>
        </w:rPr>
        <w:lastRenderedPageBreak/>
        <w:drawing>
          <wp:inline distT="0" distB="0" distL="0" distR="0" wp14:anchorId="02D2E182" wp14:editId="6A0CE484">
            <wp:extent cx="5943600" cy="6123940"/>
            <wp:effectExtent l="0" t="0" r="0" b="0"/>
            <wp:docPr id="1665902103"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02103" name="Picture 5" descr="A diagram of a network&#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6123940"/>
                    </a:xfrm>
                    <a:prstGeom prst="rect">
                      <a:avLst/>
                    </a:prstGeom>
                  </pic:spPr>
                </pic:pic>
              </a:graphicData>
            </a:graphic>
          </wp:inline>
        </w:drawing>
      </w:r>
    </w:p>
    <w:p w14:paraId="2476C84D" w14:textId="5D91269C" w:rsidR="00C67DB0" w:rsidRDefault="00C67DB0" w:rsidP="00C67DB0">
      <w:pPr>
        <w:pStyle w:val="Caption"/>
        <w:jc w:val="left"/>
        <w:rPr>
          <w:lang w:val="vi-VN"/>
        </w:rPr>
      </w:pPr>
      <w:r w:rsidRPr="00141590">
        <w:t xml:space="preserve">Figure </w:t>
      </w:r>
      <w:r w:rsidRPr="00141590">
        <w:fldChar w:fldCharType="begin"/>
      </w:r>
      <w:r w:rsidRPr="00141590">
        <w:instrText xml:space="preserve"> SEQ Figure \* ARABIC </w:instrText>
      </w:r>
      <w:r w:rsidRPr="00141590">
        <w:fldChar w:fldCharType="separate"/>
      </w:r>
      <w:r w:rsidR="005E1475">
        <w:rPr>
          <w:noProof/>
        </w:rPr>
        <w:t>9</w:t>
      </w:r>
      <w:r w:rsidRPr="00141590">
        <w:fldChar w:fldCharType="end"/>
      </w:r>
      <w:r w:rsidRPr="00141590">
        <w:t xml:space="preserve">: </w:t>
      </w:r>
      <w:r>
        <w:t>Use Case for</w:t>
      </w:r>
      <w:r>
        <w:rPr>
          <w:lang w:val="vi-VN"/>
        </w:rPr>
        <w:t xml:space="preserve"> Actor “System Admin”</w:t>
      </w:r>
    </w:p>
    <w:p w14:paraId="07FA32AD" w14:textId="77777777" w:rsidR="00C67DB0" w:rsidRPr="00C67DB0" w:rsidRDefault="00C67DB0" w:rsidP="00C67DB0">
      <w:pPr>
        <w:rPr>
          <w:lang w:val="vi-VN"/>
        </w:rPr>
      </w:pPr>
    </w:p>
    <w:p w14:paraId="5C061340" w14:textId="77777777" w:rsidR="00C67DB0" w:rsidRPr="00C67DB0" w:rsidRDefault="00C67DB0" w:rsidP="00C67DB0">
      <w:pPr>
        <w:rPr>
          <w:lang w:val="vi-VN"/>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588"/>
        <w:gridCol w:w="2702"/>
        <w:gridCol w:w="6040"/>
      </w:tblGrid>
      <w:tr w:rsidR="002D6741" w:rsidRPr="00464885" w14:paraId="15F8A217" w14:textId="77777777" w:rsidTr="00C000DF">
        <w:trPr>
          <w:trHeight w:val="253"/>
        </w:trPr>
        <w:tc>
          <w:tcPr>
            <w:tcW w:w="315" w:type="pct"/>
            <w:shd w:val="clear" w:color="auto" w:fill="D9D9D9" w:themeFill="background1" w:themeFillShade="D9"/>
          </w:tcPr>
          <w:p w14:paraId="7F3706B6" w14:textId="77777777" w:rsidR="002D6741" w:rsidRPr="00F351AB" w:rsidRDefault="002D6741" w:rsidP="00D2256A">
            <w:pPr>
              <w:rPr>
                <w:rFonts w:cs="Arial"/>
                <w:b/>
                <w:bCs/>
                <w:szCs w:val="20"/>
                <w:lang w:eastAsia="en-US"/>
              </w:rPr>
            </w:pPr>
            <w:bookmarkStart w:id="41" w:name="_Hlk152358802"/>
            <w:r>
              <w:rPr>
                <w:rFonts w:cs="Arial"/>
                <w:b/>
                <w:szCs w:val="20"/>
                <w:lang w:eastAsia="en-US"/>
              </w:rPr>
              <w:t>#</w:t>
            </w:r>
          </w:p>
        </w:tc>
        <w:tc>
          <w:tcPr>
            <w:tcW w:w="1448" w:type="pct"/>
            <w:shd w:val="clear" w:color="auto" w:fill="D9D9D9" w:themeFill="background1" w:themeFillShade="D9"/>
            <w:hideMark/>
          </w:tcPr>
          <w:p w14:paraId="7D09609C" w14:textId="77777777" w:rsidR="002D6741" w:rsidRPr="00F351AB" w:rsidRDefault="002D6741" w:rsidP="00D2256A">
            <w:pPr>
              <w:rPr>
                <w:rFonts w:cs="Arial"/>
                <w:b/>
                <w:bCs/>
                <w:szCs w:val="20"/>
                <w:lang w:eastAsia="en-US"/>
              </w:rPr>
            </w:pPr>
            <w:r>
              <w:rPr>
                <w:rFonts w:cs="Arial"/>
                <w:b/>
                <w:szCs w:val="20"/>
                <w:lang w:eastAsia="en-US"/>
              </w:rPr>
              <w:t>UC Name</w:t>
            </w:r>
          </w:p>
        </w:tc>
        <w:tc>
          <w:tcPr>
            <w:tcW w:w="3237" w:type="pct"/>
            <w:shd w:val="clear" w:color="auto" w:fill="D9D9D9" w:themeFill="background1" w:themeFillShade="D9"/>
          </w:tcPr>
          <w:p w14:paraId="6BCC4179" w14:textId="77777777" w:rsidR="002D6741" w:rsidRPr="00F351AB" w:rsidRDefault="002D6741" w:rsidP="00D2256A">
            <w:pPr>
              <w:rPr>
                <w:rFonts w:cs="Arial"/>
                <w:b/>
                <w:bCs/>
                <w:szCs w:val="20"/>
                <w:lang w:eastAsia="en-US"/>
              </w:rPr>
            </w:pPr>
            <w:r w:rsidRPr="00F351AB">
              <w:rPr>
                <w:rFonts w:cs="Arial"/>
                <w:b/>
                <w:szCs w:val="20"/>
                <w:lang w:eastAsia="en-US"/>
              </w:rPr>
              <w:t>Description</w:t>
            </w:r>
          </w:p>
        </w:tc>
      </w:tr>
      <w:tr w:rsidR="002D6741" w:rsidRPr="005E0A80" w14:paraId="6E7D82F1" w14:textId="77777777" w:rsidTr="00C000DF">
        <w:trPr>
          <w:trHeight w:val="253"/>
        </w:trPr>
        <w:tc>
          <w:tcPr>
            <w:tcW w:w="315" w:type="pct"/>
          </w:tcPr>
          <w:p w14:paraId="7E6F0BD1" w14:textId="77777777" w:rsidR="002D6741" w:rsidRPr="00464885" w:rsidRDefault="002D6741" w:rsidP="00D2256A">
            <w:pPr>
              <w:rPr>
                <w:color w:val="000000"/>
                <w:szCs w:val="20"/>
              </w:rPr>
            </w:pPr>
            <w:r>
              <w:rPr>
                <w:color w:val="000000"/>
                <w:szCs w:val="20"/>
              </w:rPr>
              <w:t>1</w:t>
            </w:r>
          </w:p>
        </w:tc>
        <w:tc>
          <w:tcPr>
            <w:tcW w:w="1448" w:type="pct"/>
          </w:tcPr>
          <w:p w14:paraId="05254B5D" w14:textId="70678360" w:rsidR="002D6741" w:rsidRPr="001419B9" w:rsidRDefault="001419B9" w:rsidP="00D2256A">
            <w:pPr>
              <w:rPr>
                <w:color w:val="000000"/>
                <w:szCs w:val="20"/>
                <w:lang w:val="vi-VN"/>
              </w:rPr>
            </w:pPr>
            <w:proofErr w:type="spellStart"/>
            <w:r>
              <w:rPr>
                <w:color w:val="000000"/>
                <w:szCs w:val="20"/>
              </w:rPr>
              <w:t>Đăng</w:t>
            </w:r>
            <w:proofErr w:type="spellEnd"/>
            <w:r>
              <w:rPr>
                <w:color w:val="000000"/>
                <w:szCs w:val="20"/>
                <w:lang w:val="vi-VN"/>
              </w:rPr>
              <w:t xml:space="preserve"> nhập</w:t>
            </w:r>
          </w:p>
        </w:tc>
        <w:tc>
          <w:tcPr>
            <w:tcW w:w="3237" w:type="pct"/>
          </w:tcPr>
          <w:p w14:paraId="02C8DAC6" w14:textId="3FA278BF" w:rsidR="002D6741" w:rsidRPr="005E0A80" w:rsidRDefault="001419B9" w:rsidP="00D2256A">
            <w:pPr>
              <w:rPr>
                <w:color w:val="000000"/>
                <w:szCs w:val="20"/>
                <w:lang w:val="vi-VN"/>
              </w:rPr>
            </w:pPr>
            <w:r w:rsidRPr="005E0A80">
              <w:rPr>
                <w:color w:val="000000"/>
                <w:szCs w:val="20"/>
                <w:lang w:val="vi-VN"/>
              </w:rPr>
              <w:t>Cho phép người dùng đăng nhập hệ thống bằng tài khoản cá nhân</w:t>
            </w:r>
          </w:p>
        </w:tc>
      </w:tr>
      <w:tr w:rsidR="002D6741" w:rsidRPr="005E0A80" w14:paraId="3A877AD2" w14:textId="77777777" w:rsidTr="00C000DF">
        <w:trPr>
          <w:trHeight w:val="253"/>
        </w:trPr>
        <w:tc>
          <w:tcPr>
            <w:tcW w:w="315" w:type="pct"/>
          </w:tcPr>
          <w:p w14:paraId="60154D6A" w14:textId="77777777" w:rsidR="002D6741" w:rsidRDefault="002D6741" w:rsidP="00D2256A">
            <w:pPr>
              <w:rPr>
                <w:color w:val="000000"/>
                <w:szCs w:val="20"/>
              </w:rPr>
            </w:pPr>
            <w:r>
              <w:rPr>
                <w:color w:val="000000"/>
                <w:szCs w:val="20"/>
              </w:rPr>
              <w:t>2</w:t>
            </w:r>
          </w:p>
        </w:tc>
        <w:tc>
          <w:tcPr>
            <w:tcW w:w="1448" w:type="pct"/>
          </w:tcPr>
          <w:p w14:paraId="2C47C1A3" w14:textId="77D1B585" w:rsidR="002D6741" w:rsidRPr="001419B9" w:rsidRDefault="001419B9" w:rsidP="00D2256A">
            <w:pPr>
              <w:rPr>
                <w:color w:val="000000"/>
                <w:szCs w:val="20"/>
                <w:lang w:val="vi-VN"/>
              </w:rPr>
            </w:pPr>
            <w:proofErr w:type="spellStart"/>
            <w:r>
              <w:rPr>
                <w:color w:val="000000"/>
                <w:szCs w:val="20"/>
              </w:rPr>
              <w:t>Quên</w:t>
            </w:r>
            <w:proofErr w:type="spellEnd"/>
            <w:r>
              <w:rPr>
                <w:color w:val="000000"/>
                <w:szCs w:val="20"/>
                <w:lang w:val="vi-VN"/>
              </w:rPr>
              <w:t xml:space="preserve"> mật khẩu</w:t>
            </w:r>
          </w:p>
        </w:tc>
        <w:tc>
          <w:tcPr>
            <w:tcW w:w="3237" w:type="pct"/>
          </w:tcPr>
          <w:p w14:paraId="57DC53CB" w14:textId="2F601829" w:rsidR="002D6741" w:rsidRPr="005E0A80" w:rsidRDefault="001419B9" w:rsidP="00D2256A">
            <w:pPr>
              <w:rPr>
                <w:color w:val="000000"/>
                <w:szCs w:val="20"/>
                <w:lang w:val="vi-VN"/>
              </w:rPr>
            </w:pPr>
            <w:r w:rsidRPr="005E0A80">
              <w:rPr>
                <w:color w:val="000000"/>
                <w:szCs w:val="20"/>
                <w:lang w:val="vi-VN"/>
              </w:rPr>
              <w:t>Cho phép người dùng thực hiện tác vụ quên mật khẩu để lấy lại mình</w:t>
            </w:r>
          </w:p>
        </w:tc>
      </w:tr>
      <w:tr w:rsidR="002D6741" w:rsidRPr="005E0A80" w14:paraId="3EB70724" w14:textId="77777777" w:rsidTr="00C000DF">
        <w:trPr>
          <w:trHeight w:val="253"/>
        </w:trPr>
        <w:tc>
          <w:tcPr>
            <w:tcW w:w="315" w:type="pct"/>
          </w:tcPr>
          <w:p w14:paraId="7A7FAF97" w14:textId="1F656471" w:rsidR="002D6741" w:rsidRDefault="002A38FC" w:rsidP="00D2256A">
            <w:pPr>
              <w:rPr>
                <w:color w:val="000000"/>
                <w:szCs w:val="20"/>
              </w:rPr>
            </w:pPr>
            <w:r>
              <w:rPr>
                <w:color w:val="000000"/>
                <w:szCs w:val="20"/>
              </w:rPr>
              <w:lastRenderedPageBreak/>
              <w:t>3</w:t>
            </w:r>
          </w:p>
        </w:tc>
        <w:tc>
          <w:tcPr>
            <w:tcW w:w="1448" w:type="pct"/>
          </w:tcPr>
          <w:p w14:paraId="0F8023E0" w14:textId="1BE98D43" w:rsidR="002D6741" w:rsidRPr="001419B9" w:rsidRDefault="001419B9" w:rsidP="00D2256A">
            <w:pPr>
              <w:rPr>
                <w:color w:val="000000"/>
                <w:szCs w:val="20"/>
                <w:lang w:val="vi-VN"/>
              </w:rPr>
            </w:pPr>
            <w:proofErr w:type="spellStart"/>
            <w:r>
              <w:rPr>
                <w:color w:val="000000"/>
                <w:szCs w:val="20"/>
              </w:rPr>
              <w:t>Đổi</w:t>
            </w:r>
            <w:proofErr w:type="spellEnd"/>
            <w:r>
              <w:rPr>
                <w:color w:val="000000"/>
                <w:szCs w:val="20"/>
                <w:lang w:val="vi-VN"/>
              </w:rPr>
              <w:t xml:space="preserve"> mật khẩu</w:t>
            </w:r>
          </w:p>
        </w:tc>
        <w:tc>
          <w:tcPr>
            <w:tcW w:w="3237" w:type="pct"/>
          </w:tcPr>
          <w:p w14:paraId="41ED1121" w14:textId="06282903" w:rsidR="002D6741" w:rsidRPr="005E0A80" w:rsidRDefault="001419B9" w:rsidP="00D2256A">
            <w:pPr>
              <w:rPr>
                <w:color w:val="000000"/>
                <w:szCs w:val="20"/>
                <w:highlight w:val="yellow"/>
                <w:lang w:val="vi-VN"/>
              </w:rPr>
            </w:pPr>
            <w:r w:rsidRPr="005E0A80">
              <w:rPr>
                <w:color w:val="000000"/>
                <w:szCs w:val="20"/>
                <w:lang w:val="vi-VN"/>
              </w:rPr>
              <w:t>Cho phép người dùng thay đổi mật khẩu tài khoản</w:t>
            </w:r>
          </w:p>
        </w:tc>
      </w:tr>
      <w:tr w:rsidR="002D6741" w:rsidRPr="005E0A80" w14:paraId="22AC358C" w14:textId="77777777" w:rsidTr="00C000DF">
        <w:trPr>
          <w:trHeight w:val="253"/>
        </w:trPr>
        <w:tc>
          <w:tcPr>
            <w:tcW w:w="315" w:type="pct"/>
          </w:tcPr>
          <w:p w14:paraId="43DFEC8D" w14:textId="26B66F24" w:rsidR="002D6741" w:rsidRDefault="002A38FC" w:rsidP="00D2256A">
            <w:pPr>
              <w:rPr>
                <w:color w:val="000000"/>
                <w:szCs w:val="20"/>
              </w:rPr>
            </w:pPr>
            <w:r>
              <w:rPr>
                <w:color w:val="000000"/>
                <w:szCs w:val="20"/>
              </w:rPr>
              <w:t>4</w:t>
            </w:r>
          </w:p>
        </w:tc>
        <w:tc>
          <w:tcPr>
            <w:tcW w:w="1448" w:type="pct"/>
          </w:tcPr>
          <w:p w14:paraId="0082B232" w14:textId="02E875FB" w:rsidR="002D6741" w:rsidRPr="001419B9" w:rsidRDefault="001419B9" w:rsidP="00D2256A">
            <w:pPr>
              <w:rPr>
                <w:color w:val="000000"/>
                <w:szCs w:val="20"/>
                <w:lang w:val="vi-VN"/>
              </w:rPr>
            </w:pPr>
            <w:proofErr w:type="spellStart"/>
            <w:r>
              <w:rPr>
                <w:color w:val="000000"/>
                <w:szCs w:val="20"/>
              </w:rPr>
              <w:t>Đăng</w:t>
            </w:r>
            <w:proofErr w:type="spellEnd"/>
            <w:r>
              <w:rPr>
                <w:color w:val="000000"/>
                <w:szCs w:val="20"/>
                <w:lang w:val="vi-VN"/>
              </w:rPr>
              <w:t xml:space="preserve"> xuất</w:t>
            </w:r>
          </w:p>
        </w:tc>
        <w:tc>
          <w:tcPr>
            <w:tcW w:w="3237" w:type="pct"/>
          </w:tcPr>
          <w:p w14:paraId="30FADAE4" w14:textId="2E3BD4EB" w:rsidR="002D6741" w:rsidRPr="001419B9" w:rsidRDefault="001419B9" w:rsidP="00D2256A">
            <w:pPr>
              <w:rPr>
                <w:color w:val="000000"/>
                <w:szCs w:val="20"/>
                <w:lang w:val="vi-VN"/>
              </w:rPr>
            </w:pPr>
            <w:r w:rsidRPr="005E0A80">
              <w:rPr>
                <w:color w:val="000000"/>
                <w:szCs w:val="20"/>
                <w:lang w:val="vi-VN"/>
              </w:rPr>
              <w:t>Cho</w:t>
            </w:r>
            <w:r>
              <w:rPr>
                <w:color w:val="000000"/>
                <w:szCs w:val="20"/>
                <w:lang w:val="vi-VN"/>
              </w:rPr>
              <w:t xml:space="preserve"> phép người dùng đăng xuất khỏi hệ thống</w:t>
            </w:r>
          </w:p>
        </w:tc>
      </w:tr>
      <w:tr w:rsidR="001D0396" w:rsidRPr="005E0A80" w14:paraId="11165326" w14:textId="77777777" w:rsidTr="00C000DF">
        <w:trPr>
          <w:trHeight w:val="253"/>
        </w:trPr>
        <w:tc>
          <w:tcPr>
            <w:tcW w:w="315" w:type="pct"/>
          </w:tcPr>
          <w:p w14:paraId="0C9B2704" w14:textId="49D1D0A3" w:rsidR="001D0396" w:rsidRDefault="00712DC1" w:rsidP="00D2256A">
            <w:pPr>
              <w:rPr>
                <w:color w:val="000000"/>
                <w:szCs w:val="20"/>
              </w:rPr>
            </w:pPr>
            <w:r>
              <w:rPr>
                <w:color w:val="000000"/>
                <w:szCs w:val="20"/>
              </w:rPr>
              <w:t>5</w:t>
            </w:r>
          </w:p>
        </w:tc>
        <w:tc>
          <w:tcPr>
            <w:tcW w:w="1448" w:type="pct"/>
          </w:tcPr>
          <w:p w14:paraId="37347648" w14:textId="6071DB52" w:rsidR="001D0396" w:rsidRPr="001D0396" w:rsidRDefault="001D0396" w:rsidP="00D2256A">
            <w:pPr>
              <w:rPr>
                <w:color w:val="000000"/>
                <w:szCs w:val="20"/>
                <w:lang w:val="vi-VN"/>
              </w:rPr>
            </w:pPr>
            <w:proofErr w:type="spellStart"/>
            <w:r>
              <w:rPr>
                <w:color w:val="000000"/>
                <w:szCs w:val="20"/>
              </w:rPr>
              <w:t>Tạo</w:t>
            </w:r>
            <w:proofErr w:type="spellEnd"/>
            <w:r>
              <w:rPr>
                <w:color w:val="000000"/>
                <w:szCs w:val="20"/>
                <w:lang w:val="vi-VN"/>
              </w:rPr>
              <w:t xml:space="preserve"> mới phòng ban</w:t>
            </w:r>
          </w:p>
        </w:tc>
        <w:tc>
          <w:tcPr>
            <w:tcW w:w="3237" w:type="pct"/>
          </w:tcPr>
          <w:p w14:paraId="72AA79FA" w14:textId="18775F0A" w:rsidR="001D0396" w:rsidRPr="00CF56F7" w:rsidRDefault="00CF56F7" w:rsidP="00D2256A">
            <w:pPr>
              <w:rPr>
                <w:color w:val="000000"/>
                <w:szCs w:val="20"/>
                <w:lang w:val="vi-VN"/>
              </w:rPr>
            </w:pPr>
            <w:r w:rsidRPr="005E0A80">
              <w:rPr>
                <w:color w:val="000000"/>
                <w:szCs w:val="20"/>
                <w:lang w:val="vi-VN"/>
              </w:rPr>
              <w:t>Cho</w:t>
            </w:r>
            <w:r>
              <w:rPr>
                <w:color w:val="000000"/>
                <w:szCs w:val="20"/>
                <w:lang w:val="vi-VN"/>
              </w:rPr>
              <w:t xml:space="preserve"> phép người dùng tạo mới phòng ban bao gồm các thông tin như: tên phòng ban, quản lý, danh sách nhân viên</w:t>
            </w:r>
          </w:p>
        </w:tc>
      </w:tr>
      <w:tr w:rsidR="001D0396" w:rsidRPr="005E0A80" w14:paraId="2642C401" w14:textId="77777777" w:rsidTr="00C000DF">
        <w:trPr>
          <w:trHeight w:val="253"/>
        </w:trPr>
        <w:tc>
          <w:tcPr>
            <w:tcW w:w="315" w:type="pct"/>
          </w:tcPr>
          <w:p w14:paraId="727E1D51" w14:textId="7B5C0E47" w:rsidR="001D0396" w:rsidRDefault="00712DC1" w:rsidP="00D2256A">
            <w:pPr>
              <w:rPr>
                <w:color w:val="000000"/>
                <w:szCs w:val="20"/>
              </w:rPr>
            </w:pPr>
            <w:r>
              <w:rPr>
                <w:color w:val="000000"/>
                <w:szCs w:val="20"/>
              </w:rPr>
              <w:t>6</w:t>
            </w:r>
          </w:p>
        </w:tc>
        <w:tc>
          <w:tcPr>
            <w:tcW w:w="1448" w:type="pct"/>
          </w:tcPr>
          <w:p w14:paraId="6B379998" w14:textId="2BDABC6C" w:rsidR="001D0396" w:rsidRPr="001D0396" w:rsidRDefault="001D0396" w:rsidP="00D2256A">
            <w:pPr>
              <w:rPr>
                <w:color w:val="000000"/>
                <w:szCs w:val="20"/>
                <w:lang w:val="vi-VN"/>
              </w:rPr>
            </w:pPr>
            <w:r>
              <w:rPr>
                <w:color w:val="000000"/>
                <w:szCs w:val="20"/>
              </w:rPr>
              <w:t>Xem</w:t>
            </w:r>
            <w:r>
              <w:rPr>
                <w:color w:val="000000"/>
                <w:szCs w:val="20"/>
                <w:lang w:val="vi-VN"/>
              </w:rPr>
              <w:t xml:space="preserve"> chi tiết phòng ban</w:t>
            </w:r>
          </w:p>
        </w:tc>
        <w:tc>
          <w:tcPr>
            <w:tcW w:w="3237" w:type="pct"/>
          </w:tcPr>
          <w:p w14:paraId="4F0C4F15" w14:textId="49F65784" w:rsidR="001D0396" w:rsidRPr="00CF56F7" w:rsidRDefault="00CF56F7" w:rsidP="00D2256A">
            <w:pPr>
              <w:rPr>
                <w:color w:val="000000"/>
                <w:szCs w:val="20"/>
                <w:lang w:val="vi-VN"/>
              </w:rPr>
            </w:pPr>
            <w:r w:rsidRPr="005E0A80">
              <w:rPr>
                <w:color w:val="000000"/>
                <w:szCs w:val="20"/>
                <w:lang w:val="vi-VN"/>
              </w:rPr>
              <w:t>Cho</w:t>
            </w:r>
            <w:r>
              <w:rPr>
                <w:color w:val="000000"/>
                <w:szCs w:val="20"/>
                <w:lang w:val="vi-VN"/>
              </w:rPr>
              <w:t xml:space="preserve"> phép người dùng xem chi tiết phòng ban </w:t>
            </w:r>
          </w:p>
        </w:tc>
      </w:tr>
      <w:tr w:rsidR="001D0396" w:rsidRPr="00464885" w14:paraId="28375B88" w14:textId="77777777" w:rsidTr="00C000DF">
        <w:trPr>
          <w:trHeight w:val="253"/>
        </w:trPr>
        <w:tc>
          <w:tcPr>
            <w:tcW w:w="315" w:type="pct"/>
          </w:tcPr>
          <w:p w14:paraId="5A9D9591" w14:textId="0AFC82CE" w:rsidR="001D0396" w:rsidRDefault="00712DC1" w:rsidP="00D2256A">
            <w:pPr>
              <w:rPr>
                <w:color w:val="000000"/>
                <w:szCs w:val="20"/>
              </w:rPr>
            </w:pPr>
            <w:r>
              <w:rPr>
                <w:color w:val="000000"/>
                <w:szCs w:val="20"/>
              </w:rPr>
              <w:t>7</w:t>
            </w:r>
          </w:p>
        </w:tc>
        <w:tc>
          <w:tcPr>
            <w:tcW w:w="1448" w:type="pct"/>
          </w:tcPr>
          <w:p w14:paraId="6A7FD249" w14:textId="2C928B66" w:rsidR="001D0396" w:rsidRPr="001D0396" w:rsidRDefault="001D0396" w:rsidP="00D2256A">
            <w:pPr>
              <w:rPr>
                <w:color w:val="000000"/>
                <w:szCs w:val="20"/>
                <w:lang w:val="vi-VN"/>
              </w:rPr>
            </w:pPr>
            <w:r>
              <w:rPr>
                <w:color w:val="000000"/>
                <w:szCs w:val="20"/>
                <w:lang w:val="vi-VN"/>
              </w:rPr>
              <w:t>Chỉnh sửa phòng ban</w:t>
            </w:r>
          </w:p>
        </w:tc>
        <w:tc>
          <w:tcPr>
            <w:tcW w:w="3237" w:type="pct"/>
          </w:tcPr>
          <w:p w14:paraId="44B328F7" w14:textId="7FC5761B" w:rsidR="001D0396" w:rsidRPr="00CF56F7" w:rsidRDefault="00CF56F7" w:rsidP="00D2256A">
            <w:pPr>
              <w:rPr>
                <w:color w:val="000000"/>
                <w:szCs w:val="20"/>
                <w:lang w:val="vi-VN"/>
              </w:rPr>
            </w:pPr>
            <w:r>
              <w:rPr>
                <w:color w:val="000000"/>
                <w:szCs w:val="20"/>
              </w:rPr>
              <w:t>Cho</w:t>
            </w:r>
            <w:r>
              <w:rPr>
                <w:color w:val="000000"/>
                <w:szCs w:val="20"/>
                <w:lang w:val="vi-VN"/>
              </w:rPr>
              <w:t xml:space="preserve"> phép </w:t>
            </w:r>
            <w:r w:rsidR="00DC7708">
              <w:rPr>
                <w:color w:val="000000"/>
                <w:szCs w:val="20"/>
                <w:lang w:val="vi-VN"/>
              </w:rPr>
              <w:t>System admin</w:t>
            </w:r>
            <w:r>
              <w:rPr>
                <w:color w:val="000000"/>
                <w:szCs w:val="20"/>
                <w:lang w:val="vi-VN"/>
              </w:rPr>
              <w:t xml:space="preserve"> chỉnh sửa thông tin phòng ban</w:t>
            </w:r>
          </w:p>
        </w:tc>
      </w:tr>
      <w:tr w:rsidR="001D0396" w:rsidRPr="005E0A80" w14:paraId="781F7FD3" w14:textId="77777777" w:rsidTr="00C000DF">
        <w:trPr>
          <w:trHeight w:val="253"/>
        </w:trPr>
        <w:tc>
          <w:tcPr>
            <w:tcW w:w="315" w:type="pct"/>
          </w:tcPr>
          <w:p w14:paraId="45BC1AB0" w14:textId="24331C9A" w:rsidR="001D0396" w:rsidRDefault="00712DC1" w:rsidP="00D2256A">
            <w:pPr>
              <w:rPr>
                <w:color w:val="000000"/>
                <w:szCs w:val="20"/>
              </w:rPr>
            </w:pPr>
            <w:r>
              <w:rPr>
                <w:color w:val="000000"/>
                <w:szCs w:val="20"/>
              </w:rPr>
              <w:t>8</w:t>
            </w:r>
          </w:p>
        </w:tc>
        <w:tc>
          <w:tcPr>
            <w:tcW w:w="1448" w:type="pct"/>
          </w:tcPr>
          <w:p w14:paraId="5C58B225" w14:textId="0ECCCFA2" w:rsidR="001D0396" w:rsidRPr="001D0396" w:rsidRDefault="001D0396" w:rsidP="00D2256A">
            <w:pPr>
              <w:rPr>
                <w:color w:val="000000"/>
                <w:szCs w:val="20"/>
                <w:lang w:val="vi-VN"/>
              </w:rPr>
            </w:pPr>
            <w:r>
              <w:rPr>
                <w:color w:val="000000"/>
                <w:szCs w:val="20"/>
              </w:rPr>
              <w:t>Xem</w:t>
            </w:r>
            <w:r>
              <w:rPr>
                <w:color w:val="000000"/>
                <w:szCs w:val="20"/>
                <w:lang w:val="vi-VN"/>
              </w:rPr>
              <w:t xml:space="preserve"> danh sách phòng ban</w:t>
            </w:r>
          </w:p>
        </w:tc>
        <w:tc>
          <w:tcPr>
            <w:tcW w:w="3237" w:type="pct"/>
          </w:tcPr>
          <w:p w14:paraId="51B717F9" w14:textId="56F3EF0B" w:rsidR="001D0396" w:rsidRPr="00CF56F7" w:rsidRDefault="00CF56F7" w:rsidP="00D2256A">
            <w:pPr>
              <w:rPr>
                <w:color w:val="000000"/>
                <w:szCs w:val="20"/>
                <w:lang w:val="vi-VN"/>
              </w:rPr>
            </w:pPr>
            <w:r w:rsidRPr="005E0A80">
              <w:rPr>
                <w:color w:val="000000"/>
                <w:szCs w:val="20"/>
                <w:lang w:val="vi-VN"/>
              </w:rPr>
              <w:t>Cho</w:t>
            </w:r>
            <w:r>
              <w:rPr>
                <w:color w:val="000000"/>
                <w:szCs w:val="20"/>
                <w:lang w:val="vi-VN"/>
              </w:rPr>
              <w:t xml:space="preserve"> phép người dùng xem danh sách phòng ban</w:t>
            </w:r>
          </w:p>
        </w:tc>
      </w:tr>
      <w:tr w:rsidR="00DC7708" w:rsidRPr="00464885" w14:paraId="4476D4E2" w14:textId="77777777" w:rsidTr="00C000DF">
        <w:trPr>
          <w:trHeight w:val="253"/>
        </w:trPr>
        <w:tc>
          <w:tcPr>
            <w:tcW w:w="315" w:type="pct"/>
          </w:tcPr>
          <w:p w14:paraId="3418B566" w14:textId="0234560D" w:rsidR="00DC7708" w:rsidRDefault="00712DC1" w:rsidP="00D2256A">
            <w:pPr>
              <w:rPr>
                <w:color w:val="000000"/>
                <w:szCs w:val="20"/>
              </w:rPr>
            </w:pPr>
            <w:r>
              <w:rPr>
                <w:color w:val="000000"/>
                <w:szCs w:val="20"/>
              </w:rPr>
              <w:t>9</w:t>
            </w:r>
          </w:p>
        </w:tc>
        <w:tc>
          <w:tcPr>
            <w:tcW w:w="1448" w:type="pct"/>
          </w:tcPr>
          <w:p w14:paraId="32F3D090" w14:textId="00296F74" w:rsidR="00DC7708" w:rsidRPr="00DC7708" w:rsidRDefault="00DC7708" w:rsidP="00D2256A">
            <w:pPr>
              <w:rPr>
                <w:color w:val="000000"/>
                <w:szCs w:val="20"/>
                <w:lang w:val="vi-VN"/>
              </w:rPr>
            </w:pPr>
            <w:proofErr w:type="spellStart"/>
            <w:r>
              <w:rPr>
                <w:color w:val="000000"/>
                <w:szCs w:val="20"/>
              </w:rPr>
              <w:t>Xóa</w:t>
            </w:r>
            <w:proofErr w:type="spellEnd"/>
            <w:r>
              <w:rPr>
                <w:color w:val="000000"/>
                <w:szCs w:val="20"/>
                <w:lang w:val="vi-VN"/>
              </w:rPr>
              <w:t xml:space="preserve"> phòng ban</w:t>
            </w:r>
          </w:p>
        </w:tc>
        <w:tc>
          <w:tcPr>
            <w:tcW w:w="3237" w:type="pct"/>
          </w:tcPr>
          <w:p w14:paraId="4E94FB3B" w14:textId="20A327F8" w:rsidR="00DC7708" w:rsidRPr="00DC7708" w:rsidRDefault="00DC7708" w:rsidP="00D2256A">
            <w:pPr>
              <w:rPr>
                <w:color w:val="000000"/>
                <w:szCs w:val="20"/>
                <w:lang w:val="vi-VN"/>
              </w:rPr>
            </w:pPr>
            <w:r>
              <w:rPr>
                <w:color w:val="000000"/>
                <w:szCs w:val="20"/>
              </w:rPr>
              <w:t>Cho</w:t>
            </w:r>
            <w:r>
              <w:rPr>
                <w:color w:val="000000"/>
                <w:szCs w:val="20"/>
                <w:lang w:val="vi-VN"/>
              </w:rPr>
              <w:t xml:space="preserve"> phép System admin xóa thông tin phòng ban</w:t>
            </w:r>
          </w:p>
        </w:tc>
      </w:tr>
      <w:tr w:rsidR="002D6741" w:rsidRPr="005E0A80" w14:paraId="429FC5F5" w14:textId="77777777" w:rsidTr="00C000DF">
        <w:trPr>
          <w:trHeight w:val="253"/>
        </w:trPr>
        <w:tc>
          <w:tcPr>
            <w:tcW w:w="315" w:type="pct"/>
          </w:tcPr>
          <w:p w14:paraId="438EFD3C" w14:textId="0F28B4BF" w:rsidR="002D6741" w:rsidRDefault="00712DC1" w:rsidP="00D2256A">
            <w:pPr>
              <w:rPr>
                <w:color w:val="000000"/>
                <w:szCs w:val="20"/>
              </w:rPr>
            </w:pPr>
            <w:r>
              <w:rPr>
                <w:color w:val="000000"/>
                <w:szCs w:val="20"/>
              </w:rPr>
              <w:t>10</w:t>
            </w:r>
          </w:p>
        </w:tc>
        <w:tc>
          <w:tcPr>
            <w:tcW w:w="1448" w:type="pct"/>
          </w:tcPr>
          <w:p w14:paraId="5F95BFEC" w14:textId="70D604FB" w:rsidR="002D6741" w:rsidRPr="002A38FC" w:rsidRDefault="002A38FC" w:rsidP="001419B9">
            <w:pPr>
              <w:tabs>
                <w:tab w:val="center" w:pos="1278"/>
              </w:tabs>
              <w:rPr>
                <w:color w:val="000000"/>
                <w:szCs w:val="20"/>
                <w:lang w:val="vi-VN"/>
              </w:rPr>
            </w:pPr>
            <w:proofErr w:type="spellStart"/>
            <w:r>
              <w:rPr>
                <w:color w:val="000000"/>
                <w:szCs w:val="20"/>
              </w:rPr>
              <w:t>Tạo</w:t>
            </w:r>
            <w:proofErr w:type="spellEnd"/>
            <w:r>
              <w:rPr>
                <w:color w:val="000000"/>
                <w:szCs w:val="20"/>
                <w:lang w:val="vi-VN"/>
              </w:rPr>
              <w:t xml:space="preserve"> mới nhân viên</w:t>
            </w:r>
          </w:p>
        </w:tc>
        <w:tc>
          <w:tcPr>
            <w:tcW w:w="3237" w:type="pct"/>
          </w:tcPr>
          <w:p w14:paraId="789CDF00" w14:textId="127CFEA8" w:rsidR="002A38FC" w:rsidRPr="002A38FC" w:rsidRDefault="00FE2650" w:rsidP="002A38FC">
            <w:pPr>
              <w:rPr>
                <w:color w:val="000000"/>
                <w:szCs w:val="20"/>
                <w:lang w:val="vi-VN"/>
              </w:rPr>
            </w:pPr>
            <w:r w:rsidRPr="005E0A80">
              <w:rPr>
                <w:color w:val="000000"/>
                <w:szCs w:val="20"/>
                <w:lang w:val="vi-VN"/>
              </w:rPr>
              <w:t>Cho phép</w:t>
            </w:r>
            <w:r w:rsidR="002A38FC">
              <w:rPr>
                <w:color w:val="000000"/>
                <w:szCs w:val="20"/>
                <w:lang w:val="vi-VN"/>
              </w:rPr>
              <w:t xml:space="preserve"> </w:t>
            </w:r>
            <w:proofErr w:type="spellStart"/>
            <w:r w:rsidR="002A38FC">
              <w:rPr>
                <w:color w:val="000000"/>
                <w:szCs w:val="20"/>
                <w:lang w:val="vi-VN"/>
              </w:rPr>
              <w:t>System</w:t>
            </w:r>
            <w:proofErr w:type="spellEnd"/>
            <w:r w:rsidR="002A38FC">
              <w:rPr>
                <w:color w:val="000000"/>
                <w:szCs w:val="20"/>
                <w:lang w:val="vi-VN"/>
              </w:rPr>
              <w:t xml:space="preserve"> </w:t>
            </w:r>
            <w:proofErr w:type="spellStart"/>
            <w:r w:rsidR="002A38FC">
              <w:rPr>
                <w:color w:val="000000"/>
                <w:szCs w:val="20"/>
                <w:lang w:val="vi-VN"/>
              </w:rPr>
              <w:t>admin</w:t>
            </w:r>
            <w:proofErr w:type="spellEnd"/>
            <w:r w:rsidR="002A38FC">
              <w:rPr>
                <w:color w:val="000000"/>
                <w:szCs w:val="20"/>
                <w:lang w:val="vi-VN"/>
              </w:rPr>
              <w:t xml:space="preserve">, </w:t>
            </w:r>
            <w:proofErr w:type="spellStart"/>
            <w:r w:rsidR="002A38FC">
              <w:rPr>
                <w:color w:val="000000"/>
                <w:szCs w:val="20"/>
                <w:lang w:val="vi-VN"/>
              </w:rPr>
              <w:t>Hr</w:t>
            </w:r>
            <w:proofErr w:type="spellEnd"/>
            <w:r w:rsidR="002A38FC">
              <w:rPr>
                <w:color w:val="000000"/>
                <w:szCs w:val="20"/>
                <w:lang w:val="vi-VN"/>
              </w:rPr>
              <w:t xml:space="preserve"> </w:t>
            </w:r>
            <w:proofErr w:type="spellStart"/>
            <w:r w:rsidR="002A38FC">
              <w:rPr>
                <w:color w:val="000000"/>
                <w:szCs w:val="20"/>
                <w:lang w:val="vi-VN"/>
              </w:rPr>
              <w:t>admin</w:t>
            </w:r>
            <w:proofErr w:type="spellEnd"/>
            <w:r w:rsidR="002A38FC">
              <w:rPr>
                <w:color w:val="000000"/>
                <w:szCs w:val="20"/>
                <w:lang w:val="vi-VN"/>
              </w:rPr>
              <w:t xml:space="preserve"> tạo mới hồ sơ nhân viên </w:t>
            </w:r>
          </w:p>
          <w:p w14:paraId="0EF0B015" w14:textId="1D7B13C6" w:rsidR="008F16A1" w:rsidRPr="00FE2650" w:rsidRDefault="008F16A1" w:rsidP="00FE2650">
            <w:pPr>
              <w:rPr>
                <w:color w:val="000000"/>
                <w:szCs w:val="20"/>
                <w:lang w:val="vi-VN"/>
              </w:rPr>
            </w:pPr>
          </w:p>
        </w:tc>
      </w:tr>
      <w:tr w:rsidR="00FE2378" w:rsidRPr="005E0A80" w14:paraId="54A43EBA" w14:textId="77777777" w:rsidTr="00C000DF">
        <w:trPr>
          <w:trHeight w:val="253"/>
        </w:trPr>
        <w:tc>
          <w:tcPr>
            <w:tcW w:w="315" w:type="pct"/>
          </w:tcPr>
          <w:p w14:paraId="44467239" w14:textId="47D2BFA5" w:rsidR="00FE2378" w:rsidRDefault="00712DC1" w:rsidP="00D2256A">
            <w:pPr>
              <w:rPr>
                <w:color w:val="000000"/>
                <w:szCs w:val="20"/>
              </w:rPr>
            </w:pPr>
            <w:r>
              <w:rPr>
                <w:color w:val="000000"/>
                <w:szCs w:val="20"/>
              </w:rPr>
              <w:t>11</w:t>
            </w:r>
          </w:p>
        </w:tc>
        <w:tc>
          <w:tcPr>
            <w:tcW w:w="1448" w:type="pct"/>
          </w:tcPr>
          <w:p w14:paraId="5D98C242" w14:textId="0DE93246" w:rsidR="00FE2378" w:rsidRPr="00712DC1" w:rsidRDefault="00FE2378" w:rsidP="001419B9">
            <w:pPr>
              <w:tabs>
                <w:tab w:val="center" w:pos="1278"/>
              </w:tabs>
              <w:rPr>
                <w:color w:val="000000"/>
                <w:szCs w:val="20"/>
                <w:lang w:val="vi-VN"/>
              </w:rPr>
            </w:pPr>
            <w:proofErr w:type="spellStart"/>
            <w:r>
              <w:rPr>
                <w:color w:val="000000"/>
                <w:szCs w:val="20"/>
              </w:rPr>
              <w:t>Chỉnh</w:t>
            </w:r>
            <w:proofErr w:type="spellEnd"/>
            <w:r>
              <w:rPr>
                <w:color w:val="000000"/>
                <w:szCs w:val="20"/>
                <w:lang w:val="vi-VN"/>
              </w:rPr>
              <w:t xml:space="preserve"> sửa thông tin </w:t>
            </w:r>
            <w:proofErr w:type="spellStart"/>
            <w:r w:rsidR="00712DC1">
              <w:rPr>
                <w:color w:val="000000"/>
                <w:szCs w:val="20"/>
                <w:lang w:val="en-US"/>
              </w:rPr>
              <w:t>nhân</w:t>
            </w:r>
            <w:proofErr w:type="spellEnd"/>
            <w:r w:rsidR="00712DC1">
              <w:rPr>
                <w:color w:val="000000"/>
                <w:szCs w:val="20"/>
                <w:lang w:val="vi-VN"/>
              </w:rPr>
              <w:t xml:space="preserve"> viên</w:t>
            </w:r>
          </w:p>
        </w:tc>
        <w:tc>
          <w:tcPr>
            <w:tcW w:w="3237" w:type="pct"/>
          </w:tcPr>
          <w:p w14:paraId="486137BE" w14:textId="5F63560F" w:rsidR="00FE2378" w:rsidRPr="00FE2378" w:rsidRDefault="00FE2378" w:rsidP="002A38FC">
            <w:pPr>
              <w:rPr>
                <w:color w:val="000000"/>
                <w:szCs w:val="20"/>
                <w:lang w:val="vi-VN"/>
              </w:rPr>
            </w:pPr>
            <w:r w:rsidRPr="005E0A80">
              <w:rPr>
                <w:color w:val="000000"/>
                <w:szCs w:val="20"/>
                <w:lang w:val="vi-VN"/>
              </w:rPr>
              <w:t>Cho</w:t>
            </w:r>
            <w:r>
              <w:rPr>
                <w:color w:val="000000"/>
                <w:szCs w:val="20"/>
                <w:lang w:val="vi-VN"/>
              </w:rPr>
              <w:t xml:space="preserve"> phép </w:t>
            </w:r>
            <w:proofErr w:type="spellStart"/>
            <w:r>
              <w:rPr>
                <w:color w:val="000000"/>
                <w:szCs w:val="20"/>
                <w:lang w:val="vi-VN"/>
              </w:rPr>
              <w:t>System</w:t>
            </w:r>
            <w:proofErr w:type="spellEnd"/>
            <w:r>
              <w:rPr>
                <w:color w:val="000000"/>
                <w:szCs w:val="20"/>
                <w:lang w:val="vi-VN"/>
              </w:rPr>
              <w:t xml:space="preserve"> </w:t>
            </w:r>
            <w:proofErr w:type="spellStart"/>
            <w:r>
              <w:rPr>
                <w:color w:val="000000"/>
                <w:szCs w:val="20"/>
                <w:lang w:val="vi-VN"/>
              </w:rPr>
              <w:t>admin</w:t>
            </w:r>
            <w:proofErr w:type="spellEnd"/>
            <w:r>
              <w:rPr>
                <w:color w:val="000000"/>
                <w:szCs w:val="20"/>
                <w:lang w:val="vi-VN"/>
              </w:rPr>
              <w:t>, Hr admin, nhân viên chỉnh sửa thông tin cá nhân</w:t>
            </w:r>
          </w:p>
        </w:tc>
      </w:tr>
      <w:tr w:rsidR="002D6741" w:rsidRPr="005E0A80" w14:paraId="0D8BFD02" w14:textId="77777777" w:rsidTr="00C000DF">
        <w:trPr>
          <w:trHeight w:val="253"/>
        </w:trPr>
        <w:tc>
          <w:tcPr>
            <w:tcW w:w="315" w:type="pct"/>
          </w:tcPr>
          <w:p w14:paraId="067A27EA" w14:textId="572A0E3D" w:rsidR="002D6741" w:rsidRDefault="00712DC1" w:rsidP="00D2256A">
            <w:pPr>
              <w:rPr>
                <w:color w:val="000000"/>
                <w:szCs w:val="20"/>
              </w:rPr>
            </w:pPr>
            <w:r>
              <w:rPr>
                <w:color w:val="000000"/>
                <w:szCs w:val="20"/>
              </w:rPr>
              <w:t>12</w:t>
            </w:r>
          </w:p>
        </w:tc>
        <w:tc>
          <w:tcPr>
            <w:tcW w:w="1448" w:type="pct"/>
          </w:tcPr>
          <w:p w14:paraId="7325189C" w14:textId="79C06196" w:rsidR="002D6741" w:rsidRPr="002A38FC" w:rsidRDefault="002A38FC" w:rsidP="00D2256A">
            <w:pPr>
              <w:rPr>
                <w:color w:val="000000"/>
                <w:szCs w:val="20"/>
                <w:lang w:val="vi-VN"/>
              </w:rPr>
            </w:pPr>
            <w:r>
              <w:rPr>
                <w:color w:val="000000"/>
                <w:szCs w:val="20"/>
              </w:rPr>
              <w:t>Xem</w:t>
            </w:r>
            <w:r>
              <w:rPr>
                <w:color w:val="000000"/>
                <w:szCs w:val="20"/>
                <w:lang w:val="vi-VN"/>
              </w:rPr>
              <w:t xml:space="preserve"> chi tiết thông tin nhân viên</w:t>
            </w:r>
          </w:p>
        </w:tc>
        <w:tc>
          <w:tcPr>
            <w:tcW w:w="3237" w:type="pct"/>
          </w:tcPr>
          <w:p w14:paraId="712E053E" w14:textId="2D065E3D" w:rsidR="002D6741" w:rsidRPr="002A38FC" w:rsidRDefault="00686334" w:rsidP="00FE2650">
            <w:pPr>
              <w:rPr>
                <w:color w:val="000000"/>
                <w:szCs w:val="20"/>
                <w:lang w:val="vi-VN"/>
              </w:rPr>
            </w:pPr>
            <w:r w:rsidRPr="005E0A80">
              <w:rPr>
                <w:rFonts w:ascii="docs-Calibri" w:hAnsi="docs-Calibri"/>
                <w:color w:val="000000"/>
                <w:sz w:val="23"/>
                <w:szCs w:val="23"/>
                <w:shd w:val="clear" w:color="auto" w:fill="FFFFFF"/>
                <w:lang w:val="vi-VN"/>
              </w:rPr>
              <w:t>Cho phép</w:t>
            </w:r>
            <w:r w:rsidR="002A38FC">
              <w:rPr>
                <w:rFonts w:ascii="docs-Calibri" w:hAnsi="docs-Calibri"/>
                <w:color w:val="000000"/>
                <w:sz w:val="23"/>
                <w:szCs w:val="23"/>
                <w:shd w:val="clear" w:color="auto" w:fill="FFFFFF"/>
                <w:lang w:val="vi-VN"/>
              </w:rPr>
              <w:t xml:space="preserve"> </w:t>
            </w:r>
            <w:proofErr w:type="spellStart"/>
            <w:r w:rsidR="002A38FC">
              <w:rPr>
                <w:rFonts w:ascii="docs-Calibri" w:hAnsi="docs-Calibri"/>
                <w:color w:val="000000"/>
                <w:sz w:val="23"/>
                <w:szCs w:val="23"/>
                <w:shd w:val="clear" w:color="auto" w:fill="FFFFFF"/>
                <w:lang w:val="vi-VN"/>
              </w:rPr>
              <w:t>System</w:t>
            </w:r>
            <w:proofErr w:type="spellEnd"/>
            <w:r w:rsidR="002A38FC">
              <w:rPr>
                <w:rFonts w:ascii="docs-Calibri" w:hAnsi="docs-Calibri"/>
                <w:color w:val="000000"/>
                <w:sz w:val="23"/>
                <w:szCs w:val="23"/>
                <w:shd w:val="clear" w:color="auto" w:fill="FFFFFF"/>
                <w:lang w:val="vi-VN"/>
              </w:rPr>
              <w:t xml:space="preserve"> </w:t>
            </w:r>
            <w:proofErr w:type="spellStart"/>
            <w:r w:rsidR="002A38FC">
              <w:rPr>
                <w:rFonts w:ascii="docs-Calibri" w:hAnsi="docs-Calibri"/>
                <w:color w:val="000000"/>
                <w:sz w:val="23"/>
                <w:szCs w:val="23"/>
                <w:shd w:val="clear" w:color="auto" w:fill="FFFFFF"/>
                <w:lang w:val="vi-VN"/>
              </w:rPr>
              <w:t>admin</w:t>
            </w:r>
            <w:proofErr w:type="spellEnd"/>
            <w:r w:rsidR="002A38FC">
              <w:rPr>
                <w:rFonts w:ascii="docs-Calibri" w:hAnsi="docs-Calibri"/>
                <w:color w:val="000000"/>
                <w:sz w:val="23"/>
                <w:szCs w:val="23"/>
                <w:shd w:val="clear" w:color="auto" w:fill="FFFFFF"/>
                <w:lang w:val="vi-VN"/>
              </w:rPr>
              <w:t xml:space="preserve">, </w:t>
            </w:r>
            <w:proofErr w:type="spellStart"/>
            <w:r w:rsidR="002A38FC">
              <w:rPr>
                <w:rFonts w:ascii="docs-Calibri" w:hAnsi="docs-Calibri"/>
                <w:color w:val="000000"/>
                <w:sz w:val="23"/>
                <w:szCs w:val="23"/>
                <w:shd w:val="clear" w:color="auto" w:fill="FFFFFF"/>
                <w:lang w:val="vi-VN"/>
              </w:rPr>
              <w:t>Hr</w:t>
            </w:r>
            <w:proofErr w:type="spellEnd"/>
            <w:r w:rsidR="002A38FC">
              <w:rPr>
                <w:rFonts w:ascii="docs-Calibri" w:hAnsi="docs-Calibri"/>
                <w:color w:val="000000"/>
                <w:sz w:val="23"/>
                <w:szCs w:val="23"/>
                <w:shd w:val="clear" w:color="auto" w:fill="FFFFFF"/>
                <w:lang w:val="vi-VN"/>
              </w:rPr>
              <w:t xml:space="preserve"> </w:t>
            </w:r>
            <w:proofErr w:type="spellStart"/>
            <w:r w:rsidR="002A38FC">
              <w:rPr>
                <w:rFonts w:ascii="docs-Calibri" w:hAnsi="docs-Calibri"/>
                <w:color w:val="000000"/>
                <w:sz w:val="23"/>
                <w:szCs w:val="23"/>
                <w:shd w:val="clear" w:color="auto" w:fill="FFFFFF"/>
                <w:lang w:val="vi-VN"/>
              </w:rPr>
              <w:t>admin</w:t>
            </w:r>
            <w:proofErr w:type="spellEnd"/>
            <w:r w:rsidR="002A38FC">
              <w:rPr>
                <w:rFonts w:ascii="docs-Calibri" w:hAnsi="docs-Calibri"/>
                <w:color w:val="000000"/>
                <w:sz w:val="23"/>
                <w:szCs w:val="23"/>
                <w:shd w:val="clear" w:color="auto" w:fill="FFFFFF"/>
                <w:lang w:val="vi-VN"/>
              </w:rPr>
              <w:t>, nhân viên xem chi tiết hồ sơ nhân viên</w:t>
            </w:r>
          </w:p>
        </w:tc>
      </w:tr>
      <w:tr w:rsidR="002D6741" w:rsidRPr="00464885" w14:paraId="71B3E7ED" w14:textId="77777777" w:rsidTr="00C000DF">
        <w:trPr>
          <w:trHeight w:val="253"/>
        </w:trPr>
        <w:tc>
          <w:tcPr>
            <w:tcW w:w="315" w:type="pct"/>
          </w:tcPr>
          <w:p w14:paraId="4E75F557" w14:textId="32D7614A" w:rsidR="002D6741" w:rsidRDefault="00712DC1" w:rsidP="00D2256A">
            <w:pPr>
              <w:rPr>
                <w:color w:val="000000"/>
                <w:szCs w:val="20"/>
              </w:rPr>
            </w:pPr>
            <w:r>
              <w:rPr>
                <w:color w:val="000000"/>
                <w:szCs w:val="20"/>
              </w:rPr>
              <w:t>13</w:t>
            </w:r>
          </w:p>
        </w:tc>
        <w:tc>
          <w:tcPr>
            <w:tcW w:w="1448" w:type="pct"/>
          </w:tcPr>
          <w:p w14:paraId="47EF0CFD" w14:textId="40C23940" w:rsidR="002D6741" w:rsidRPr="00FE2650" w:rsidRDefault="002A38FC" w:rsidP="00D2256A">
            <w:pPr>
              <w:rPr>
                <w:color w:val="000000"/>
                <w:szCs w:val="20"/>
                <w:lang w:val="vi-VN"/>
              </w:rPr>
            </w:pPr>
            <w:r>
              <w:rPr>
                <w:color w:val="000000"/>
                <w:szCs w:val="20"/>
                <w:lang w:val="vi-VN"/>
              </w:rPr>
              <w:t>Xem danh sách nhân viên</w:t>
            </w:r>
          </w:p>
        </w:tc>
        <w:tc>
          <w:tcPr>
            <w:tcW w:w="3237" w:type="pct"/>
          </w:tcPr>
          <w:p w14:paraId="3768A7E9" w14:textId="77777777" w:rsidR="008F16A1" w:rsidRDefault="002A38FC" w:rsidP="00DC7708">
            <w:pPr>
              <w:pStyle w:val="BulletList1"/>
              <w:rPr>
                <w:shd w:val="clear" w:color="auto" w:fill="FFFFFF"/>
              </w:rPr>
            </w:pPr>
            <w:r>
              <w:rPr>
                <w:shd w:val="clear" w:color="auto" w:fill="FFFFFF"/>
              </w:rPr>
              <w:t xml:space="preserve">Cho </w:t>
            </w:r>
            <w:proofErr w:type="spellStart"/>
            <w:r>
              <w:rPr>
                <w:shd w:val="clear" w:color="auto" w:fill="FFFFFF"/>
              </w:rPr>
              <w:t>phép</w:t>
            </w:r>
            <w:proofErr w:type="spellEnd"/>
            <w:r>
              <w:rPr>
                <w:shd w:val="clear" w:color="auto" w:fill="FFFFFF"/>
              </w:rPr>
              <w:t xml:space="preserve"> System admin, </w:t>
            </w:r>
            <w:proofErr w:type="spellStart"/>
            <w:r>
              <w:rPr>
                <w:shd w:val="clear" w:color="auto" w:fill="FFFFFF"/>
              </w:rPr>
              <w:t>Hr</w:t>
            </w:r>
            <w:proofErr w:type="spellEnd"/>
            <w:r>
              <w:rPr>
                <w:shd w:val="clear" w:color="auto" w:fill="FFFFFF"/>
              </w:rPr>
              <w:t xml:space="preserve"> admin </w:t>
            </w:r>
            <w:proofErr w:type="spellStart"/>
            <w:r>
              <w:rPr>
                <w:shd w:val="clear" w:color="auto" w:fill="FFFFFF"/>
              </w:rPr>
              <w:t>xem</w:t>
            </w:r>
            <w:proofErr w:type="spellEnd"/>
            <w:r>
              <w:rPr>
                <w:shd w:val="clear" w:color="auto" w:fill="FFFFFF"/>
              </w:rPr>
              <w:t xml:space="preserve"> </w:t>
            </w:r>
            <w:proofErr w:type="spellStart"/>
            <w:r>
              <w:rPr>
                <w:shd w:val="clear" w:color="auto" w:fill="FFFFFF"/>
              </w:rPr>
              <w:t>danh</w:t>
            </w:r>
            <w:proofErr w:type="spellEnd"/>
            <w:r>
              <w:rPr>
                <w:shd w:val="clear" w:color="auto" w:fill="FFFFFF"/>
              </w:rPr>
              <w:t xml:space="preserve"> </w:t>
            </w:r>
            <w:proofErr w:type="spellStart"/>
            <w:r>
              <w:rPr>
                <w:shd w:val="clear" w:color="auto" w:fill="FFFFFF"/>
              </w:rPr>
              <w:t>sách</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sidR="0091109E">
              <w:rPr>
                <w:shd w:val="clear" w:color="auto" w:fill="FFFFFF"/>
              </w:rPr>
              <w:t>viên</w:t>
            </w:r>
            <w:proofErr w:type="spellEnd"/>
          </w:p>
          <w:p w14:paraId="338C3D59" w14:textId="355657C1" w:rsidR="00DC7708" w:rsidRDefault="00DC7708" w:rsidP="00DC7708">
            <w:pPr>
              <w:pStyle w:val="BulletList1"/>
              <w:rPr>
                <w:shd w:val="clear" w:color="auto" w:fill="FFFFFF"/>
              </w:rPr>
            </w:pPr>
            <w:r>
              <w:rPr>
                <w:shd w:val="clear" w:color="auto" w:fill="FFFFFF"/>
              </w:rPr>
              <w:t>Các</w:t>
            </w:r>
            <w:r>
              <w:rPr>
                <w:shd w:val="clear" w:color="auto" w:fill="FFFFFF"/>
                <w:lang w:val="vi-VN"/>
              </w:rPr>
              <w:t xml:space="preserve"> chức năng:</w:t>
            </w:r>
          </w:p>
          <w:p w14:paraId="1FB7AC14" w14:textId="77777777" w:rsidR="0091109E" w:rsidRDefault="0091109E" w:rsidP="00DC7708">
            <w:pPr>
              <w:pStyle w:val="Level2"/>
              <w:rPr>
                <w:shd w:val="clear" w:color="auto" w:fill="FFFFFF"/>
              </w:rPr>
            </w:pPr>
            <w:r>
              <w:rPr>
                <w:shd w:val="clear" w:color="auto" w:fill="FFFFFF"/>
              </w:rPr>
              <w:t>Xem danh sách nhân viên dành cho quản lý</w:t>
            </w:r>
          </w:p>
          <w:p w14:paraId="38D22A77" w14:textId="7446EB7C" w:rsidR="0091109E" w:rsidRPr="002A38FC" w:rsidRDefault="0091109E" w:rsidP="00DC7708">
            <w:pPr>
              <w:pStyle w:val="Level2"/>
              <w:rPr>
                <w:shd w:val="clear" w:color="auto" w:fill="FFFFFF"/>
              </w:rPr>
            </w:pPr>
            <w:r>
              <w:rPr>
                <w:shd w:val="clear" w:color="auto" w:fill="FFFFFF"/>
              </w:rPr>
              <w:t xml:space="preserve">Xem danh sách nhân viên dành cho </w:t>
            </w:r>
            <w:r w:rsidR="00DC7708">
              <w:rPr>
                <w:shd w:val="clear" w:color="auto" w:fill="FFFFFF"/>
              </w:rPr>
              <w:t>Hr admin, admin</w:t>
            </w:r>
          </w:p>
        </w:tc>
      </w:tr>
      <w:tr w:rsidR="00FE2378" w:rsidRPr="005E0A80" w14:paraId="38ED46E6" w14:textId="77777777" w:rsidTr="00C000DF">
        <w:trPr>
          <w:trHeight w:val="253"/>
        </w:trPr>
        <w:tc>
          <w:tcPr>
            <w:tcW w:w="315" w:type="pct"/>
          </w:tcPr>
          <w:p w14:paraId="1380C614" w14:textId="488FF298" w:rsidR="00FE2378" w:rsidRDefault="00712DC1" w:rsidP="00FE2378">
            <w:pPr>
              <w:rPr>
                <w:color w:val="000000"/>
                <w:szCs w:val="20"/>
              </w:rPr>
            </w:pPr>
            <w:r>
              <w:rPr>
                <w:color w:val="000000"/>
                <w:szCs w:val="20"/>
              </w:rPr>
              <w:t>14</w:t>
            </w:r>
          </w:p>
        </w:tc>
        <w:tc>
          <w:tcPr>
            <w:tcW w:w="1448" w:type="pct"/>
          </w:tcPr>
          <w:p w14:paraId="4E3B9ECB" w14:textId="6C588E0A" w:rsidR="00FE2378" w:rsidRDefault="00FE2378" w:rsidP="00FE2378">
            <w:pPr>
              <w:rPr>
                <w:color w:val="000000"/>
                <w:szCs w:val="20"/>
                <w:lang w:val="vi-VN"/>
              </w:rPr>
            </w:pPr>
            <w:r>
              <w:rPr>
                <w:color w:val="000000"/>
                <w:szCs w:val="20"/>
                <w:lang w:val="vi-VN"/>
              </w:rPr>
              <w:t>Kích hoạt tài khoản/Hủy kích hoạt tài khoản</w:t>
            </w:r>
          </w:p>
        </w:tc>
        <w:tc>
          <w:tcPr>
            <w:tcW w:w="3237" w:type="pct"/>
          </w:tcPr>
          <w:p w14:paraId="6047AE0E" w14:textId="6019495D" w:rsidR="00FE2378" w:rsidRPr="00686334" w:rsidRDefault="00CF56F7" w:rsidP="00FE2378">
            <w:pPr>
              <w:rPr>
                <w:rFonts w:ascii="docs-Calibri" w:hAnsi="docs-Calibri"/>
                <w:color w:val="000000"/>
                <w:sz w:val="23"/>
                <w:szCs w:val="23"/>
                <w:shd w:val="clear" w:color="auto" w:fill="FFFFFF"/>
                <w:lang w:val="vi-VN"/>
              </w:rPr>
            </w:pPr>
            <w:r w:rsidRPr="005E0A80">
              <w:rPr>
                <w:shd w:val="clear" w:color="auto" w:fill="FFFFFF"/>
                <w:lang w:val="vi-VN"/>
              </w:rPr>
              <w:t>Cho phép</w:t>
            </w:r>
            <w:r>
              <w:rPr>
                <w:shd w:val="clear" w:color="auto" w:fill="FFFFFF"/>
                <w:lang w:val="vi-VN"/>
              </w:rPr>
              <w:t xml:space="preserve"> </w:t>
            </w:r>
            <w:proofErr w:type="spellStart"/>
            <w:r>
              <w:rPr>
                <w:shd w:val="clear" w:color="auto" w:fill="FFFFFF"/>
                <w:lang w:val="vi-VN"/>
              </w:rPr>
              <w:t>System</w:t>
            </w:r>
            <w:proofErr w:type="spellEnd"/>
            <w:r>
              <w:rPr>
                <w:shd w:val="clear" w:color="auto" w:fill="FFFFFF"/>
                <w:lang w:val="vi-VN"/>
              </w:rPr>
              <w:t xml:space="preserve"> </w:t>
            </w:r>
            <w:proofErr w:type="spellStart"/>
            <w:r>
              <w:rPr>
                <w:shd w:val="clear" w:color="auto" w:fill="FFFFFF"/>
                <w:lang w:val="vi-VN"/>
              </w:rPr>
              <w:t>admin</w:t>
            </w:r>
            <w:proofErr w:type="spellEnd"/>
            <w:r>
              <w:rPr>
                <w:shd w:val="clear" w:color="auto" w:fill="FFFFFF"/>
                <w:lang w:val="vi-VN"/>
              </w:rPr>
              <w:t xml:space="preserve">, </w:t>
            </w:r>
            <w:proofErr w:type="spellStart"/>
            <w:r>
              <w:rPr>
                <w:shd w:val="clear" w:color="auto" w:fill="FFFFFF"/>
                <w:lang w:val="vi-VN"/>
              </w:rPr>
              <w:t>Hr</w:t>
            </w:r>
            <w:proofErr w:type="spellEnd"/>
            <w:r>
              <w:rPr>
                <w:shd w:val="clear" w:color="auto" w:fill="FFFFFF"/>
                <w:lang w:val="vi-VN"/>
              </w:rPr>
              <w:t xml:space="preserve"> </w:t>
            </w:r>
            <w:proofErr w:type="spellStart"/>
            <w:r>
              <w:rPr>
                <w:shd w:val="clear" w:color="auto" w:fill="FFFFFF"/>
                <w:lang w:val="vi-VN"/>
              </w:rPr>
              <w:t>admin</w:t>
            </w:r>
            <w:proofErr w:type="spellEnd"/>
            <w:r>
              <w:rPr>
                <w:shd w:val="clear" w:color="auto" w:fill="FFFFFF"/>
                <w:lang w:val="vi-VN"/>
              </w:rPr>
              <w:t xml:space="preserve"> kích hoạt tài khoản/ hủy kích hoạt tài khoản</w:t>
            </w:r>
          </w:p>
        </w:tc>
      </w:tr>
      <w:tr w:rsidR="00FE2378" w:rsidRPr="005E0A80" w14:paraId="2CDAADCA" w14:textId="77777777" w:rsidTr="00FE2378">
        <w:trPr>
          <w:trHeight w:val="253"/>
        </w:trPr>
        <w:tc>
          <w:tcPr>
            <w:tcW w:w="315" w:type="pct"/>
          </w:tcPr>
          <w:p w14:paraId="01C5AA0B" w14:textId="40868CDD" w:rsidR="00FE2378" w:rsidRDefault="00712DC1" w:rsidP="00FE2378">
            <w:pPr>
              <w:rPr>
                <w:color w:val="000000"/>
                <w:szCs w:val="20"/>
              </w:rPr>
            </w:pPr>
            <w:r>
              <w:rPr>
                <w:color w:val="000000"/>
                <w:szCs w:val="20"/>
              </w:rPr>
              <w:t>15</w:t>
            </w:r>
          </w:p>
        </w:tc>
        <w:tc>
          <w:tcPr>
            <w:tcW w:w="1448" w:type="pct"/>
          </w:tcPr>
          <w:p w14:paraId="17191C39" w14:textId="078D9D7A" w:rsidR="00FE2378" w:rsidRDefault="00FE2378" w:rsidP="00FE2378">
            <w:pPr>
              <w:rPr>
                <w:color w:val="000000"/>
                <w:szCs w:val="20"/>
                <w:lang w:val="vi-VN"/>
              </w:rPr>
            </w:pPr>
            <w:r>
              <w:rPr>
                <w:color w:val="000000"/>
                <w:szCs w:val="20"/>
                <w:lang w:val="vi-VN"/>
              </w:rPr>
              <w:t>Tạo mới loại nghỉ phép</w:t>
            </w:r>
          </w:p>
        </w:tc>
        <w:tc>
          <w:tcPr>
            <w:tcW w:w="3237" w:type="pct"/>
            <w:shd w:val="clear" w:color="auto" w:fill="auto"/>
          </w:tcPr>
          <w:p w14:paraId="395C8157" w14:textId="76D3E95D" w:rsidR="00FE2378" w:rsidRPr="008F16A1" w:rsidRDefault="00FE2378"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w:t>
            </w:r>
            <w:proofErr w:type="spellStart"/>
            <w:r>
              <w:rPr>
                <w:rFonts w:ascii="docs-Calibri" w:hAnsi="docs-Calibri"/>
                <w:color w:val="000000"/>
                <w:sz w:val="23"/>
                <w:szCs w:val="23"/>
                <w:shd w:val="clear" w:color="auto" w:fill="FFFFFF"/>
                <w:lang w:val="vi-VN"/>
              </w:rPr>
              <w:t>System</w:t>
            </w:r>
            <w:proofErr w:type="spellEnd"/>
            <w:r>
              <w:rPr>
                <w:rFonts w:ascii="docs-Calibri" w:hAnsi="docs-Calibri"/>
                <w:color w:val="000000"/>
                <w:sz w:val="23"/>
                <w:szCs w:val="23"/>
                <w:shd w:val="clear" w:color="auto" w:fill="FFFFFF"/>
                <w:lang w:val="vi-VN"/>
              </w:rPr>
              <w:t xml:space="preserve"> </w:t>
            </w:r>
            <w:proofErr w:type="spellStart"/>
            <w:r>
              <w:rPr>
                <w:rFonts w:ascii="docs-Calibri" w:hAnsi="docs-Calibri"/>
                <w:color w:val="000000"/>
                <w:sz w:val="23"/>
                <w:szCs w:val="23"/>
                <w:shd w:val="clear" w:color="auto" w:fill="FFFFFF"/>
                <w:lang w:val="vi-VN"/>
              </w:rPr>
              <w:t>admin</w:t>
            </w:r>
            <w:proofErr w:type="spellEnd"/>
            <w:r>
              <w:rPr>
                <w:rFonts w:ascii="docs-Calibri" w:hAnsi="docs-Calibri"/>
                <w:color w:val="000000"/>
                <w:sz w:val="23"/>
                <w:szCs w:val="23"/>
                <w:shd w:val="clear" w:color="auto" w:fill="FFFFFF"/>
                <w:lang w:val="vi-VN"/>
              </w:rPr>
              <w:t xml:space="preserve"> tạo mới loại nghỉ phép</w:t>
            </w:r>
          </w:p>
        </w:tc>
      </w:tr>
      <w:tr w:rsidR="00FE2378" w:rsidRPr="005E0A80" w14:paraId="4727CEE3" w14:textId="77777777" w:rsidTr="00C000DF">
        <w:trPr>
          <w:trHeight w:val="253"/>
        </w:trPr>
        <w:tc>
          <w:tcPr>
            <w:tcW w:w="315" w:type="pct"/>
          </w:tcPr>
          <w:p w14:paraId="5C49E749" w14:textId="66A3DFA5" w:rsidR="00FE2378" w:rsidRDefault="00712DC1" w:rsidP="00FE2378">
            <w:pPr>
              <w:rPr>
                <w:color w:val="000000"/>
                <w:szCs w:val="20"/>
              </w:rPr>
            </w:pPr>
            <w:r>
              <w:rPr>
                <w:color w:val="000000"/>
                <w:szCs w:val="20"/>
              </w:rPr>
              <w:t>15</w:t>
            </w:r>
          </w:p>
        </w:tc>
        <w:tc>
          <w:tcPr>
            <w:tcW w:w="1448" w:type="pct"/>
          </w:tcPr>
          <w:p w14:paraId="1A3AD19C" w14:textId="61B608CB" w:rsidR="00FE2378" w:rsidRDefault="00FE2378" w:rsidP="00FE2378">
            <w:pPr>
              <w:rPr>
                <w:color w:val="000000"/>
                <w:szCs w:val="20"/>
                <w:lang w:val="vi-VN"/>
              </w:rPr>
            </w:pPr>
            <w:r>
              <w:rPr>
                <w:color w:val="000000"/>
                <w:szCs w:val="20"/>
                <w:lang w:val="vi-VN"/>
              </w:rPr>
              <w:t>Chỉnh sửa loại nghỉ phép</w:t>
            </w:r>
          </w:p>
        </w:tc>
        <w:tc>
          <w:tcPr>
            <w:tcW w:w="3237" w:type="pct"/>
          </w:tcPr>
          <w:p w14:paraId="5D880B56" w14:textId="3AC08DEC" w:rsidR="00FE2378" w:rsidRPr="008F16A1" w:rsidRDefault="00AF1F4D"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w:t>
            </w:r>
            <w:proofErr w:type="spellStart"/>
            <w:r>
              <w:rPr>
                <w:rFonts w:ascii="docs-Calibri" w:hAnsi="docs-Calibri"/>
                <w:color w:val="000000"/>
                <w:sz w:val="23"/>
                <w:szCs w:val="23"/>
                <w:shd w:val="clear" w:color="auto" w:fill="FFFFFF"/>
                <w:lang w:val="vi-VN"/>
              </w:rPr>
              <w:t>System</w:t>
            </w:r>
            <w:proofErr w:type="spellEnd"/>
            <w:r>
              <w:rPr>
                <w:rFonts w:ascii="docs-Calibri" w:hAnsi="docs-Calibri"/>
                <w:color w:val="000000"/>
                <w:sz w:val="23"/>
                <w:szCs w:val="23"/>
                <w:shd w:val="clear" w:color="auto" w:fill="FFFFFF"/>
                <w:lang w:val="vi-VN"/>
              </w:rPr>
              <w:t xml:space="preserve"> </w:t>
            </w:r>
            <w:proofErr w:type="spellStart"/>
            <w:r>
              <w:rPr>
                <w:rFonts w:ascii="docs-Calibri" w:hAnsi="docs-Calibri"/>
                <w:color w:val="000000"/>
                <w:sz w:val="23"/>
                <w:szCs w:val="23"/>
                <w:shd w:val="clear" w:color="auto" w:fill="FFFFFF"/>
                <w:lang w:val="vi-VN"/>
              </w:rPr>
              <w:t>admin</w:t>
            </w:r>
            <w:proofErr w:type="spellEnd"/>
            <w:r>
              <w:rPr>
                <w:rFonts w:ascii="docs-Calibri" w:hAnsi="docs-Calibri"/>
                <w:color w:val="000000"/>
                <w:sz w:val="23"/>
                <w:szCs w:val="23"/>
                <w:shd w:val="clear" w:color="auto" w:fill="FFFFFF"/>
                <w:lang w:val="vi-VN"/>
              </w:rPr>
              <w:t xml:space="preserve"> tạo mới loại nghỉ phép</w:t>
            </w:r>
          </w:p>
        </w:tc>
      </w:tr>
      <w:tr w:rsidR="00FE2378" w:rsidRPr="005E0A80" w14:paraId="39447876" w14:textId="77777777" w:rsidTr="00C000DF">
        <w:trPr>
          <w:trHeight w:val="253"/>
        </w:trPr>
        <w:tc>
          <w:tcPr>
            <w:tcW w:w="315" w:type="pct"/>
          </w:tcPr>
          <w:p w14:paraId="5D38C2D7" w14:textId="4D8D99EE" w:rsidR="00FE2378" w:rsidRDefault="00712DC1" w:rsidP="00FE2378">
            <w:pPr>
              <w:rPr>
                <w:color w:val="000000"/>
                <w:szCs w:val="20"/>
              </w:rPr>
            </w:pPr>
            <w:r>
              <w:rPr>
                <w:color w:val="000000"/>
                <w:szCs w:val="20"/>
              </w:rPr>
              <w:t>16</w:t>
            </w:r>
          </w:p>
        </w:tc>
        <w:tc>
          <w:tcPr>
            <w:tcW w:w="1448" w:type="pct"/>
          </w:tcPr>
          <w:p w14:paraId="65978CEB" w14:textId="02FB4B19" w:rsidR="00FE2378" w:rsidRDefault="00FE2378" w:rsidP="00FE2378">
            <w:pPr>
              <w:rPr>
                <w:color w:val="000000"/>
                <w:szCs w:val="20"/>
                <w:lang w:val="vi-VN"/>
              </w:rPr>
            </w:pPr>
            <w:r>
              <w:rPr>
                <w:color w:val="000000"/>
                <w:szCs w:val="20"/>
                <w:lang w:val="vi-VN"/>
              </w:rPr>
              <w:t>Xem danh sách loại nghỉ phép</w:t>
            </w:r>
          </w:p>
        </w:tc>
        <w:tc>
          <w:tcPr>
            <w:tcW w:w="3237" w:type="pct"/>
          </w:tcPr>
          <w:p w14:paraId="0205F2E9" w14:textId="5D6CAD5A" w:rsidR="00FE2378" w:rsidRPr="008F16A1" w:rsidRDefault="00AF1F4D"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w:t>
            </w:r>
            <w:proofErr w:type="spellStart"/>
            <w:r>
              <w:rPr>
                <w:rFonts w:ascii="docs-Calibri" w:hAnsi="docs-Calibri"/>
                <w:color w:val="000000"/>
                <w:sz w:val="23"/>
                <w:szCs w:val="23"/>
                <w:shd w:val="clear" w:color="auto" w:fill="FFFFFF"/>
                <w:lang w:val="vi-VN"/>
              </w:rPr>
              <w:t>System</w:t>
            </w:r>
            <w:proofErr w:type="spellEnd"/>
            <w:r>
              <w:rPr>
                <w:rFonts w:ascii="docs-Calibri" w:hAnsi="docs-Calibri"/>
                <w:color w:val="000000"/>
                <w:sz w:val="23"/>
                <w:szCs w:val="23"/>
                <w:shd w:val="clear" w:color="auto" w:fill="FFFFFF"/>
                <w:lang w:val="vi-VN"/>
              </w:rPr>
              <w:t xml:space="preserve"> </w:t>
            </w:r>
            <w:proofErr w:type="spellStart"/>
            <w:r>
              <w:rPr>
                <w:rFonts w:ascii="docs-Calibri" w:hAnsi="docs-Calibri"/>
                <w:color w:val="000000"/>
                <w:sz w:val="23"/>
                <w:szCs w:val="23"/>
                <w:shd w:val="clear" w:color="auto" w:fill="FFFFFF"/>
                <w:lang w:val="vi-VN"/>
              </w:rPr>
              <w:t>admin</w:t>
            </w:r>
            <w:proofErr w:type="spellEnd"/>
            <w:r>
              <w:rPr>
                <w:rFonts w:ascii="docs-Calibri" w:hAnsi="docs-Calibri"/>
                <w:color w:val="000000"/>
                <w:sz w:val="23"/>
                <w:szCs w:val="23"/>
                <w:shd w:val="clear" w:color="auto" w:fill="FFFFFF"/>
                <w:lang w:val="vi-VN"/>
              </w:rPr>
              <w:t xml:space="preserve"> tạo mới loại nghỉ phép</w:t>
            </w:r>
          </w:p>
        </w:tc>
      </w:tr>
      <w:tr w:rsidR="00FE2378" w:rsidRPr="005E0A80" w14:paraId="3B7474F1" w14:textId="77777777" w:rsidTr="00C000DF">
        <w:trPr>
          <w:trHeight w:val="253"/>
        </w:trPr>
        <w:tc>
          <w:tcPr>
            <w:tcW w:w="315" w:type="pct"/>
          </w:tcPr>
          <w:p w14:paraId="02392128" w14:textId="619DE903" w:rsidR="00FE2378" w:rsidRDefault="00712DC1" w:rsidP="00FE2378">
            <w:pPr>
              <w:rPr>
                <w:color w:val="000000"/>
                <w:szCs w:val="20"/>
              </w:rPr>
            </w:pPr>
            <w:r>
              <w:rPr>
                <w:color w:val="000000"/>
                <w:szCs w:val="20"/>
              </w:rPr>
              <w:t>17</w:t>
            </w:r>
          </w:p>
        </w:tc>
        <w:tc>
          <w:tcPr>
            <w:tcW w:w="1448" w:type="pct"/>
          </w:tcPr>
          <w:p w14:paraId="64B9BF1D" w14:textId="2BAE9F1C" w:rsidR="00FE2378" w:rsidRDefault="00FE2378" w:rsidP="00FE2378">
            <w:pPr>
              <w:rPr>
                <w:color w:val="000000"/>
                <w:szCs w:val="20"/>
                <w:lang w:val="vi-VN"/>
              </w:rPr>
            </w:pPr>
            <w:r>
              <w:rPr>
                <w:color w:val="000000"/>
                <w:szCs w:val="20"/>
                <w:lang w:val="vi-VN"/>
              </w:rPr>
              <w:t>Xem chi tiết loại nghỉ phép</w:t>
            </w:r>
          </w:p>
        </w:tc>
        <w:tc>
          <w:tcPr>
            <w:tcW w:w="3237" w:type="pct"/>
          </w:tcPr>
          <w:p w14:paraId="44E5B599" w14:textId="2966C37A" w:rsidR="00FE2378" w:rsidRPr="00AC013E" w:rsidRDefault="00AF1F4D"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w:t>
            </w:r>
            <w:proofErr w:type="spellStart"/>
            <w:r>
              <w:rPr>
                <w:rFonts w:ascii="docs-Calibri" w:hAnsi="docs-Calibri"/>
                <w:color w:val="000000"/>
                <w:sz w:val="23"/>
                <w:szCs w:val="23"/>
                <w:shd w:val="clear" w:color="auto" w:fill="FFFFFF"/>
                <w:lang w:val="vi-VN"/>
              </w:rPr>
              <w:t>System</w:t>
            </w:r>
            <w:proofErr w:type="spellEnd"/>
            <w:r>
              <w:rPr>
                <w:rFonts w:ascii="docs-Calibri" w:hAnsi="docs-Calibri"/>
                <w:color w:val="000000"/>
                <w:sz w:val="23"/>
                <w:szCs w:val="23"/>
                <w:shd w:val="clear" w:color="auto" w:fill="FFFFFF"/>
                <w:lang w:val="vi-VN"/>
              </w:rPr>
              <w:t xml:space="preserve"> </w:t>
            </w:r>
            <w:proofErr w:type="spellStart"/>
            <w:r>
              <w:rPr>
                <w:rFonts w:ascii="docs-Calibri" w:hAnsi="docs-Calibri"/>
                <w:color w:val="000000"/>
                <w:sz w:val="23"/>
                <w:szCs w:val="23"/>
                <w:shd w:val="clear" w:color="auto" w:fill="FFFFFF"/>
                <w:lang w:val="vi-VN"/>
              </w:rPr>
              <w:t>admin</w:t>
            </w:r>
            <w:proofErr w:type="spellEnd"/>
            <w:r>
              <w:rPr>
                <w:rFonts w:ascii="docs-Calibri" w:hAnsi="docs-Calibri"/>
                <w:color w:val="000000"/>
                <w:sz w:val="23"/>
                <w:szCs w:val="23"/>
                <w:shd w:val="clear" w:color="auto" w:fill="FFFFFF"/>
                <w:lang w:val="vi-VN"/>
              </w:rPr>
              <w:t xml:space="preserve"> tạo mới loại nghỉ phép</w:t>
            </w:r>
          </w:p>
        </w:tc>
      </w:tr>
      <w:tr w:rsidR="00DC7708" w:rsidRPr="005E0A80" w14:paraId="28AF246D" w14:textId="77777777" w:rsidTr="00C000DF">
        <w:trPr>
          <w:trHeight w:val="253"/>
        </w:trPr>
        <w:tc>
          <w:tcPr>
            <w:tcW w:w="315" w:type="pct"/>
          </w:tcPr>
          <w:p w14:paraId="264F65E6" w14:textId="4A3BF996" w:rsidR="00DC7708" w:rsidRDefault="00712DC1" w:rsidP="00FE2378">
            <w:pPr>
              <w:rPr>
                <w:color w:val="000000"/>
                <w:szCs w:val="20"/>
              </w:rPr>
            </w:pPr>
            <w:r>
              <w:rPr>
                <w:color w:val="000000"/>
                <w:szCs w:val="20"/>
              </w:rPr>
              <w:t>18</w:t>
            </w:r>
          </w:p>
        </w:tc>
        <w:tc>
          <w:tcPr>
            <w:tcW w:w="1448" w:type="pct"/>
          </w:tcPr>
          <w:p w14:paraId="4F04FECC" w14:textId="6C421F68" w:rsidR="00DC7708" w:rsidRDefault="00DC7708" w:rsidP="00FE2378">
            <w:pPr>
              <w:rPr>
                <w:color w:val="000000"/>
                <w:szCs w:val="20"/>
                <w:lang w:val="vi-VN"/>
              </w:rPr>
            </w:pPr>
            <w:r>
              <w:rPr>
                <w:color w:val="000000"/>
                <w:szCs w:val="20"/>
                <w:lang w:val="vi-VN"/>
              </w:rPr>
              <w:t>Xóa loại nghỉ phép</w:t>
            </w:r>
          </w:p>
        </w:tc>
        <w:tc>
          <w:tcPr>
            <w:tcW w:w="3237" w:type="pct"/>
          </w:tcPr>
          <w:p w14:paraId="0DAFB493" w14:textId="6940058F" w:rsidR="00DC7708" w:rsidRPr="005E0A80" w:rsidRDefault="00DC7708"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w:t>
            </w:r>
            <w:proofErr w:type="spellStart"/>
            <w:r>
              <w:rPr>
                <w:rFonts w:ascii="docs-Calibri" w:hAnsi="docs-Calibri"/>
                <w:color w:val="000000"/>
                <w:sz w:val="23"/>
                <w:szCs w:val="23"/>
                <w:shd w:val="clear" w:color="auto" w:fill="FFFFFF"/>
                <w:lang w:val="vi-VN"/>
              </w:rPr>
              <w:t>System</w:t>
            </w:r>
            <w:proofErr w:type="spellEnd"/>
            <w:r>
              <w:rPr>
                <w:rFonts w:ascii="docs-Calibri" w:hAnsi="docs-Calibri"/>
                <w:color w:val="000000"/>
                <w:sz w:val="23"/>
                <w:szCs w:val="23"/>
                <w:shd w:val="clear" w:color="auto" w:fill="FFFFFF"/>
                <w:lang w:val="vi-VN"/>
              </w:rPr>
              <w:t xml:space="preserve"> </w:t>
            </w:r>
            <w:proofErr w:type="spellStart"/>
            <w:r>
              <w:rPr>
                <w:rFonts w:ascii="docs-Calibri" w:hAnsi="docs-Calibri"/>
                <w:color w:val="000000"/>
                <w:sz w:val="23"/>
                <w:szCs w:val="23"/>
                <w:shd w:val="clear" w:color="auto" w:fill="FFFFFF"/>
                <w:lang w:val="vi-VN"/>
              </w:rPr>
              <w:t>admin</w:t>
            </w:r>
            <w:proofErr w:type="spellEnd"/>
            <w:r>
              <w:rPr>
                <w:rFonts w:ascii="docs-Calibri" w:hAnsi="docs-Calibri"/>
                <w:color w:val="000000"/>
                <w:sz w:val="23"/>
                <w:szCs w:val="23"/>
                <w:shd w:val="clear" w:color="auto" w:fill="FFFFFF"/>
                <w:lang w:val="vi-VN"/>
              </w:rPr>
              <w:t xml:space="preserve"> xóa loại nghỉ phép ra khỏi </w:t>
            </w:r>
            <w:proofErr w:type="spellStart"/>
            <w:r>
              <w:rPr>
                <w:rFonts w:ascii="docs-Calibri" w:hAnsi="docs-Calibri"/>
                <w:color w:val="000000"/>
                <w:sz w:val="23"/>
                <w:szCs w:val="23"/>
                <w:shd w:val="clear" w:color="auto" w:fill="FFFFFF"/>
                <w:lang w:val="vi-VN"/>
              </w:rPr>
              <w:t>csdl</w:t>
            </w:r>
            <w:proofErr w:type="spellEnd"/>
          </w:p>
        </w:tc>
      </w:tr>
      <w:tr w:rsidR="00FE7DB4" w:rsidRPr="005E0A80" w14:paraId="4DD1BBE7" w14:textId="77777777" w:rsidTr="00C000DF">
        <w:trPr>
          <w:trHeight w:val="253"/>
        </w:trPr>
        <w:tc>
          <w:tcPr>
            <w:tcW w:w="315" w:type="pct"/>
          </w:tcPr>
          <w:p w14:paraId="5701C10A" w14:textId="72688400" w:rsidR="00FE7DB4" w:rsidRDefault="00712DC1" w:rsidP="00FE2378">
            <w:pPr>
              <w:rPr>
                <w:color w:val="000000"/>
                <w:szCs w:val="20"/>
              </w:rPr>
            </w:pPr>
            <w:r>
              <w:rPr>
                <w:color w:val="000000"/>
                <w:szCs w:val="20"/>
              </w:rPr>
              <w:t>19</w:t>
            </w:r>
          </w:p>
        </w:tc>
        <w:tc>
          <w:tcPr>
            <w:tcW w:w="1448" w:type="pct"/>
          </w:tcPr>
          <w:p w14:paraId="79577472" w14:textId="2131DB13" w:rsidR="00FE7DB4" w:rsidRDefault="00FE7DB4" w:rsidP="00FE2378">
            <w:pPr>
              <w:rPr>
                <w:color w:val="000000"/>
                <w:szCs w:val="20"/>
                <w:lang w:val="vi-VN"/>
              </w:rPr>
            </w:pPr>
            <w:r>
              <w:rPr>
                <w:color w:val="000000"/>
                <w:szCs w:val="20"/>
                <w:lang w:val="vi-VN"/>
              </w:rPr>
              <w:t>Tạo đơn xin nghỉ</w:t>
            </w:r>
          </w:p>
        </w:tc>
        <w:tc>
          <w:tcPr>
            <w:tcW w:w="3237" w:type="pct"/>
          </w:tcPr>
          <w:p w14:paraId="2B1B351F" w14:textId="2A959FCE" w:rsidR="00FE7DB4" w:rsidRPr="005E0A80" w:rsidRDefault="00AF1F4D" w:rsidP="00FE2378">
            <w:pPr>
              <w:pStyle w:val="BulletList1"/>
              <w:rPr>
                <w:shd w:val="clear" w:color="auto" w:fill="FFFFFF"/>
                <w:lang w:val="vi-VN"/>
              </w:rPr>
            </w:pPr>
            <w:r w:rsidRPr="005E0A80">
              <w:rPr>
                <w:shd w:val="clear" w:color="auto" w:fill="FFFFFF"/>
                <w:lang w:val="vi-VN"/>
              </w:rPr>
              <w:t>Quản</w:t>
            </w:r>
            <w:r>
              <w:rPr>
                <w:shd w:val="clear" w:color="auto" w:fill="FFFFFF"/>
                <w:lang w:val="vi-VN"/>
              </w:rPr>
              <w:t xml:space="preserve"> lý có thể tạo đơn cho nhân viên trong trường hợp khẩn cấp.</w:t>
            </w:r>
          </w:p>
        </w:tc>
      </w:tr>
      <w:tr w:rsidR="00DC7708" w:rsidRPr="005E0A80" w14:paraId="155E7E24" w14:textId="77777777" w:rsidTr="00C000DF">
        <w:trPr>
          <w:trHeight w:val="253"/>
        </w:trPr>
        <w:tc>
          <w:tcPr>
            <w:tcW w:w="315" w:type="pct"/>
          </w:tcPr>
          <w:p w14:paraId="1D150EE7" w14:textId="72AD916B" w:rsidR="00DC7708" w:rsidRDefault="00712DC1" w:rsidP="00FE2378">
            <w:pPr>
              <w:rPr>
                <w:color w:val="000000"/>
                <w:szCs w:val="20"/>
              </w:rPr>
            </w:pPr>
            <w:r>
              <w:rPr>
                <w:color w:val="000000"/>
                <w:szCs w:val="20"/>
              </w:rPr>
              <w:t>20</w:t>
            </w:r>
          </w:p>
        </w:tc>
        <w:tc>
          <w:tcPr>
            <w:tcW w:w="1448" w:type="pct"/>
          </w:tcPr>
          <w:p w14:paraId="4BE97D59" w14:textId="44E63F10" w:rsidR="00DC7708" w:rsidRDefault="00DC7708" w:rsidP="00FE2378">
            <w:pPr>
              <w:rPr>
                <w:color w:val="000000"/>
                <w:szCs w:val="20"/>
                <w:lang w:val="vi-VN"/>
              </w:rPr>
            </w:pPr>
            <w:r>
              <w:rPr>
                <w:color w:val="000000"/>
                <w:szCs w:val="20"/>
                <w:lang w:val="vi-VN"/>
              </w:rPr>
              <w:t>Xóa đơn xin nghỉ phép</w:t>
            </w:r>
          </w:p>
        </w:tc>
        <w:tc>
          <w:tcPr>
            <w:tcW w:w="3237" w:type="pct"/>
          </w:tcPr>
          <w:p w14:paraId="577A9978" w14:textId="2BF4608C" w:rsidR="00DC7708" w:rsidRPr="00DC7708" w:rsidRDefault="00DC7708"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nhân viên xóa đơn xin nghỉ phép khi [Status] của đơn là “Đã lưu nháp”, “Đã từ chối bởi </w:t>
            </w:r>
            <w:r w:rsidR="00712DC1">
              <w:rPr>
                <w:rFonts w:ascii="docs-Calibri" w:hAnsi="docs-Calibri"/>
                <w:color w:val="000000"/>
                <w:sz w:val="23"/>
                <w:szCs w:val="23"/>
                <w:shd w:val="clear" w:color="auto" w:fill="FFFFFF"/>
                <w:lang w:val="vi-VN"/>
              </w:rPr>
              <w:t>quản lý</w:t>
            </w:r>
            <w:r>
              <w:rPr>
                <w:rFonts w:ascii="docs-Calibri" w:hAnsi="docs-Calibri"/>
                <w:color w:val="000000"/>
                <w:sz w:val="23"/>
                <w:szCs w:val="23"/>
                <w:shd w:val="clear" w:color="auto" w:fill="FFFFFF"/>
                <w:lang w:val="vi-VN"/>
              </w:rPr>
              <w:t xml:space="preserve">”, “Đã từ chối bởi </w:t>
            </w:r>
            <w:r w:rsidR="00712DC1">
              <w:rPr>
                <w:rFonts w:ascii="docs-Calibri" w:hAnsi="docs-Calibri"/>
                <w:color w:val="000000"/>
                <w:sz w:val="23"/>
                <w:szCs w:val="23"/>
                <w:shd w:val="clear" w:color="auto" w:fill="FFFFFF"/>
                <w:lang w:val="vi-VN"/>
              </w:rPr>
              <w:t>Hr</w:t>
            </w:r>
            <w:r>
              <w:rPr>
                <w:rFonts w:ascii="docs-Calibri" w:hAnsi="docs-Calibri"/>
                <w:color w:val="000000"/>
                <w:sz w:val="23"/>
                <w:szCs w:val="23"/>
                <w:shd w:val="clear" w:color="auto" w:fill="FFFFFF"/>
                <w:lang w:val="vi-VN"/>
              </w:rPr>
              <w:t xml:space="preserve"> admin”</w:t>
            </w:r>
          </w:p>
        </w:tc>
      </w:tr>
      <w:tr w:rsidR="00712DC1" w:rsidRPr="005E0A80" w14:paraId="02FF52D2" w14:textId="77777777" w:rsidTr="00C000DF">
        <w:trPr>
          <w:trHeight w:val="253"/>
        </w:trPr>
        <w:tc>
          <w:tcPr>
            <w:tcW w:w="315" w:type="pct"/>
          </w:tcPr>
          <w:p w14:paraId="69CD4C99" w14:textId="10F8978D" w:rsidR="00712DC1" w:rsidRDefault="00712DC1" w:rsidP="00FE2378">
            <w:pPr>
              <w:rPr>
                <w:color w:val="000000"/>
                <w:szCs w:val="20"/>
              </w:rPr>
            </w:pPr>
            <w:r>
              <w:rPr>
                <w:color w:val="000000"/>
                <w:szCs w:val="20"/>
              </w:rPr>
              <w:lastRenderedPageBreak/>
              <w:t>21</w:t>
            </w:r>
          </w:p>
        </w:tc>
        <w:tc>
          <w:tcPr>
            <w:tcW w:w="1448" w:type="pct"/>
          </w:tcPr>
          <w:p w14:paraId="04006E4A" w14:textId="47752BC5" w:rsidR="00712DC1" w:rsidRDefault="00712DC1" w:rsidP="00FE2378">
            <w:pPr>
              <w:rPr>
                <w:color w:val="000000"/>
                <w:szCs w:val="20"/>
                <w:lang w:val="vi-VN"/>
              </w:rPr>
            </w:pPr>
            <w:r>
              <w:rPr>
                <w:color w:val="000000"/>
                <w:szCs w:val="20"/>
                <w:lang w:val="vi-VN"/>
              </w:rPr>
              <w:t>Xem số ngày phép còn lại</w:t>
            </w:r>
          </w:p>
        </w:tc>
        <w:tc>
          <w:tcPr>
            <w:tcW w:w="3237" w:type="pct"/>
          </w:tcPr>
          <w:p w14:paraId="1F93C528" w14:textId="0D539A2F" w:rsidR="00712DC1" w:rsidRPr="00712DC1" w:rsidRDefault="00712DC1"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w:t>
            </w:r>
            <w:proofErr w:type="spellStart"/>
            <w:r>
              <w:rPr>
                <w:rFonts w:ascii="docs-Calibri" w:hAnsi="docs-Calibri"/>
                <w:color w:val="000000"/>
                <w:sz w:val="23"/>
                <w:szCs w:val="23"/>
                <w:shd w:val="clear" w:color="auto" w:fill="FFFFFF"/>
                <w:lang w:val="vi-VN"/>
              </w:rPr>
              <w:t>user</w:t>
            </w:r>
            <w:proofErr w:type="spellEnd"/>
            <w:r>
              <w:rPr>
                <w:rFonts w:ascii="docs-Calibri" w:hAnsi="docs-Calibri"/>
                <w:color w:val="000000"/>
                <w:sz w:val="23"/>
                <w:szCs w:val="23"/>
                <w:shd w:val="clear" w:color="auto" w:fill="FFFFFF"/>
                <w:lang w:val="vi-VN"/>
              </w:rPr>
              <w:t xml:space="preserve"> xem số ngày nghỉ phép còn lại của mình</w:t>
            </w:r>
          </w:p>
        </w:tc>
      </w:tr>
      <w:tr w:rsidR="00FE2378" w:rsidRPr="005E0A80" w14:paraId="09C19118" w14:textId="77777777" w:rsidTr="00C000DF">
        <w:trPr>
          <w:trHeight w:val="253"/>
        </w:trPr>
        <w:tc>
          <w:tcPr>
            <w:tcW w:w="315" w:type="pct"/>
          </w:tcPr>
          <w:p w14:paraId="3B575D1D" w14:textId="5D0D0D9E" w:rsidR="00FE2378" w:rsidRDefault="00712DC1" w:rsidP="00FE2378">
            <w:pPr>
              <w:rPr>
                <w:color w:val="000000"/>
                <w:szCs w:val="20"/>
              </w:rPr>
            </w:pPr>
            <w:r>
              <w:rPr>
                <w:color w:val="000000"/>
                <w:szCs w:val="20"/>
              </w:rPr>
              <w:t>22</w:t>
            </w:r>
          </w:p>
        </w:tc>
        <w:tc>
          <w:tcPr>
            <w:tcW w:w="1448" w:type="pct"/>
          </w:tcPr>
          <w:p w14:paraId="219BF4A2" w14:textId="3DA3E9C4" w:rsidR="00FE2378" w:rsidRDefault="001D0396" w:rsidP="00FE2378">
            <w:pPr>
              <w:rPr>
                <w:color w:val="000000"/>
                <w:szCs w:val="20"/>
                <w:lang w:val="vi-VN"/>
              </w:rPr>
            </w:pPr>
            <w:r>
              <w:rPr>
                <w:color w:val="000000"/>
                <w:szCs w:val="20"/>
                <w:lang w:val="vi-VN"/>
              </w:rPr>
              <w:t>Nộp đơn xin nghỉ phép</w:t>
            </w:r>
          </w:p>
        </w:tc>
        <w:tc>
          <w:tcPr>
            <w:tcW w:w="3237" w:type="pct"/>
          </w:tcPr>
          <w:p w14:paraId="7704AF2F" w14:textId="46B580A8" w:rsidR="00FE2378" w:rsidRPr="00AF1F4D" w:rsidRDefault="00AF1F4D"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nhân viên tạo và nộp đơn xin nghỉ phép khi [Status] của đơn là “Đã lưu nháp”,”Đã bị từ chối bởi quản lý”,”Đã bị từ chối bởi Hr admin” Or ban đầu lúc tạo đơn</w:t>
            </w:r>
          </w:p>
        </w:tc>
      </w:tr>
      <w:tr w:rsidR="00FE2378" w:rsidRPr="005E0A80" w14:paraId="072D56ED" w14:textId="77777777" w:rsidTr="00C000DF">
        <w:trPr>
          <w:trHeight w:val="253"/>
        </w:trPr>
        <w:tc>
          <w:tcPr>
            <w:tcW w:w="315" w:type="pct"/>
          </w:tcPr>
          <w:p w14:paraId="61E7F24D" w14:textId="35EDD90D" w:rsidR="00FE2378" w:rsidRDefault="00712DC1" w:rsidP="00FE2378">
            <w:pPr>
              <w:rPr>
                <w:color w:val="000000"/>
                <w:szCs w:val="20"/>
              </w:rPr>
            </w:pPr>
            <w:r>
              <w:rPr>
                <w:color w:val="000000"/>
                <w:szCs w:val="20"/>
              </w:rPr>
              <w:t>23</w:t>
            </w:r>
          </w:p>
        </w:tc>
        <w:tc>
          <w:tcPr>
            <w:tcW w:w="1448" w:type="pct"/>
          </w:tcPr>
          <w:p w14:paraId="1A4750BD" w14:textId="1BE7AB09" w:rsidR="00FE2378" w:rsidRDefault="001D0396" w:rsidP="00FE2378">
            <w:pPr>
              <w:rPr>
                <w:color w:val="000000"/>
                <w:szCs w:val="20"/>
                <w:lang w:val="vi-VN"/>
              </w:rPr>
            </w:pPr>
            <w:r>
              <w:rPr>
                <w:color w:val="000000"/>
                <w:szCs w:val="20"/>
                <w:lang w:val="vi-VN"/>
              </w:rPr>
              <w:t>Xác nhận đơn xin nghỉ</w:t>
            </w:r>
          </w:p>
        </w:tc>
        <w:tc>
          <w:tcPr>
            <w:tcW w:w="3237" w:type="pct"/>
          </w:tcPr>
          <w:p w14:paraId="1636BC38" w14:textId="77777777" w:rsidR="00FE2378" w:rsidRDefault="00AF1F4D"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quản lý xác nhận đơn nghỉ phép </w:t>
            </w:r>
          </w:p>
          <w:p w14:paraId="3CF11131" w14:textId="2AEBA75E" w:rsidR="00AF1F4D" w:rsidRPr="00AF1F4D" w:rsidRDefault="00AF1F4D" w:rsidP="00FE2378">
            <w:pPr>
              <w:rPr>
                <w:rFonts w:ascii="docs-Calibri" w:hAnsi="docs-Calibri"/>
                <w:color w:val="000000"/>
                <w:sz w:val="23"/>
                <w:szCs w:val="23"/>
                <w:shd w:val="clear" w:color="auto" w:fill="FFFFFF"/>
                <w:lang w:val="vi-VN"/>
              </w:rPr>
            </w:pPr>
            <w:r>
              <w:rPr>
                <w:rFonts w:ascii="docs-Calibri" w:hAnsi="docs-Calibri"/>
                <w:color w:val="000000"/>
                <w:sz w:val="23"/>
                <w:szCs w:val="23"/>
                <w:shd w:val="clear" w:color="auto" w:fill="FFFFFF"/>
                <w:lang w:val="vi-VN"/>
              </w:rPr>
              <w:t>Lưu ý: [Status] của đơn “Chờ xác nhận”</w:t>
            </w:r>
          </w:p>
        </w:tc>
      </w:tr>
      <w:tr w:rsidR="00FE2378" w:rsidRPr="005E0A80" w14:paraId="1941A753" w14:textId="77777777" w:rsidTr="00C000DF">
        <w:trPr>
          <w:trHeight w:val="253"/>
        </w:trPr>
        <w:tc>
          <w:tcPr>
            <w:tcW w:w="315" w:type="pct"/>
          </w:tcPr>
          <w:p w14:paraId="716C7891" w14:textId="2F124E1C" w:rsidR="00FE2378" w:rsidRDefault="00712DC1" w:rsidP="00FE2378">
            <w:pPr>
              <w:rPr>
                <w:color w:val="000000"/>
                <w:szCs w:val="20"/>
              </w:rPr>
            </w:pPr>
            <w:r>
              <w:rPr>
                <w:color w:val="000000"/>
                <w:szCs w:val="20"/>
              </w:rPr>
              <w:t>24</w:t>
            </w:r>
          </w:p>
        </w:tc>
        <w:tc>
          <w:tcPr>
            <w:tcW w:w="1448" w:type="pct"/>
          </w:tcPr>
          <w:p w14:paraId="695A54E6" w14:textId="6AFEA98E" w:rsidR="00FE2378" w:rsidRDefault="001D0396" w:rsidP="00FE2378">
            <w:pPr>
              <w:rPr>
                <w:color w:val="000000"/>
                <w:szCs w:val="20"/>
                <w:lang w:val="vi-VN"/>
              </w:rPr>
            </w:pPr>
            <w:r>
              <w:rPr>
                <w:color w:val="000000"/>
                <w:szCs w:val="20"/>
                <w:lang w:val="vi-VN"/>
              </w:rPr>
              <w:t>Từ chối đơn xin nghỉ bởi quản lý</w:t>
            </w:r>
          </w:p>
        </w:tc>
        <w:tc>
          <w:tcPr>
            <w:tcW w:w="3237" w:type="pct"/>
          </w:tcPr>
          <w:p w14:paraId="3ED4839D" w14:textId="77777777" w:rsidR="00FE2378" w:rsidRDefault="00AF1F4D"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quản lý từ chối đơn xin nghỉ phép </w:t>
            </w:r>
          </w:p>
          <w:p w14:paraId="4977F011" w14:textId="47B994C6" w:rsidR="00AF1F4D" w:rsidRPr="00AF1F4D" w:rsidRDefault="00AF1F4D" w:rsidP="00FE2378">
            <w:pPr>
              <w:rPr>
                <w:rFonts w:ascii="docs-Calibri" w:hAnsi="docs-Calibri"/>
                <w:color w:val="000000"/>
                <w:sz w:val="23"/>
                <w:szCs w:val="23"/>
                <w:shd w:val="clear" w:color="auto" w:fill="FFFFFF"/>
                <w:lang w:val="vi-VN"/>
              </w:rPr>
            </w:pPr>
            <w:r>
              <w:rPr>
                <w:rFonts w:ascii="docs-Calibri" w:hAnsi="docs-Calibri"/>
                <w:color w:val="000000"/>
                <w:sz w:val="23"/>
                <w:szCs w:val="23"/>
                <w:shd w:val="clear" w:color="auto" w:fill="FFFFFF"/>
                <w:lang w:val="vi-VN"/>
              </w:rPr>
              <w:t>Lưu ý: [Status] của đơn “Chờ xác nhận”</w:t>
            </w:r>
          </w:p>
        </w:tc>
      </w:tr>
      <w:tr w:rsidR="00FE2378" w:rsidRPr="005E0A80" w14:paraId="3FDDBA34" w14:textId="77777777" w:rsidTr="00C000DF">
        <w:trPr>
          <w:trHeight w:val="253"/>
        </w:trPr>
        <w:tc>
          <w:tcPr>
            <w:tcW w:w="315" w:type="pct"/>
          </w:tcPr>
          <w:p w14:paraId="06BCEB41" w14:textId="626095F7" w:rsidR="00FE2378" w:rsidRDefault="00712DC1" w:rsidP="00FE2378">
            <w:pPr>
              <w:rPr>
                <w:color w:val="000000"/>
                <w:szCs w:val="20"/>
              </w:rPr>
            </w:pPr>
            <w:r>
              <w:rPr>
                <w:color w:val="000000"/>
                <w:szCs w:val="20"/>
              </w:rPr>
              <w:t>25</w:t>
            </w:r>
          </w:p>
        </w:tc>
        <w:tc>
          <w:tcPr>
            <w:tcW w:w="1448" w:type="pct"/>
          </w:tcPr>
          <w:p w14:paraId="1899D6C3" w14:textId="701763FD" w:rsidR="00FE2378" w:rsidRDefault="001D0396" w:rsidP="00FE2378">
            <w:pPr>
              <w:rPr>
                <w:color w:val="000000"/>
                <w:szCs w:val="20"/>
                <w:lang w:val="vi-VN"/>
              </w:rPr>
            </w:pPr>
            <w:r>
              <w:rPr>
                <w:color w:val="000000"/>
                <w:szCs w:val="20"/>
                <w:lang w:val="vi-VN"/>
              </w:rPr>
              <w:t>Phê duyệt đơn xin nghỉ</w:t>
            </w:r>
          </w:p>
        </w:tc>
        <w:tc>
          <w:tcPr>
            <w:tcW w:w="3237" w:type="pct"/>
          </w:tcPr>
          <w:p w14:paraId="400F3C6C" w14:textId="77777777" w:rsidR="00FE2378" w:rsidRDefault="00AF1F4D"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w:t>
            </w:r>
            <w:proofErr w:type="spellStart"/>
            <w:r>
              <w:rPr>
                <w:rFonts w:ascii="docs-Calibri" w:hAnsi="docs-Calibri"/>
                <w:color w:val="000000"/>
                <w:sz w:val="23"/>
                <w:szCs w:val="23"/>
                <w:shd w:val="clear" w:color="auto" w:fill="FFFFFF"/>
                <w:lang w:val="vi-VN"/>
              </w:rPr>
              <w:t>Hr</w:t>
            </w:r>
            <w:proofErr w:type="spellEnd"/>
            <w:r>
              <w:rPr>
                <w:rFonts w:ascii="docs-Calibri" w:hAnsi="docs-Calibri"/>
                <w:color w:val="000000"/>
                <w:sz w:val="23"/>
                <w:szCs w:val="23"/>
                <w:shd w:val="clear" w:color="auto" w:fill="FFFFFF"/>
                <w:lang w:val="vi-VN"/>
              </w:rPr>
              <w:t xml:space="preserve"> </w:t>
            </w:r>
            <w:proofErr w:type="spellStart"/>
            <w:r>
              <w:rPr>
                <w:rFonts w:ascii="docs-Calibri" w:hAnsi="docs-Calibri"/>
                <w:color w:val="000000"/>
                <w:sz w:val="23"/>
                <w:szCs w:val="23"/>
                <w:shd w:val="clear" w:color="auto" w:fill="FFFFFF"/>
                <w:lang w:val="vi-VN"/>
              </w:rPr>
              <w:t>admin</w:t>
            </w:r>
            <w:proofErr w:type="spellEnd"/>
            <w:r>
              <w:rPr>
                <w:rFonts w:ascii="docs-Calibri" w:hAnsi="docs-Calibri"/>
                <w:color w:val="000000"/>
                <w:sz w:val="23"/>
                <w:szCs w:val="23"/>
                <w:shd w:val="clear" w:color="auto" w:fill="FFFFFF"/>
                <w:lang w:val="vi-VN"/>
              </w:rPr>
              <w:t xml:space="preserve"> phê duyệt đơn xin nghỉ phép</w:t>
            </w:r>
          </w:p>
          <w:p w14:paraId="60D0A884" w14:textId="53A385DD" w:rsidR="00AF1F4D" w:rsidRPr="00AF1F4D" w:rsidRDefault="00AF1F4D" w:rsidP="00FE2378">
            <w:pPr>
              <w:rPr>
                <w:rFonts w:ascii="docs-Calibri" w:hAnsi="docs-Calibri"/>
                <w:color w:val="000000"/>
                <w:sz w:val="23"/>
                <w:szCs w:val="23"/>
                <w:shd w:val="clear" w:color="auto" w:fill="FFFFFF"/>
                <w:lang w:val="vi-VN"/>
              </w:rPr>
            </w:pPr>
            <w:r>
              <w:rPr>
                <w:rFonts w:ascii="docs-Calibri" w:hAnsi="docs-Calibri"/>
                <w:color w:val="000000"/>
                <w:sz w:val="23"/>
                <w:szCs w:val="23"/>
                <w:shd w:val="clear" w:color="auto" w:fill="FFFFFF"/>
                <w:lang w:val="vi-VN"/>
              </w:rPr>
              <w:t>Lưu ý: [Status] của đơn “Chờ phê duyệt”</w:t>
            </w:r>
          </w:p>
        </w:tc>
      </w:tr>
      <w:tr w:rsidR="00FE2378" w:rsidRPr="005E0A80" w14:paraId="4614D83D" w14:textId="77777777" w:rsidTr="00C000DF">
        <w:trPr>
          <w:trHeight w:val="253"/>
        </w:trPr>
        <w:tc>
          <w:tcPr>
            <w:tcW w:w="315" w:type="pct"/>
          </w:tcPr>
          <w:p w14:paraId="383D2619" w14:textId="5AAE16DD" w:rsidR="00FE2378" w:rsidRDefault="00712DC1" w:rsidP="00FE2378">
            <w:pPr>
              <w:rPr>
                <w:color w:val="000000"/>
                <w:szCs w:val="20"/>
              </w:rPr>
            </w:pPr>
            <w:r>
              <w:rPr>
                <w:color w:val="000000"/>
                <w:szCs w:val="20"/>
              </w:rPr>
              <w:t>26</w:t>
            </w:r>
          </w:p>
        </w:tc>
        <w:tc>
          <w:tcPr>
            <w:tcW w:w="1448" w:type="pct"/>
          </w:tcPr>
          <w:p w14:paraId="1CEB5251" w14:textId="4D51741E" w:rsidR="00FE2378" w:rsidRDefault="001D0396" w:rsidP="00FE2378">
            <w:pPr>
              <w:rPr>
                <w:color w:val="000000"/>
                <w:szCs w:val="20"/>
                <w:lang w:val="vi-VN"/>
              </w:rPr>
            </w:pPr>
            <w:r>
              <w:rPr>
                <w:color w:val="000000"/>
                <w:szCs w:val="20"/>
                <w:lang w:val="vi-VN"/>
              </w:rPr>
              <w:t>Từ chối đơn xin nghỉ bởi quản lý</w:t>
            </w:r>
          </w:p>
        </w:tc>
        <w:tc>
          <w:tcPr>
            <w:tcW w:w="3237" w:type="pct"/>
          </w:tcPr>
          <w:p w14:paraId="091C7DA3" w14:textId="77777777" w:rsidR="00AF1F4D" w:rsidRDefault="00AF1F4D" w:rsidP="00AF1F4D">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w:t>
            </w:r>
            <w:proofErr w:type="spellStart"/>
            <w:r>
              <w:rPr>
                <w:rFonts w:ascii="docs-Calibri" w:hAnsi="docs-Calibri"/>
                <w:color w:val="000000"/>
                <w:sz w:val="23"/>
                <w:szCs w:val="23"/>
                <w:shd w:val="clear" w:color="auto" w:fill="FFFFFF"/>
                <w:lang w:val="vi-VN"/>
              </w:rPr>
              <w:t>Hr</w:t>
            </w:r>
            <w:proofErr w:type="spellEnd"/>
            <w:r>
              <w:rPr>
                <w:rFonts w:ascii="docs-Calibri" w:hAnsi="docs-Calibri"/>
                <w:color w:val="000000"/>
                <w:sz w:val="23"/>
                <w:szCs w:val="23"/>
                <w:shd w:val="clear" w:color="auto" w:fill="FFFFFF"/>
                <w:lang w:val="vi-VN"/>
              </w:rPr>
              <w:t xml:space="preserve"> </w:t>
            </w:r>
            <w:proofErr w:type="spellStart"/>
            <w:r>
              <w:rPr>
                <w:rFonts w:ascii="docs-Calibri" w:hAnsi="docs-Calibri"/>
                <w:color w:val="000000"/>
                <w:sz w:val="23"/>
                <w:szCs w:val="23"/>
                <w:shd w:val="clear" w:color="auto" w:fill="FFFFFF"/>
                <w:lang w:val="vi-VN"/>
              </w:rPr>
              <w:t>admin</w:t>
            </w:r>
            <w:proofErr w:type="spellEnd"/>
            <w:r>
              <w:rPr>
                <w:rFonts w:ascii="docs-Calibri" w:hAnsi="docs-Calibri"/>
                <w:color w:val="000000"/>
                <w:sz w:val="23"/>
                <w:szCs w:val="23"/>
                <w:shd w:val="clear" w:color="auto" w:fill="FFFFFF"/>
                <w:lang w:val="vi-VN"/>
              </w:rPr>
              <w:t xml:space="preserve"> phê duyệt đơn xin nghỉ phép</w:t>
            </w:r>
          </w:p>
          <w:p w14:paraId="0AC1C0F9" w14:textId="250C8532" w:rsidR="00FE2378" w:rsidRPr="00855B24" w:rsidRDefault="00AF1F4D" w:rsidP="00AF1F4D">
            <w:pPr>
              <w:rPr>
                <w:rFonts w:ascii="docs-Calibri" w:hAnsi="docs-Calibri"/>
                <w:color w:val="000000"/>
                <w:sz w:val="23"/>
                <w:szCs w:val="23"/>
                <w:shd w:val="clear" w:color="auto" w:fill="FFFFFF"/>
                <w:lang w:val="vi-VN"/>
              </w:rPr>
            </w:pPr>
            <w:r>
              <w:rPr>
                <w:rFonts w:ascii="docs-Calibri" w:hAnsi="docs-Calibri"/>
                <w:color w:val="000000"/>
                <w:sz w:val="23"/>
                <w:szCs w:val="23"/>
                <w:shd w:val="clear" w:color="auto" w:fill="FFFFFF"/>
                <w:lang w:val="vi-VN"/>
              </w:rPr>
              <w:t>Lưu ý: [Status] của đơn “Chờ phê duyệt”</w:t>
            </w:r>
          </w:p>
        </w:tc>
      </w:tr>
      <w:tr w:rsidR="001D0396" w:rsidRPr="005E0A80" w14:paraId="556E620D" w14:textId="77777777" w:rsidTr="00C000DF">
        <w:trPr>
          <w:trHeight w:val="253"/>
        </w:trPr>
        <w:tc>
          <w:tcPr>
            <w:tcW w:w="315" w:type="pct"/>
          </w:tcPr>
          <w:p w14:paraId="41847DCC" w14:textId="7B562FD1" w:rsidR="001D0396" w:rsidRDefault="00712DC1" w:rsidP="00FE2378">
            <w:pPr>
              <w:rPr>
                <w:color w:val="000000"/>
                <w:szCs w:val="20"/>
              </w:rPr>
            </w:pPr>
            <w:r>
              <w:rPr>
                <w:color w:val="000000"/>
                <w:szCs w:val="20"/>
              </w:rPr>
              <w:t>27</w:t>
            </w:r>
          </w:p>
        </w:tc>
        <w:tc>
          <w:tcPr>
            <w:tcW w:w="1448" w:type="pct"/>
          </w:tcPr>
          <w:p w14:paraId="12DAC90A" w14:textId="7AABC5EA" w:rsidR="001D0396" w:rsidRDefault="001D0396" w:rsidP="00FE2378">
            <w:pPr>
              <w:rPr>
                <w:color w:val="000000"/>
                <w:szCs w:val="20"/>
                <w:lang w:val="vi-VN"/>
              </w:rPr>
            </w:pPr>
            <w:r>
              <w:rPr>
                <w:color w:val="000000"/>
                <w:szCs w:val="20"/>
                <w:lang w:val="vi-VN"/>
              </w:rPr>
              <w:t>Cài đặt đăng ký lịch</w:t>
            </w:r>
          </w:p>
        </w:tc>
        <w:tc>
          <w:tcPr>
            <w:tcW w:w="3237" w:type="pct"/>
          </w:tcPr>
          <w:p w14:paraId="6E5F3482" w14:textId="4275C8E5" w:rsidR="001D0396" w:rsidRPr="00AF1F4D" w:rsidRDefault="00AF1F4D"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w:t>
            </w:r>
            <w:proofErr w:type="spellStart"/>
            <w:r>
              <w:rPr>
                <w:rFonts w:ascii="docs-Calibri" w:hAnsi="docs-Calibri"/>
                <w:color w:val="000000"/>
                <w:sz w:val="23"/>
                <w:szCs w:val="23"/>
                <w:shd w:val="clear" w:color="auto" w:fill="FFFFFF"/>
                <w:lang w:val="vi-VN"/>
              </w:rPr>
              <w:t>System</w:t>
            </w:r>
            <w:proofErr w:type="spellEnd"/>
            <w:r>
              <w:rPr>
                <w:rFonts w:ascii="docs-Calibri" w:hAnsi="docs-Calibri"/>
                <w:color w:val="000000"/>
                <w:sz w:val="23"/>
                <w:szCs w:val="23"/>
                <w:shd w:val="clear" w:color="auto" w:fill="FFFFFF"/>
                <w:lang w:val="vi-VN"/>
              </w:rPr>
              <w:t xml:space="preserve"> </w:t>
            </w:r>
            <w:proofErr w:type="spellStart"/>
            <w:r>
              <w:rPr>
                <w:rFonts w:ascii="docs-Calibri" w:hAnsi="docs-Calibri"/>
                <w:color w:val="000000"/>
                <w:sz w:val="23"/>
                <w:szCs w:val="23"/>
                <w:shd w:val="clear" w:color="auto" w:fill="FFFFFF"/>
                <w:lang w:val="vi-VN"/>
              </w:rPr>
              <w:t>admin</w:t>
            </w:r>
            <w:proofErr w:type="spellEnd"/>
            <w:r>
              <w:rPr>
                <w:rFonts w:ascii="docs-Calibri" w:hAnsi="docs-Calibri"/>
                <w:color w:val="000000"/>
                <w:sz w:val="23"/>
                <w:szCs w:val="23"/>
                <w:shd w:val="clear" w:color="auto" w:fill="FFFFFF"/>
                <w:lang w:val="vi-VN"/>
              </w:rPr>
              <w:t xml:space="preserve"> cấu hình các thông tin như: thời gian chốt đăng ký lịch, số ngày tối thiểu yêu cầu trong 1 tuần.</w:t>
            </w:r>
          </w:p>
        </w:tc>
      </w:tr>
      <w:tr w:rsidR="001D0396" w:rsidRPr="005E0A80" w14:paraId="4689F706" w14:textId="77777777" w:rsidTr="00C000DF">
        <w:trPr>
          <w:trHeight w:val="253"/>
        </w:trPr>
        <w:tc>
          <w:tcPr>
            <w:tcW w:w="315" w:type="pct"/>
          </w:tcPr>
          <w:p w14:paraId="63A87160" w14:textId="06B62399" w:rsidR="001D0396" w:rsidRDefault="00712DC1" w:rsidP="00FE2378">
            <w:pPr>
              <w:rPr>
                <w:color w:val="000000"/>
                <w:szCs w:val="20"/>
              </w:rPr>
            </w:pPr>
            <w:r>
              <w:rPr>
                <w:color w:val="000000"/>
                <w:szCs w:val="20"/>
              </w:rPr>
              <w:t>28</w:t>
            </w:r>
          </w:p>
        </w:tc>
        <w:tc>
          <w:tcPr>
            <w:tcW w:w="1448" w:type="pct"/>
          </w:tcPr>
          <w:p w14:paraId="50126211" w14:textId="1D371014" w:rsidR="001D0396" w:rsidRDefault="001D0396" w:rsidP="00FE2378">
            <w:pPr>
              <w:rPr>
                <w:color w:val="000000"/>
                <w:szCs w:val="20"/>
                <w:lang w:val="vi-VN"/>
              </w:rPr>
            </w:pPr>
            <w:r>
              <w:rPr>
                <w:color w:val="000000"/>
                <w:szCs w:val="20"/>
                <w:lang w:val="vi-VN"/>
              </w:rPr>
              <w:t>Đăng ký lịch</w:t>
            </w:r>
          </w:p>
        </w:tc>
        <w:tc>
          <w:tcPr>
            <w:tcW w:w="3237" w:type="pct"/>
          </w:tcPr>
          <w:p w14:paraId="6C48F91E" w14:textId="44F61A47" w:rsidR="001D0396" w:rsidRPr="00AF1F4D" w:rsidRDefault="00AF1F4D"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nhân viên parttime đăng ký lịch theo tuần.</w:t>
            </w:r>
          </w:p>
        </w:tc>
      </w:tr>
      <w:tr w:rsidR="00712DC1" w:rsidRPr="005E0A80" w14:paraId="4476E761" w14:textId="77777777" w:rsidTr="00C000DF">
        <w:trPr>
          <w:trHeight w:val="253"/>
        </w:trPr>
        <w:tc>
          <w:tcPr>
            <w:tcW w:w="315" w:type="pct"/>
          </w:tcPr>
          <w:p w14:paraId="482ACCC1" w14:textId="0B7E4E1F" w:rsidR="00712DC1" w:rsidRDefault="00712DC1" w:rsidP="00FE2378">
            <w:pPr>
              <w:rPr>
                <w:color w:val="000000"/>
                <w:szCs w:val="20"/>
              </w:rPr>
            </w:pPr>
            <w:r>
              <w:rPr>
                <w:color w:val="000000"/>
                <w:szCs w:val="20"/>
              </w:rPr>
              <w:t>29</w:t>
            </w:r>
          </w:p>
        </w:tc>
        <w:tc>
          <w:tcPr>
            <w:tcW w:w="1448" w:type="pct"/>
          </w:tcPr>
          <w:p w14:paraId="2CFDECF8" w14:textId="7C13D6A8" w:rsidR="00712DC1" w:rsidRDefault="00712DC1" w:rsidP="00FE2378">
            <w:pPr>
              <w:rPr>
                <w:color w:val="000000"/>
                <w:szCs w:val="20"/>
                <w:lang w:val="vi-VN"/>
              </w:rPr>
            </w:pPr>
            <w:r>
              <w:rPr>
                <w:color w:val="000000"/>
                <w:szCs w:val="20"/>
                <w:lang w:val="vi-VN"/>
              </w:rPr>
              <w:t xml:space="preserve">Xem lịch </w:t>
            </w:r>
            <w:r w:rsidR="00923873">
              <w:rPr>
                <w:color w:val="000000"/>
                <w:szCs w:val="20"/>
                <w:lang w:val="vi-VN"/>
              </w:rPr>
              <w:t>làm việc</w:t>
            </w:r>
          </w:p>
        </w:tc>
        <w:tc>
          <w:tcPr>
            <w:tcW w:w="3237" w:type="pct"/>
          </w:tcPr>
          <w:p w14:paraId="65619411" w14:textId="77777777" w:rsidR="00712DC1" w:rsidRDefault="00712DC1"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nhân viên xem lịch đã đăng ký</w:t>
            </w:r>
          </w:p>
          <w:p w14:paraId="53EECD2E" w14:textId="77777777" w:rsidR="00712DC1" w:rsidRDefault="00712DC1" w:rsidP="00FE2378">
            <w:pPr>
              <w:rPr>
                <w:rFonts w:ascii="docs-Calibri" w:hAnsi="docs-Calibri"/>
                <w:color w:val="000000"/>
                <w:sz w:val="23"/>
                <w:szCs w:val="23"/>
                <w:shd w:val="clear" w:color="auto" w:fill="FFFFFF"/>
                <w:lang w:val="vi-VN"/>
              </w:rPr>
            </w:pPr>
            <w:r>
              <w:rPr>
                <w:rFonts w:ascii="docs-Calibri" w:hAnsi="docs-Calibri"/>
                <w:color w:val="000000"/>
                <w:sz w:val="23"/>
                <w:szCs w:val="23"/>
                <w:shd w:val="clear" w:color="auto" w:fill="FFFFFF"/>
                <w:lang w:val="vi-VN"/>
              </w:rPr>
              <w:t>Xem lịch toàn bộ nhân viên current user hiện tại quản lý</w:t>
            </w:r>
          </w:p>
          <w:p w14:paraId="2478AC4E" w14:textId="2E4FDCBB" w:rsidR="00712DC1" w:rsidRPr="00712DC1" w:rsidRDefault="00712DC1" w:rsidP="00FE2378">
            <w:pPr>
              <w:rPr>
                <w:rFonts w:ascii="docs-Calibri" w:hAnsi="docs-Calibri"/>
                <w:color w:val="000000"/>
                <w:sz w:val="23"/>
                <w:szCs w:val="23"/>
                <w:shd w:val="clear" w:color="auto" w:fill="FFFFFF"/>
                <w:lang w:val="vi-VN"/>
              </w:rPr>
            </w:pPr>
            <w:r>
              <w:rPr>
                <w:rFonts w:ascii="docs-Calibri" w:hAnsi="docs-Calibri"/>
                <w:color w:val="000000"/>
                <w:sz w:val="23"/>
                <w:szCs w:val="23"/>
                <w:shd w:val="clear" w:color="auto" w:fill="FFFFFF"/>
                <w:lang w:val="vi-VN"/>
              </w:rPr>
              <w:t xml:space="preserve">Xem </w:t>
            </w:r>
            <w:r w:rsidR="007A4EAD">
              <w:rPr>
                <w:rFonts w:ascii="docs-Calibri" w:hAnsi="docs-Calibri"/>
                <w:color w:val="000000"/>
                <w:sz w:val="23"/>
                <w:szCs w:val="23"/>
                <w:shd w:val="clear" w:color="auto" w:fill="FFFFFF"/>
                <w:lang w:val="vi-VN"/>
              </w:rPr>
              <w:t>lịch của toàn bộ nhân viên dành cho hr admin, system admin</w:t>
            </w:r>
          </w:p>
        </w:tc>
      </w:tr>
      <w:tr w:rsidR="001D0396" w:rsidRPr="00464885" w14:paraId="36AB28C8" w14:textId="77777777" w:rsidTr="00C000DF">
        <w:trPr>
          <w:trHeight w:val="253"/>
        </w:trPr>
        <w:tc>
          <w:tcPr>
            <w:tcW w:w="315" w:type="pct"/>
          </w:tcPr>
          <w:p w14:paraId="47936C3A" w14:textId="68854B67" w:rsidR="001D0396" w:rsidRDefault="00660491" w:rsidP="00FE2378">
            <w:pPr>
              <w:rPr>
                <w:color w:val="000000"/>
                <w:szCs w:val="20"/>
              </w:rPr>
            </w:pPr>
            <w:r>
              <w:rPr>
                <w:color w:val="000000"/>
                <w:szCs w:val="20"/>
              </w:rPr>
              <w:t>30</w:t>
            </w:r>
          </w:p>
        </w:tc>
        <w:tc>
          <w:tcPr>
            <w:tcW w:w="1448" w:type="pct"/>
          </w:tcPr>
          <w:p w14:paraId="7DABC6FB" w14:textId="5E7CFB3D" w:rsidR="001D0396" w:rsidRDefault="001D0396" w:rsidP="00FE2378">
            <w:pPr>
              <w:rPr>
                <w:color w:val="000000"/>
                <w:szCs w:val="20"/>
                <w:lang w:val="vi-VN"/>
              </w:rPr>
            </w:pPr>
            <w:r>
              <w:rPr>
                <w:color w:val="000000"/>
                <w:szCs w:val="20"/>
                <w:lang w:val="vi-VN"/>
              </w:rPr>
              <w:t>Xem bảng công</w:t>
            </w:r>
          </w:p>
        </w:tc>
        <w:tc>
          <w:tcPr>
            <w:tcW w:w="3237" w:type="pct"/>
          </w:tcPr>
          <w:p w14:paraId="7A977780" w14:textId="77777777" w:rsidR="001D0396" w:rsidRPr="005E0A80" w:rsidRDefault="00AF1F4D" w:rsidP="00712DC1">
            <w:pPr>
              <w:pStyle w:val="BulletList1"/>
              <w:rPr>
                <w:shd w:val="clear" w:color="auto" w:fill="FFFFFF"/>
                <w:lang w:val="vi-VN"/>
              </w:rPr>
            </w:pPr>
            <w:r w:rsidRPr="005E0A80">
              <w:rPr>
                <w:shd w:val="clear" w:color="auto" w:fill="FFFFFF"/>
                <w:lang w:val="vi-VN"/>
              </w:rPr>
              <w:t xml:space="preserve">Cho phép </w:t>
            </w:r>
            <w:proofErr w:type="spellStart"/>
            <w:r w:rsidR="0091109E" w:rsidRPr="005E0A80">
              <w:rPr>
                <w:shd w:val="clear" w:color="auto" w:fill="FFFFFF"/>
                <w:lang w:val="vi-VN"/>
              </w:rPr>
              <w:t>Hr</w:t>
            </w:r>
            <w:proofErr w:type="spellEnd"/>
            <w:r w:rsidR="0091109E" w:rsidRPr="005E0A80">
              <w:rPr>
                <w:shd w:val="clear" w:color="auto" w:fill="FFFFFF"/>
                <w:lang w:val="vi-VN"/>
              </w:rPr>
              <w:t xml:space="preserve"> </w:t>
            </w:r>
            <w:proofErr w:type="spellStart"/>
            <w:r w:rsidR="0091109E" w:rsidRPr="005E0A80">
              <w:rPr>
                <w:shd w:val="clear" w:color="auto" w:fill="FFFFFF"/>
                <w:lang w:val="vi-VN"/>
              </w:rPr>
              <w:t>admin</w:t>
            </w:r>
            <w:proofErr w:type="spellEnd"/>
            <w:r w:rsidR="0091109E" w:rsidRPr="005E0A80">
              <w:rPr>
                <w:shd w:val="clear" w:color="auto" w:fill="FFFFFF"/>
                <w:lang w:val="vi-VN"/>
              </w:rPr>
              <w:t xml:space="preserve">, </w:t>
            </w:r>
            <w:proofErr w:type="spellStart"/>
            <w:r w:rsidR="0091109E" w:rsidRPr="005E0A80">
              <w:rPr>
                <w:shd w:val="clear" w:color="auto" w:fill="FFFFFF"/>
                <w:lang w:val="vi-VN"/>
              </w:rPr>
              <w:t>System</w:t>
            </w:r>
            <w:proofErr w:type="spellEnd"/>
            <w:r w:rsidR="0091109E" w:rsidRPr="005E0A80">
              <w:rPr>
                <w:shd w:val="clear" w:color="auto" w:fill="FFFFFF"/>
                <w:lang w:val="vi-VN"/>
              </w:rPr>
              <w:t xml:space="preserve"> </w:t>
            </w:r>
            <w:proofErr w:type="spellStart"/>
            <w:r w:rsidR="0091109E" w:rsidRPr="005E0A80">
              <w:rPr>
                <w:shd w:val="clear" w:color="auto" w:fill="FFFFFF"/>
                <w:lang w:val="vi-VN"/>
              </w:rPr>
              <w:t>admin</w:t>
            </w:r>
            <w:proofErr w:type="spellEnd"/>
            <w:r w:rsidR="0091109E" w:rsidRPr="005E0A80">
              <w:rPr>
                <w:shd w:val="clear" w:color="auto" w:fill="FFFFFF"/>
                <w:lang w:val="vi-VN"/>
              </w:rPr>
              <w:t xml:space="preserve"> xem bảng tổng hợp công</w:t>
            </w:r>
            <w:r w:rsidR="00712DC1" w:rsidRPr="005E0A80">
              <w:rPr>
                <w:shd w:val="clear" w:color="auto" w:fill="FFFFFF"/>
                <w:lang w:val="vi-VN"/>
              </w:rPr>
              <w:t xml:space="preserve"> của toàn bộ nhân viên</w:t>
            </w:r>
            <w:r w:rsidR="0091109E" w:rsidRPr="005E0A80">
              <w:rPr>
                <w:shd w:val="clear" w:color="auto" w:fill="FFFFFF"/>
                <w:lang w:val="vi-VN"/>
              </w:rPr>
              <w:t>.</w:t>
            </w:r>
          </w:p>
          <w:p w14:paraId="290365A4" w14:textId="77777777" w:rsidR="00712DC1" w:rsidRDefault="00712DC1" w:rsidP="00712DC1">
            <w:pPr>
              <w:pStyle w:val="BulletList1"/>
              <w:rPr>
                <w:shd w:val="clear" w:color="auto" w:fill="FFFFFF"/>
              </w:rPr>
            </w:pPr>
            <w:r>
              <w:rPr>
                <w:shd w:val="clear" w:color="auto" w:fill="FFFFFF"/>
              </w:rPr>
              <w:t xml:space="preserve">Xem </w:t>
            </w:r>
            <w:proofErr w:type="spellStart"/>
            <w:r>
              <w:rPr>
                <w:shd w:val="clear" w:color="auto" w:fill="FFFFFF"/>
              </w:rPr>
              <w:t>bảng</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current user</w:t>
            </w:r>
          </w:p>
          <w:p w14:paraId="41FD8A30" w14:textId="48B4941A" w:rsidR="00712DC1" w:rsidRPr="00AF1F4D" w:rsidRDefault="00712DC1" w:rsidP="00712DC1">
            <w:pPr>
              <w:pStyle w:val="BulletList1"/>
              <w:rPr>
                <w:shd w:val="clear" w:color="auto" w:fill="FFFFFF"/>
              </w:rPr>
            </w:pPr>
            <w:r>
              <w:rPr>
                <w:shd w:val="clear" w:color="auto" w:fill="FFFFFF"/>
              </w:rPr>
              <w:t xml:space="preserve">Xem </w:t>
            </w:r>
            <w:proofErr w:type="spellStart"/>
            <w:r>
              <w:rPr>
                <w:shd w:val="clear" w:color="auto" w:fill="FFFFFF"/>
              </w:rPr>
              <w:t>bảng</w:t>
            </w:r>
            <w:proofErr w:type="spellEnd"/>
            <w:r>
              <w:rPr>
                <w:shd w:val="clear" w:color="auto" w:fill="FFFFFF"/>
              </w:rPr>
              <w:t xml:space="preserve"> </w:t>
            </w:r>
            <w:proofErr w:type="spellStart"/>
            <w:r>
              <w:rPr>
                <w:shd w:val="clear" w:color="auto" w:fill="FFFFFF"/>
              </w:rPr>
              <w:t>công</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w:t>
            </w:r>
            <w:proofErr w:type="spellStart"/>
            <w:r>
              <w:rPr>
                <w:shd w:val="clear" w:color="auto" w:fill="FFFFFF"/>
              </w:rPr>
              <w:t>nhân</w:t>
            </w:r>
            <w:proofErr w:type="spellEnd"/>
            <w:r>
              <w:rPr>
                <w:shd w:val="clear" w:color="auto" w:fill="FFFFFF"/>
              </w:rPr>
              <w:t xml:space="preserve"> </w:t>
            </w:r>
            <w:proofErr w:type="spellStart"/>
            <w:r>
              <w:rPr>
                <w:shd w:val="clear" w:color="auto" w:fill="FFFFFF"/>
              </w:rPr>
              <w:t>viên</w:t>
            </w:r>
            <w:proofErr w:type="spellEnd"/>
            <w:r>
              <w:rPr>
                <w:shd w:val="clear" w:color="auto" w:fill="FFFFFF"/>
              </w:rPr>
              <w:t xml:space="preserve"> </w:t>
            </w:r>
            <w:proofErr w:type="spellStart"/>
            <w:r>
              <w:rPr>
                <w:shd w:val="clear" w:color="auto" w:fill="FFFFFF"/>
              </w:rPr>
              <w:t>mà</w:t>
            </w:r>
            <w:proofErr w:type="spellEnd"/>
            <w:r>
              <w:rPr>
                <w:shd w:val="clear" w:color="auto" w:fill="FFFFFF"/>
              </w:rPr>
              <w:t xml:space="preserve"> </w:t>
            </w:r>
            <w:proofErr w:type="spellStart"/>
            <w:r>
              <w:rPr>
                <w:shd w:val="clear" w:color="auto" w:fill="FFFFFF"/>
              </w:rPr>
              <w:t>thuộc</w:t>
            </w:r>
            <w:proofErr w:type="spellEnd"/>
            <w:r>
              <w:rPr>
                <w:shd w:val="clear" w:color="auto" w:fill="FFFFFF"/>
              </w:rPr>
              <w:t xml:space="preserve"> </w:t>
            </w:r>
            <w:proofErr w:type="spellStart"/>
            <w:r>
              <w:rPr>
                <w:shd w:val="clear" w:color="auto" w:fill="FFFFFF"/>
              </w:rPr>
              <w:t>quản</w:t>
            </w:r>
            <w:proofErr w:type="spellEnd"/>
            <w:r>
              <w:rPr>
                <w:shd w:val="clear" w:color="auto" w:fill="FFFFFF"/>
              </w:rPr>
              <w:t xml:space="preserve"> </w:t>
            </w:r>
            <w:proofErr w:type="spellStart"/>
            <w:r>
              <w:rPr>
                <w:shd w:val="clear" w:color="auto" w:fill="FFFFFF"/>
              </w:rPr>
              <w:t>lý</w:t>
            </w:r>
            <w:proofErr w:type="spellEnd"/>
            <w:r>
              <w:rPr>
                <w:shd w:val="clear" w:color="auto" w:fill="FFFFFF"/>
              </w:rPr>
              <w:t xml:space="preserve"> </w:t>
            </w:r>
            <w:proofErr w:type="spellStart"/>
            <w:r>
              <w:rPr>
                <w:shd w:val="clear" w:color="auto" w:fill="FFFFFF"/>
              </w:rPr>
              <w:t>của</w:t>
            </w:r>
            <w:proofErr w:type="spellEnd"/>
            <w:r>
              <w:rPr>
                <w:shd w:val="clear" w:color="auto" w:fill="FFFFFF"/>
              </w:rPr>
              <w:t xml:space="preserve"> user </w:t>
            </w:r>
            <w:proofErr w:type="spellStart"/>
            <w:r>
              <w:rPr>
                <w:shd w:val="clear" w:color="auto" w:fill="FFFFFF"/>
              </w:rPr>
              <w:t>hiện</w:t>
            </w:r>
            <w:proofErr w:type="spellEnd"/>
            <w:r>
              <w:rPr>
                <w:shd w:val="clear" w:color="auto" w:fill="FFFFFF"/>
              </w:rPr>
              <w:t xml:space="preserve"> </w:t>
            </w:r>
            <w:proofErr w:type="spellStart"/>
            <w:r>
              <w:rPr>
                <w:shd w:val="clear" w:color="auto" w:fill="FFFFFF"/>
              </w:rPr>
              <w:t>tại</w:t>
            </w:r>
            <w:proofErr w:type="spellEnd"/>
          </w:p>
        </w:tc>
      </w:tr>
      <w:tr w:rsidR="001D0396" w:rsidRPr="005E0A80" w14:paraId="305F9256" w14:textId="77777777" w:rsidTr="00C000DF">
        <w:trPr>
          <w:trHeight w:val="253"/>
        </w:trPr>
        <w:tc>
          <w:tcPr>
            <w:tcW w:w="315" w:type="pct"/>
          </w:tcPr>
          <w:p w14:paraId="0A0E7036" w14:textId="568E8C45" w:rsidR="001D0396" w:rsidRDefault="00660491" w:rsidP="00FE2378">
            <w:pPr>
              <w:rPr>
                <w:color w:val="000000"/>
                <w:szCs w:val="20"/>
              </w:rPr>
            </w:pPr>
            <w:r>
              <w:rPr>
                <w:color w:val="000000"/>
                <w:szCs w:val="20"/>
              </w:rPr>
              <w:t>31</w:t>
            </w:r>
          </w:p>
        </w:tc>
        <w:tc>
          <w:tcPr>
            <w:tcW w:w="1448" w:type="pct"/>
          </w:tcPr>
          <w:p w14:paraId="66F36AE8" w14:textId="611B437D" w:rsidR="001D0396" w:rsidRDefault="001D0396" w:rsidP="00FE2378">
            <w:pPr>
              <w:rPr>
                <w:color w:val="000000"/>
                <w:szCs w:val="20"/>
                <w:lang w:val="vi-VN"/>
              </w:rPr>
            </w:pPr>
            <w:r>
              <w:rPr>
                <w:color w:val="000000"/>
                <w:szCs w:val="20"/>
                <w:lang w:val="vi-VN"/>
              </w:rPr>
              <w:t>Xem chi tiết chấm công</w:t>
            </w:r>
          </w:p>
        </w:tc>
        <w:tc>
          <w:tcPr>
            <w:tcW w:w="3237" w:type="pct"/>
          </w:tcPr>
          <w:p w14:paraId="23593554" w14:textId="2F993130" w:rsidR="001D0396" w:rsidRPr="0091109E" w:rsidRDefault="0091109E"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w:t>
            </w:r>
            <w:proofErr w:type="spellStart"/>
            <w:r>
              <w:rPr>
                <w:rFonts w:ascii="docs-Calibri" w:hAnsi="docs-Calibri"/>
                <w:color w:val="000000"/>
                <w:sz w:val="23"/>
                <w:szCs w:val="23"/>
                <w:shd w:val="clear" w:color="auto" w:fill="FFFFFF"/>
                <w:lang w:val="vi-VN"/>
              </w:rPr>
              <w:t>Hr</w:t>
            </w:r>
            <w:proofErr w:type="spellEnd"/>
            <w:r>
              <w:rPr>
                <w:rFonts w:ascii="docs-Calibri" w:hAnsi="docs-Calibri"/>
                <w:color w:val="000000"/>
                <w:sz w:val="23"/>
                <w:szCs w:val="23"/>
                <w:shd w:val="clear" w:color="auto" w:fill="FFFFFF"/>
                <w:lang w:val="vi-VN"/>
              </w:rPr>
              <w:t xml:space="preserve"> </w:t>
            </w:r>
            <w:proofErr w:type="spellStart"/>
            <w:r>
              <w:rPr>
                <w:rFonts w:ascii="docs-Calibri" w:hAnsi="docs-Calibri"/>
                <w:color w:val="000000"/>
                <w:sz w:val="23"/>
                <w:szCs w:val="23"/>
                <w:shd w:val="clear" w:color="auto" w:fill="FFFFFF"/>
                <w:lang w:val="vi-VN"/>
              </w:rPr>
              <w:t>admin</w:t>
            </w:r>
            <w:proofErr w:type="spellEnd"/>
            <w:r>
              <w:rPr>
                <w:rFonts w:ascii="docs-Calibri" w:hAnsi="docs-Calibri"/>
                <w:color w:val="000000"/>
                <w:sz w:val="23"/>
                <w:szCs w:val="23"/>
                <w:shd w:val="clear" w:color="auto" w:fill="FFFFFF"/>
                <w:lang w:val="vi-VN"/>
              </w:rPr>
              <w:t>, System admin, nhân viên xem chi tiết chấm công</w:t>
            </w:r>
          </w:p>
        </w:tc>
      </w:tr>
      <w:tr w:rsidR="00FD594F" w:rsidRPr="005E0A80" w14:paraId="15AFB906" w14:textId="77777777" w:rsidTr="00C000DF">
        <w:trPr>
          <w:trHeight w:val="253"/>
        </w:trPr>
        <w:tc>
          <w:tcPr>
            <w:tcW w:w="315" w:type="pct"/>
          </w:tcPr>
          <w:p w14:paraId="69718F18" w14:textId="0DECA6DD" w:rsidR="00FD594F" w:rsidRDefault="00660491" w:rsidP="00FE2378">
            <w:pPr>
              <w:rPr>
                <w:color w:val="000000"/>
                <w:szCs w:val="20"/>
              </w:rPr>
            </w:pPr>
            <w:r>
              <w:rPr>
                <w:color w:val="000000"/>
                <w:szCs w:val="20"/>
              </w:rPr>
              <w:t>32</w:t>
            </w:r>
          </w:p>
        </w:tc>
        <w:tc>
          <w:tcPr>
            <w:tcW w:w="1448" w:type="pct"/>
          </w:tcPr>
          <w:p w14:paraId="448B7777" w14:textId="23316539" w:rsidR="00FD594F" w:rsidRDefault="00FD594F" w:rsidP="00FE2378">
            <w:pPr>
              <w:rPr>
                <w:color w:val="000000"/>
                <w:szCs w:val="20"/>
                <w:lang w:val="vi-VN"/>
              </w:rPr>
            </w:pPr>
            <w:r>
              <w:rPr>
                <w:color w:val="000000"/>
                <w:szCs w:val="20"/>
                <w:lang w:val="vi-VN"/>
              </w:rPr>
              <w:t>Xuất file</w:t>
            </w:r>
            <w:r w:rsidR="00102872">
              <w:rPr>
                <w:color w:val="000000"/>
                <w:szCs w:val="20"/>
                <w:lang w:val="vi-VN"/>
              </w:rPr>
              <w:t xml:space="preserve"> danh sách</w:t>
            </w:r>
          </w:p>
        </w:tc>
        <w:tc>
          <w:tcPr>
            <w:tcW w:w="3237" w:type="pct"/>
          </w:tcPr>
          <w:p w14:paraId="3572F1B7" w14:textId="0F3E6821" w:rsidR="00FD594F" w:rsidRPr="00102872" w:rsidRDefault="00102872"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Cho</w:t>
            </w:r>
            <w:r>
              <w:rPr>
                <w:rFonts w:ascii="docs-Calibri" w:hAnsi="docs-Calibri"/>
                <w:color w:val="000000"/>
                <w:sz w:val="23"/>
                <w:szCs w:val="23"/>
                <w:shd w:val="clear" w:color="auto" w:fill="FFFFFF"/>
                <w:lang w:val="vi-VN"/>
              </w:rPr>
              <w:t xml:space="preserve"> phép người sử dụng </w:t>
            </w:r>
            <w:r w:rsidR="00E414FA">
              <w:rPr>
                <w:rFonts w:ascii="docs-Calibri" w:hAnsi="docs-Calibri"/>
                <w:color w:val="000000"/>
                <w:sz w:val="23"/>
                <w:szCs w:val="23"/>
                <w:shd w:val="clear" w:color="auto" w:fill="FFFFFF"/>
                <w:lang w:val="vi-VN"/>
              </w:rPr>
              <w:t>xuất file danh sách dạng excel</w:t>
            </w:r>
          </w:p>
        </w:tc>
      </w:tr>
      <w:tr w:rsidR="00FD594F" w:rsidRPr="005E0A80" w14:paraId="1AFF0792" w14:textId="77777777" w:rsidTr="00C000DF">
        <w:trPr>
          <w:trHeight w:val="253"/>
        </w:trPr>
        <w:tc>
          <w:tcPr>
            <w:tcW w:w="315" w:type="pct"/>
          </w:tcPr>
          <w:p w14:paraId="024FF7A5" w14:textId="34C3014D" w:rsidR="00FD594F" w:rsidRDefault="00660491" w:rsidP="00FE2378">
            <w:pPr>
              <w:rPr>
                <w:color w:val="000000"/>
                <w:szCs w:val="20"/>
              </w:rPr>
            </w:pPr>
            <w:r>
              <w:rPr>
                <w:color w:val="000000"/>
                <w:szCs w:val="20"/>
              </w:rPr>
              <w:t>33</w:t>
            </w:r>
          </w:p>
        </w:tc>
        <w:tc>
          <w:tcPr>
            <w:tcW w:w="1448" w:type="pct"/>
          </w:tcPr>
          <w:p w14:paraId="50DC3707" w14:textId="03AB4323" w:rsidR="00FD594F" w:rsidRDefault="00FD594F" w:rsidP="00FE2378">
            <w:pPr>
              <w:rPr>
                <w:color w:val="000000"/>
                <w:szCs w:val="20"/>
                <w:lang w:val="vi-VN"/>
              </w:rPr>
            </w:pPr>
            <w:r>
              <w:rPr>
                <w:color w:val="000000"/>
                <w:szCs w:val="20"/>
                <w:lang w:val="vi-VN"/>
              </w:rPr>
              <w:t>Tự đông gửi thông báo sinh nhật</w:t>
            </w:r>
          </w:p>
        </w:tc>
        <w:tc>
          <w:tcPr>
            <w:tcW w:w="3237" w:type="pct"/>
          </w:tcPr>
          <w:p w14:paraId="2B37E954" w14:textId="1439E921" w:rsidR="00FD594F" w:rsidRPr="00FD594F" w:rsidRDefault="00FD594F" w:rsidP="00FE2378">
            <w:pPr>
              <w:rPr>
                <w:rFonts w:ascii="docs-Calibri" w:hAnsi="docs-Calibri"/>
                <w:color w:val="000000"/>
                <w:sz w:val="23"/>
                <w:szCs w:val="23"/>
                <w:shd w:val="clear" w:color="auto" w:fill="FFFFFF"/>
                <w:lang w:val="vi-VN"/>
              </w:rPr>
            </w:pPr>
            <w:r w:rsidRPr="005E0A80">
              <w:rPr>
                <w:rFonts w:ascii="docs-Calibri" w:hAnsi="docs-Calibri"/>
                <w:color w:val="000000"/>
                <w:sz w:val="23"/>
                <w:szCs w:val="23"/>
                <w:shd w:val="clear" w:color="auto" w:fill="FFFFFF"/>
                <w:lang w:val="vi-VN"/>
              </w:rPr>
              <w:t>Hệ</w:t>
            </w:r>
            <w:r>
              <w:rPr>
                <w:rFonts w:ascii="docs-Calibri" w:hAnsi="docs-Calibri"/>
                <w:color w:val="000000"/>
                <w:sz w:val="23"/>
                <w:szCs w:val="23"/>
                <w:shd w:val="clear" w:color="auto" w:fill="FFFFFF"/>
                <w:lang w:val="vi-VN"/>
              </w:rPr>
              <w:t xml:space="preserve"> thống tự động gửi thông báo sinh nhật vào 00:00 mỗi ngày</w:t>
            </w:r>
          </w:p>
        </w:tc>
      </w:tr>
      <w:tr w:rsidR="007224AD" w:rsidRPr="00464885" w14:paraId="52F61E3B" w14:textId="77777777" w:rsidTr="00C000DF">
        <w:trPr>
          <w:trHeight w:val="253"/>
        </w:trPr>
        <w:tc>
          <w:tcPr>
            <w:tcW w:w="315" w:type="pct"/>
          </w:tcPr>
          <w:p w14:paraId="150F0B18" w14:textId="73280A09" w:rsidR="007224AD" w:rsidRDefault="007224AD" w:rsidP="00FE2378">
            <w:pPr>
              <w:rPr>
                <w:color w:val="000000"/>
                <w:szCs w:val="20"/>
              </w:rPr>
            </w:pPr>
            <w:r>
              <w:rPr>
                <w:color w:val="000000"/>
                <w:szCs w:val="20"/>
              </w:rPr>
              <w:lastRenderedPageBreak/>
              <w:t>34</w:t>
            </w:r>
          </w:p>
        </w:tc>
        <w:tc>
          <w:tcPr>
            <w:tcW w:w="1448" w:type="pct"/>
          </w:tcPr>
          <w:p w14:paraId="7D295F0C" w14:textId="6F55B8C7" w:rsidR="007224AD" w:rsidRDefault="007224AD" w:rsidP="00FE2378">
            <w:pPr>
              <w:rPr>
                <w:color w:val="000000"/>
                <w:szCs w:val="20"/>
                <w:lang w:val="vi-VN"/>
              </w:rPr>
            </w:pPr>
            <w:r>
              <w:rPr>
                <w:color w:val="000000"/>
                <w:szCs w:val="20"/>
                <w:lang w:val="vi-VN"/>
              </w:rPr>
              <w:t>Xem thông tin công ty</w:t>
            </w:r>
          </w:p>
        </w:tc>
        <w:tc>
          <w:tcPr>
            <w:tcW w:w="3237" w:type="pct"/>
          </w:tcPr>
          <w:p w14:paraId="37304C91" w14:textId="708FF4DF" w:rsidR="007224AD" w:rsidRPr="007224AD" w:rsidRDefault="007224AD" w:rsidP="00FE2378">
            <w:pPr>
              <w:rPr>
                <w:rFonts w:ascii="docs-Calibri" w:hAnsi="docs-Calibri"/>
                <w:color w:val="000000"/>
                <w:sz w:val="23"/>
                <w:szCs w:val="23"/>
                <w:shd w:val="clear" w:color="auto" w:fill="FFFFFF"/>
                <w:lang w:val="vi-VN"/>
              </w:rPr>
            </w:pPr>
            <w:r>
              <w:rPr>
                <w:rFonts w:ascii="docs-Calibri" w:hAnsi="docs-Calibri"/>
                <w:color w:val="000000"/>
                <w:sz w:val="23"/>
                <w:szCs w:val="23"/>
                <w:shd w:val="clear" w:color="auto" w:fill="FFFFFF"/>
              </w:rPr>
              <w:t>Cho</w:t>
            </w:r>
            <w:r>
              <w:rPr>
                <w:rFonts w:ascii="docs-Calibri" w:hAnsi="docs-Calibri"/>
                <w:color w:val="000000"/>
                <w:sz w:val="23"/>
                <w:szCs w:val="23"/>
                <w:shd w:val="clear" w:color="auto" w:fill="FFFFFF"/>
                <w:lang w:val="vi-VN"/>
              </w:rPr>
              <w:t xml:space="preserve"> phép NSD xem thông tin công ty</w:t>
            </w:r>
          </w:p>
        </w:tc>
      </w:tr>
    </w:tbl>
    <w:p w14:paraId="1DD560FE" w14:textId="77777777" w:rsidR="002D6741" w:rsidRPr="008F2D5E" w:rsidRDefault="002D6741" w:rsidP="002D6741">
      <w:pPr>
        <w:pStyle w:val="Heading1"/>
        <w:spacing w:line="360" w:lineRule="auto"/>
        <w:rPr>
          <w:rFonts w:cs="Arial"/>
        </w:rPr>
      </w:pPr>
      <w:bookmarkStart w:id="42" w:name="_Toc155375207"/>
      <w:bookmarkEnd w:id="41"/>
      <w:r w:rsidRPr="008F2D5E">
        <w:rPr>
          <w:rFonts w:cs="Arial"/>
        </w:rPr>
        <w:t>Security Requirement</w:t>
      </w:r>
      <w:bookmarkEnd w:id="40"/>
      <w:bookmarkEnd w:id="42"/>
    </w:p>
    <w:p w14:paraId="1DF6A759" w14:textId="77777777" w:rsidR="002D6741" w:rsidRPr="008F2D5E" w:rsidRDefault="002D6741" w:rsidP="002D6741">
      <w:pPr>
        <w:rPr>
          <w:rFonts w:cs="Arial"/>
        </w:rPr>
      </w:pPr>
      <w:r w:rsidRPr="008F2D5E">
        <w:rPr>
          <w:rFonts w:cs="Arial"/>
          <w:lang w:val="en-US" w:eastAsia="en-US"/>
        </w:rPr>
        <w:t>This section provides the full list of required actors as well as the detailed permission for each actor</w:t>
      </w:r>
      <w:r w:rsidRPr="008F2D5E">
        <w:rPr>
          <w:rFonts w:cs="Arial"/>
        </w:rPr>
        <w:t>:</w:t>
      </w:r>
    </w:p>
    <w:p w14:paraId="1EA44878" w14:textId="77777777" w:rsidR="002D6741" w:rsidRPr="00202764" w:rsidRDefault="002D6741" w:rsidP="002D6741">
      <w:pPr>
        <w:pStyle w:val="BulletList1"/>
        <w:numPr>
          <w:ilvl w:val="0"/>
          <w:numId w:val="0"/>
        </w:numPr>
        <w:spacing w:line="360" w:lineRule="auto"/>
      </w:pPr>
    </w:p>
    <w:tbl>
      <w:tblPr>
        <w:tblW w:w="4563" w:type="pct"/>
        <w:tblCellMar>
          <w:top w:w="15" w:type="dxa"/>
          <w:left w:w="15" w:type="dxa"/>
          <w:bottom w:w="15" w:type="dxa"/>
          <w:right w:w="15" w:type="dxa"/>
        </w:tblCellMar>
        <w:tblLook w:val="04A0" w:firstRow="1" w:lastRow="0" w:firstColumn="1" w:lastColumn="0" w:noHBand="0" w:noVBand="1"/>
      </w:tblPr>
      <w:tblGrid>
        <w:gridCol w:w="3367"/>
        <w:gridCol w:w="1500"/>
        <w:gridCol w:w="1148"/>
        <w:gridCol w:w="1080"/>
        <w:gridCol w:w="1420"/>
      </w:tblGrid>
      <w:tr w:rsidR="0001495E" w14:paraId="4E5AC18E" w14:textId="77777777" w:rsidTr="0001495E">
        <w:trPr>
          <w:trHeight w:val="840"/>
        </w:trPr>
        <w:tc>
          <w:tcPr>
            <w:tcW w:w="1977" w:type="pct"/>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3116B3F8" w14:textId="77777777" w:rsidR="0001495E" w:rsidRDefault="0001495E">
            <w:pPr>
              <w:spacing w:before="0" w:line="240" w:lineRule="auto"/>
              <w:rPr>
                <w:rFonts w:ascii="Times New Roman" w:hAnsi="Times New Roman"/>
                <w:lang w:val="en-US" w:eastAsia="en-US"/>
              </w:rPr>
            </w:pPr>
          </w:p>
        </w:tc>
        <w:tc>
          <w:tcPr>
            <w:tcW w:w="881" w:type="pct"/>
            <w:tcBorders>
              <w:top w:val="single" w:sz="12" w:space="0" w:color="BFBFBF"/>
              <w:left w:val="single" w:sz="8"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4F02FD12" w14:textId="2368382A" w:rsidR="0001495E" w:rsidRPr="0001495E" w:rsidRDefault="0001495E">
            <w:pPr>
              <w:pStyle w:val="NormalWeb"/>
              <w:spacing w:before="60" w:beforeAutospacing="0" w:after="0" w:afterAutospacing="0"/>
              <w:rPr>
                <w:lang w:val="vi-VN"/>
              </w:rPr>
            </w:pPr>
            <w:proofErr w:type="spellStart"/>
            <w:r>
              <w:t>Nhân</w:t>
            </w:r>
            <w:proofErr w:type="spellEnd"/>
            <w:r>
              <w:rPr>
                <w:lang w:val="vi-VN"/>
              </w:rPr>
              <w:t xml:space="preserve"> viên</w:t>
            </w:r>
          </w:p>
        </w:tc>
        <w:tc>
          <w:tcPr>
            <w:tcW w:w="674" w:type="pct"/>
            <w:tcBorders>
              <w:top w:val="single" w:sz="12" w:space="0" w:color="BFBFBF"/>
              <w:left w:val="single" w:sz="8"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40B37C6C" w14:textId="43DC77C7" w:rsidR="0001495E" w:rsidRPr="0001495E" w:rsidRDefault="0001495E">
            <w:pPr>
              <w:pStyle w:val="NormalWeb"/>
              <w:spacing w:before="60" w:beforeAutospacing="0" w:after="0" w:afterAutospacing="0"/>
              <w:rPr>
                <w:lang w:val="vi-VN"/>
              </w:rPr>
            </w:pPr>
            <w:r>
              <w:t>Quản</w:t>
            </w:r>
            <w:r>
              <w:rPr>
                <w:lang w:val="vi-VN"/>
              </w:rPr>
              <w:t xml:space="preserve"> lý</w:t>
            </w:r>
          </w:p>
        </w:tc>
        <w:tc>
          <w:tcPr>
            <w:tcW w:w="634" w:type="pct"/>
            <w:tcBorders>
              <w:top w:val="single" w:sz="12" w:space="0" w:color="BFBFBF"/>
              <w:left w:val="single" w:sz="8"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40B90FC1" w14:textId="3721BA25" w:rsidR="0001495E" w:rsidRPr="0001495E" w:rsidRDefault="0001495E">
            <w:pPr>
              <w:pStyle w:val="NormalWeb"/>
              <w:spacing w:before="60" w:beforeAutospacing="0" w:after="0" w:afterAutospacing="0"/>
              <w:rPr>
                <w:lang w:val="vi-VN"/>
              </w:rPr>
            </w:pPr>
            <w:r>
              <w:t>Hr</w:t>
            </w:r>
            <w:r>
              <w:rPr>
                <w:lang w:val="vi-VN"/>
              </w:rPr>
              <w:t xml:space="preserve"> admin</w:t>
            </w:r>
          </w:p>
        </w:tc>
        <w:tc>
          <w:tcPr>
            <w:tcW w:w="834" w:type="pct"/>
            <w:tcBorders>
              <w:top w:val="single" w:sz="12" w:space="0" w:color="BFBFBF"/>
              <w:left w:val="single" w:sz="8" w:space="0" w:color="BFBFBF"/>
              <w:bottom w:val="single" w:sz="8" w:space="0" w:color="BFBFBF"/>
              <w:right w:val="single" w:sz="12" w:space="0" w:color="BFBFBF"/>
            </w:tcBorders>
            <w:shd w:val="clear" w:color="auto" w:fill="D9D9D9"/>
            <w:tcMar>
              <w:top w:w="0" w:type="dxa"/>
              <w:left w:w="115" w:type="dxa"/>
              <w:bottom w:w="0" w:type="dxa"/>
              <w:right w:w="115" w:type="dxa"/>
            </w:tcMar>
            <w:hideMark/>
          </w:tcPr>
          <w:p w14:paraId="169E34C2" w14:textId="7D28911B" w:rsidR="0001495E" w:rsidRPr="0001495E" w:rsidRDefault="0001495E">
            <w:pPr>
              <w:pStyle w:val="NormalWeb"/>
              <w:spacing w:before="60" w:beforeAutospacing="0" w:after="0" w:afterAutospacing="0"/>
              <w:rPr>
                <w:lang w:val="vi-VN"/>
              </w:rPr>
            </w:pPr>
            <w:r>
              <w:t>System</w:t>
            </w:r>
            <w:r>
              <w:rPr>
                <w:lang w:val="vi-VN"/>
              </w:rPr>
              <w:t xml:space="preserve"> admin</w:t>
            </w:r>
          </w:p>
        </w:tc>
      </w:tr>
      <w:tr w:rsidR="0001495E" w14:paraId="0C2D6D04" w14:textId="77777777" w:rsidTr="0001495E">
        <w:trPr>
          <w:trHeight w:val="253"/>
        </w:trPr>
        <w:tc>
          <w:tcPr>
            <w:tcW w:w="5000" w:type="pct"/>
            <w:gridSpan w:val="5"/>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0AC03E94" w14:textId="77777777" w:rsidR="0001495E" w:rsidRDefault="0001495E">
            <w:pPr>
              <w:pStyle w:val="NormalWeb"/>
              <w:spacing w:before="60" w:beforeAutospacing="0" w:after="0" w:afterAutospacing="0"/>
            </w:pPr>
            <w:r>
              <w:rPr>
                <w:rFonts w:ascii="Arial" w:hAnsi="Arial" w:cs="Arial"/>
                <w:b/>
                <w:bCs/>
                <w:color w:val="000000"/>
                <w:sz w:val="20"/>
                <w:szCs w:val="20"/>
              </w:rPr>
              <w:t>Authentication  </w:t>
            </w:r>
          </w:p>
        </w:tc>
      </w:tr>
      <w:tr w:rsidR="0001495E" w14:paraId="50984931"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45BBDD3D" w14:textId="21B878E8" w:rsidR="0001495E" w:rsidRPr="0001495E" w:rsidRDefault="0001495E">
            <w:pPr>
              <w:pStyle w:val="NormalWeb"/>
              <w:spacing w:before="60" w:beforeAutospacing="0" w:after="0" w:afterAutospacing="0"/>
              <w:rPr>
                <w:lang w:val="vi-VN"/>
              </w:rPr>
            </w:pPr>
            <w:proofErr w:type="spellStart"/>
            <w:r>
              <w:t>Đăng</w:t>
            </w:r>
            <w:proofErr w:type="spellEnd"/>
            <w:r>
              <w:rPr>
                <w:lang w:val="vi-VN"/>
              </w:rPr>
              <w:t xml:space="preserve"> nhập</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53233C22" w14:textId="77777777" w:rsidR="0001495E" w:rsidRDefault="0001495E">
            <w:pPr>
              <w:pStyle w:val="NormalWeb"/>
              <w:spacing w:before="60" w:beforeAutospacing="0" w:after="0" w:afterAutospacing="0"/>
            </w:pPr>
            <w:r>
              <w:rPr>
                <w:rFonts w:ascii="Arial" w:hAnsi="Arial" w:cs="Arial"/>
                <w:color w:val="000000"/>
                <w:sz w:val="20"/>
                <w:szCs w:val="20"/>
              </w:rP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09C6CF6D" w14:textId="77777777" w:rsidR="0001495E" w:rsidRDefault="0001495E">
            <w:pPr>
              <w:pStyle w:val="NormalWeb"/>
              <w:spacing w:before="60" w:beforeAutospacing="0" w:after="0" w:afterAutospacing="0"/>
            </w:pPr>
            <w:r>
              <w:rPr>
                <w:rFonts w:ascii="Arial" w:hAnsi="Arial" w:cs="Arial"/>
                <w:color w:val="000000"/>
                <w:sz w:val="20"/>
                <w:szCs w:val="20"/>
              </w:rP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2B1051BB" w14:textId="77777777" w:rsidR="0001495E" w:rsidRDefault="0001495E">
            <w:pPr>
              <w:pStyle w:val="NormalWeb"/>
              <w:spacing w:before="60" w:beforeAutospacing="0" w:after="0" w:afterAutospacing="0"/>
            </w:pPr>
            <w:r>
              <w:rPr>
                <w:rFonts w:ascii="Arial" w:hAnsi="Arial" w:cs="Arial"/>
                <w:color w:val="000000"/>
                <w:sz w:val="20"/>
                <w:szCs w:val="20"/>
              </w:rP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2C1C3133" w14:textId="397079C0" w:rsidR="0001495E" w:rsidRDefault="00A32AB9">
            <w:r>
              <w:t>X</w:t>
            </w:r>
          </w:p>
        </w:tc>
      </w:tr>
      <w:tr w:rsidR="0001495E" w14:paraId="666AFFF2"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7D3CCA91" w14:textId="02D5C906" w:rsidR="0001495E" w:rsidRPr="0001495E" w:rsidRDefault="0001495E">
            <w:pPr>
              <w:pStyle w:val="NormalWeb"/>
              <w:spacing w:before="60" w:beforeAutospacing="0" w:after="0" w:afterAutospacing="0"/>
              <w:rPr>
                <w:lang w:val="vi-VN"/>
              </w:rPr>
            </w:pPr>
            <w:proofErr w:type="spellStart"/>
            <w:r>
              <w:t>Đăng</w:t>
            </w:r>
            <w:proofErr w:type="spellEnd"/>
            <w:r>
              <w:rPr>
                <w:lang w:val="vi-VN"/>
              </w:rPr>
              <w:t xml:space="preserve"> xuất</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203420DA" w14:textId="77777777" w:rsidR="0001495E" w:rsidRDefault="0001495E">
            <w:pPr>
              <w:pStyle w:val="NormalWeb"/>
              <w:spacing w:before="60" w:beforeAutospacing="0" w:after="0" w:afterAutospacing="0"/>
            </w:pPr>
            <w:r>
              <w:rPr>
                <w:rFonts w:ascii="Arial" w:hAnsi="Arial" w:cs="Arial"/>
                <w:color w:val="000000"/>
                <w:sz w:val="20"/>
                <w:szCs w:val="20"/>
              </w:rP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0ADD0E8F" w14:textId="77777777" w:rsidR="0001495E" w:rsidRDefault="0001495E">
            <w:pPr>
              <w:pStyle w:val="NormalWeb"/>
              <w:spacing w:before="60" w:beforeAutospacing="0" w:after="0" w:afterAutospacing="0"/>
            </w:pPr>
            <w:r>
              <w:rPr>
                <w:rFonts w:ascii="Arial" w:hAnsi="Arial" w:cs="Arial"/>
                <w:color w:val="000000"/>
                <w:sz w:val="20"/>
                <w:szCs w:val="20"/>
              </w:rP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5D8442BD" w14:textId="77777777" w:rsidR="0001495E" w:rsidRDefault="0001495E">
            <w:pPr>
              <w:pStyle w:val="NormalWeb"/>
              <w:spacing w:before="60" w:beforeAutospacing="0" w:after="0" w:afterAutospacing="0"/>
            </w:pPr>
            <w:r>
              <w:rPr>
                <w:rFonts w:ascii="Arial" w:hAnsi="Arial" w:cs="Arial"/>
                <w:color w:val="000000"/>
                <w:sz w:val="20"/>
                <w:szCs w:val="20"/>
              </w:rP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36012EBE" w14:textId="762D8187" w:rsidR="0001495E" w:rsidRDefault="00A32AB9">
            <w:r>
              <w:t>X</w:t>
            </w:r>
          </w:p>
        </w:tc>
      </w:tr>
      <w:tr w:rsidR="0001495E" w14:paraId="11EC8D57"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31E9C759" w14:textId="5CB54EA2" w:rsidR="0001495E" w:rsidRPr="0001495E" w:rsidRDefault="0001495E">
            <w:pPr>
              <w:pStyle w:val="NormalWeb"/>
              <w:spacing w:before="60" w:beforeAutospacing="0" w:after="0" w:afterAutospacing="0"/>
              <w:rPr>
                <w:lang w:val="vi-VN"/>
              </w:rPr>
            </w:pPr>
            <w:r w:rsidRPr="005E0A80">
              <w:rPr>
                <w:lang w:val="pt-BR"/>
              </w:rPr>
              <w:t>Xem</w:t>
            </w:r>
            <w:r>
              <w:rPr>
                <w:lang w:val="vi-VN"/>
              </w:rPr>
              <w:t xml:space="preserve"> thông tin cá nhân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70917267" w14:textId="77777777" w:rsidR="0001495E" w:rsidRDefault="0001495E">
            <w:pPr>
              <w:pStyle w:val="NormalWeb"/>
              <w:spacing w:before="60" w:beforeAutospacing="0" w:after="0" w:afterAutospacing="0"/>
            </w:pPr>
            <w:r>
              <w:rPr>
                <w:rFonts w:ascii="Arial" w:hAnsi="Arial" w:cs="Arial"/>
                <w:color w:val="000000"/>
                <w:sz w:val="20"/>
                <w:szCs w:val="20"/>
              </w:rP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16DEC7CA" w14:textId="77777777" w:rsidR="0001495E" w:rsidRDefault="0001495E">
            <w:pPr>
              <w:pStyle w:val="NormalWeb"/>
              <w:spacing w:before="60" w:beforeAutospacing="0" w:after="0" w:afterAutospacing="0"/>
            </w:pPr>
            <w:r>
              <w:rPr>
                <w:rFonts w:ascii="Arial" w:hAnsi="Arial" w:cs="Arial"/>
                <w:color w:val="000000"/>
                <w:sz w:val="20"/>
                <w:szCs w:val="20"/>
              </w:rP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7BA35949" w14:textId="77777777" w:rsidR="0001495E" w:rsidRDefault="0001495E">
            <w:pPr>
              <w:pStyle w:val="NormalWeb"/>
              <w:spacing w:before="60" w:beforeAutospacing="0" w:after="0" w:afterAutospacing="0"/>
            </w:pPr>
            <w:r>
              <w:rPr>
                <w:rFonts w:ascii="Arial" w:hAnsi="Arial" w:cs="Arial"/>
                <w:color w:val="000000"/>
                <w:sz w:val="20"/>
                <w:szCs w:val="20"/>
              </w:rP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44A53B9B" w14:textId="1E2DFF80" w:rsidR="0001495E" w:rsidRDefault="00A32AB9">
            <w:r>
              <w:t>X</w:t>
            </w:r>
          </w:p>
        </w:tc>
      </w:tr>
      <w:tr w:rsidR="0001495E" w14:paraId="4171A7B7"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6D652FD3" w14:textId="662F4A64" w:rsidR="0001495E" w:rsidRPr="0001495E" w:rsidRDefault="0001495E">
            <w:pPr>
              <w:pStyle w:val="NormalWeb"/>
              <w:spacing w:before="60" w:beforeAutospacing="0" w:after="0" w:afterAutospacing="0"/>
              <w:rPr>
                <w:lang w:val="vi-VN"/>
              </w:rPr>
            </w:pPr>
            <w:proofErr w:type="spellStart"/>
            <w:r>
              <w:t>Sửa</w:t>
            </w:r>
            <w:proofErr w:type="spellEnd"/>
            <w:r>
              <w:rPr>
                <w:lang w:val="vi-VN"/>
              </w:rPr>
              <w:t xml:space="preserve"> thông tin cá nhân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5DE8B3BA" w14:textId="75353A45" w:rsidR="0001495E" w:rsidRDefault="00A32AB9">
            <w:pPr>
              <w:pStyle w:val="NormalWeb"/>
              <w:spacing w:before="60" w:beforeAutospacing="0" w:after="0" w:afterAutospacing="0"/>
              <w:rPr>
                <w:rFonts w:ascii="Arial" w:hAnsi="Arial" w:cs="Arial"/>
                <w:color w:val="000000"/>
                <w:sz w:val="20"/>
                <w:szCs w:val="20"/>
              </w:rPr>
            </w:pPr>
            <w:r>
              <w:rPr>
                <w:rFonts w:ascii="Arial" w:hAnsi="Arial" w:cs="Arial"/>
                <w:color w:val="000000"/>
                <w:sz w:val="20"/>
                <w:szCs w:val="20"/>
              </w:rP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343CCFF" w14:textId="07D92734" w:rsidR="0001495E" w:rsidRDefault="00A32AB9">
            <w:pPr>
              <w:pStyle w:val="NormalWeb"/>
              <w:spacing w:before="60" w:beforeAutospacing="0" w:after="0" w:afterAutospacing="0"/>
              <w:rPr>
                <w:rFonts w:ascii="Arial" w:hAnsi="Arial" w:cs="Arial"/>
                <w:color w:val="000000"/>
                <w:sz w:val="20"/>
                <w:szCs w:val="20"/>
              </w:rPr>
            </w:pPr>
            <w:r>
              <w:rPr>
                <w:rFonts w:ascii="Arial" w:hAnsi="Arial" w:cs="Arial"/>
                <w:color w:val="000000"/>
                <w:sz w:val="20"/>
                <w:szCs w:val="20"/>
              </w:rP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1B1C3818" w14:textId="7C10908E" w:rsidR="0001495E" w:rsidRDefault="00A32AB9">
            <w:pPr>
              <w:pStyle w:val="NormalWeb"/>
              <w:spacing w:before="60" w:beforeAutospacing="0" w:after="0" w:afterAutospacing="0"/>
              <w:rPr>
                <w:rFonts w:ascii="Arial" w:hAnsi="Arial" w:cs="Arial"/>
                <w:color w:val="000000"/>
                <w:sz w:val="20"/>
                <w:szCs w:val="20"/>
              </w:rPr>
            </w:pPr>
            <w:r>
              <w:rPr>
                <w:rFonts w:ascii="Arial" w:hAnsi="Arial" w:cs="Arial"/>
                <w:color w:val="000000"/>
                <w:sz w:val="20"/>
                <w:szCs w:val="20"/>
              </w:rP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24A0A1F3" w14:textId="24DA25CE" w:rsidR="0001495E" w:rsidRDefault="00A32AB9">
            <w:r>
              <w:t>X</w:t>
            </w:r>
          </w:p>
        </w:tc>
      </w:tr>
      <w:tr w:rsidR="0001495E" w14:paraId="609C9C4E"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7A5EF468" w14:textId="05DEAE06" w:rsidR="0001495E" w:rsidRPr="0001495E" w:rsidRDefault="0001495E">
            <w:pPr>
              <w:pStyle w:val="NormalWeb"/>
              <w:spacing w:before="60" w:beforeAutospacing="0" w:after="0" w:afterAutospacing="0"/>
              <w:rPr>
                <w:lang w:val="vi-VN"/>
              </w:rPr>
            </w:pPr>
            <w:proofErr w:type="spellStart"/>
            <w:r>
              <w:t>Đổi</w:t>
            </w:r>
            <w:proofErr w:type="spellEnd"/>
            <w:r>
              <w:rPr>
                <w:lang w:val="vi-VN"/>
              </w:rPr>
              <w:t xml:space="preserve"> mật khẩu</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27D336C3" w14:textId="2DF75048" w:rsidR="0001495E" w:rsidRDefault="00A32AB9">
            <w:pPr>
              <w:pStyle w:val="NormalWeb"/>
              <w:spacing w:before="60" w:beforeAutospacing="0" w:after="0" w:afterAutospacing="0"/>
              <w:rPr>
                <w:rFonts w:ascii="Arial" w:hAnsi="Arial" w:cs="Arial"/>
                <w:color w:val="000000"/>
                <w:sz w:val="20"/>
                <w:szCs w:val="20"/>
              </w:rPr>
            </w:pPr>
            <w:r>
              <w:rPr>
                <w:rFonts w:ascii="Arial" w:hAnsi="Arial" w:cs="Arial"/>
                <w:color w:val="000000"/>
                <w:sz w:val="20"/>
                <w:szCs w:val="20"/>
              </w:rP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6CE8AFC7" w14:textId="0FAC8603" w:rsidR="0001495E" w:rsidRDefault="00A32AB9">
            <w:pPr>
              <w:pStyle w:val="NormalWeb"/>
              <w:spacing w:before="60" w:beforeAutospacing="0" w:after="0" w:afterAutospacing="0"/>
              <w:rPr>
                <w:rFonts w:ascii="Arial" w:hAnsi="Arial" w:cs="Arial"/>
                <w:color w:val="000000"/>
                <w:sz w:val="20"/>
                <w:szCs w:val="20"/>
              </w:rPr>
            </w:pPr>
            <w:r>
              <w:rPr>
                <w:rFonts w:ascii="Arial" w:hAnsi="Arial" w:cs="Arial"/>
                <w:color w:val="000000"/>
                <w:sz w:val="20"/>
                <w:szCs w:val="20"/>
              </w:rP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35AC5670" w14:textId="492D194A" w:rsidR="0001495E" w:rsidRDefault="00A32AB9">
            <w:pPr>
              <w:pStyle w:val="NormalWeb"/>
              <w:spacing w:before="60" w:beforeAutospacing="0" w:after="0" w:afterAutospacing="0"/>
              <w:rPr>
                <w:rFonts w:ascii="Arial" w:hAnsi="Arial" w:cs="Arial"/>
                <w:color w:val="000000"/>
                <w:sz w:val="20"/>
                <w:szCs w:val="20"/>
              </w:rPr>
            </w:pPr>
            <w:r>
              <w:rPr>
                <w:rFonts w:ascii="Arial" w:hAnsi="Arial" w:cs="Arial"/>
                <w:color w:val="000000"/>
                <w:sz w:val="20"/>
                <w:szCs w:val="20"/>
              </w:rP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2F7CC4F4" w14:textId="3FDCBAE5" w:rsidR="0001495E" w:rsidRDefault="00A32AB9">
            <w:r>
              <w:t>X</w:t>
            </w:r>
          </w:p>
        </w:tc>
      </w:tr>
      <w:tr w:rsidR="0001495E" w14:paraId="32B617AB"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73254A1A" w14:textId="77AE0A44" w:rsidR="0001495E" w:rsidRPr="0001495E" w:rsidRDefault="0001495E">
            <w:pPr>
              <w:pStyle w:val="NormalWeb"/>
              <w:spacing w:before="60" w:beforeAutospacing="0" w:after="0" w:afterAutospacing="0"/>
              <w:rPr>
                <w:lang w:val="vi-VN"/>
              </w:rPr>
            </w:pPr>
            <w:proofErr w:type="spellStart"/>
            <w:r>
              <w:t>Quên</w:t>
            </w:r>
            <w:proofErr w:type="spellEnd"/>
            <w:r>
              <w:rPr>
                <w:lang w:val="vi-VN"/>
              </w:rPr>
              <w:t xml:space="preserve"> mật khẩu</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7898CB9E" w14:textId="69F748ED" w:rsidR="0001495E" w:rsidRDefault="00A32AB9">
            <w:pPr>
              <w:pStyle w:val="NormalWeb"/>
              <w:spacing w:before="60" w:beforeAutospacing="0" w:after="0" w:afterAutospacing="0"/>
              <w:rPr>
                <w:rFonts w:ascii="Arial" w:hAnsi="Arial" w:cs="Arial"/>
                <w:color w:val="000000"/>
                <w:sz w:val="20"/>
                <w:szCs w:val="20"/>
              </w:rPr>
            </w:pPr>
            <w:r>
              <w:rPr>
                <w:rFonts w:ascii="Arial" w:hAnsi="Arial" w:cs="Arial"/>
                <w:color w:val="000000"/>
                <w:sz w:val="20"/>
                <w:szCs w:val="20"/>
              </w:rP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18C85620" w14:textId="6CD92D2F" w:rsidR="0001495E" w:rsidRDefault="00A32AB9">
            <w:pPr>
              <w:pStyle w:val="NormalWeb"/>
              <w:spacing w:before="60" w:beforeAutospacing="0" w:after="0" w:afterAutospacing="0"/>
              <w:rPr>
                <w:rFonts w:ascii="Arial" w:hAnsi="Arial" w:cs="Arial"/>
                <w:color w:val="000000"/>
                <w:sz w:val="20"/>
                <w:szCs w:val="20"/>
              </w:rPr>
            </w:pPr>
            <w:r>
              <w:rPr>
                <w:rFonts w:ascii="Arial" w:hAnsi="Arial" w:cs="Arial"/>
                <w:color w:val="000000"/>
                <w:sz w:val="20"/>
                <w:szCs w:val="20"/>
              </w:rP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589CC87D" w14:textId="6712B8BD" w:rsidR="0001495E" w:rsidRDefault="00A32AB9">
            <w:pPr>
              <w:pStyle w:val="NormalWeb"/>
              <w:spacing w:before="60" w:beforeAutospacing="0" w:after="0" w:afterAutospacing="0"/>
              <w:rPr>
                <w:rFonts w:ascii="Arial" w:hAnsi="Arial" w:cs="Arial"/>
                <w:color w:val="000000"/>
                <w:sz w:val="20"/>
                <w:szCs w:val="20"/>
              </w:rPr>
            </w:pPr>
            <w:r>
              <w:rPr>
                <w:rFonts w:ascii="Arial" w:hAnsi="Arial" w:cs="Arial"/>
                <w:color w:val="000000"/>
                <w:sz w:val="20"/>
                <w:szCs w:val="20"/>
              </w:rP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11C44C76" w14:textId="42AE3A98" w:rsidR="0001495E" w:rsidRDefault="00A32AB9">
            <w:r>
              <w:t>X</w:t>
            </w:r>
          </w:p>
        </w:tc>
      </w:tr>
      <w:tr w:rsidR="0001495E" w14:paraId="321CD4D7" w14:textId="77777777" w:rsidTr="0001495E">
        <w:trPr>
          <w:trHeight w:val="253"/>
        </w:trPr>
        <w:tc>
          <w:tcPr>
            <w:tcW w:w="5000" w:type="pct"/>
            <w:gridSpan w:val="5"/>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3AF708E4" w14:textId="01103CA6" w:rsidR="0001495E" w:rsidRPr="004F55DF" w:rsidRDefault="004F55DF">
            <w:pPr>
              <w:pStyle w:val="NormalWeb"/>
              <w:spacing w:before="60" w:beforeAutospacing="0" w:after="0" w:afterAutospacing="0"/>
              <w:rPr>
                <w:lang w:val="vi-VN"/>
              </w:rPr>
            </w:pPr>
            <w:proofErr w:type="gramStart"/>
            <w:r>
              <w:rPr>
                <w:rFonts w:ascii="Arial" w:hAnsi="Arial" w:cs="Arial"/>
                <w:b/>
                <w:bCs/>
                <w:color w:val="000000"/>
                <w:sz w:val="20"/>
                <w:szCs w:val="20"/>
              </w:rPr>
              <w:t>Department</w:t>
            </w:r>
            <w:r>
              <w:rPr>
                <w:rFonts w:ascii="Arial" w:hAnsi="Arial" w:cs="Arial"/>
                <w:b/>
                <w:bCs/>
                <w:color w:val="000000"/>
                <w:sz w:val="20"/>
                <w:szCs w:val="20"/>
                <w:lang w:val="vi-VN"/>
              </w:rPr>
              <w:t>( Phòng</w:t>
            </w:r>
            <w:proofErr w:type="gramEnd"/>
            <w:r>
              <w:rPr>
                <w:rFonts w:ascii="Arial" w:hAnsi="Arial" w:cs="Arial"/>
                <w:b/>
                <w:bCs/>
                <w:color w:val="000000"/>
                <w:sz w:val="20"/>
                <w:szCs w:val="20"/>
                <w:lang w:val="vi-VN"/>
              </w:rPr>
              <w:t xml:space="preserve"> ban)</w:t>
            </w:r>
          </w:p>
        </w:tc>
      </w:tr>
      <w:tr w:rsidR="0001495E" w14:paraId="428E379C"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171E16EC" w14:textId="3E657B1F" w:rsidR="0001495E" w:rsidRPr="004F55DF" w:rsidRDefault="004F55DF">
            <w:pPr>
              <w:rPr>
                <w:lang w:val="vi-VN"/>
              </w:rPr>
            </w:pPr>
            <w:proofErr w:type="spellStart"/>
            <w:r>
              <w:t>Tạo</w:t>
            </w:r>
            <w:proofErr w:type="spellEnd"/>
            <w:r>
              <w:rPr>
                <w:lang w:val="vi-VN"/>
              </w:rPr>
              <w:t xml:space="preserve"> mới phòng ban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786214E7" w14:textId="5132E7D1" w:rsidR="0001495E" w:rsidRDefault="0001495E"/>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65C8D275" w14:textId="77777777" w:rsidR="0001495E" w:rsidRDefault="0001495E"/>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643ECC1C" w14:textId="77777777" w:rsidR="0001495E" w:rsidRDefault="0001495E"/>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582946CE" w14:textId="19F56A8F" w:rsidR="0001495E" w:rsidRDefault="004F55DF">
            <w:r>
              <w:t>X</w:t>
            </w:r>
          </w:p>
        </w:tc>
      </w:tr>
      <w:tr w:rsidR="0001495E" w14:paraId="4754020C"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64F82F4A" w14:textId="3EE98C94" w:rsidR="0001495E" w:rsidRPr="004F55DF" w:rsidRDefault="004F55DF">
            <w:pPr>
              <w:rPr>
                <w:lang w:val="vi-VN"/>
              </w:rPr>
            </w:pPr>
            <w:r>
              <w:t>Xem</w:t>
            </w:r>
            <w:r>
              <w:rPr>
                <w:lang w:val="vi-VN"/>
              </w:rPr>
              <w:t xml:space="preserve"> chi tiết phòng ban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203B1EFF" w14:textId="783D6DDB" w:rsidR="0001495E" w:rsidRDefault="004F55DF">
            <w: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1720F2CF" w14:textId="19419594" w:rsidR="0001495E" w:rsidRDefault="004F55DF">
            <w: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660F9E54" w14:textId="2ED282DA" w:rsidR="0001495E" w:rsidRDefault="004F55DF">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0039E006" w14:textId="37141549" w:rsidR="0001495E" w:rsidRDefault="004F55DF">
            <w:r>
              <w:t>X</w:t>
            </w:r>
          </w:p>
        </w:tc>
      </w:tr>
      <w:tr w:rsidR="0001495E" w14:paraId="4728D200"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7CDF6537" w14:textId="4907CB83" w:rsidR="0001495E" w:rsidRPr="004F55DF" w:rsidRDefault="004F55DF">
            <w:pPr>
              <w:rPr>
                <w:lang w:val="vi-VN"/>
              </w:rPr>
            </w:pPr>
            <w:proofErr w:type="spellStart"/>
            <w:r>
              <w:t>Chỉnh</w:t>
            </w:r>
            <w:proofErr w:type="spellEnd"/>
            <w:r>
              <w:rPr>
                <w:lang w:val="vi-VN"/>
              </w:rPr>
              <w:t xml:space="preserve"> sửa phòng ban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213AFBEC" w14:textId="77777777" w:rsidR="0001495E" w:rsidRDefault="0001495E"/>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6EDF59D5" w14:textId="77777777" w:rsidR="0001495E" w:rsidRDefault="0001495E"/>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09863D10" w14:textId="77777777" w:rsidR="0001495E" w:rsidRDefault="0001495E"/>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DE14BE0" w14:textId="5A8841D9" w:rsidR="0001495E" w:rsidRDefault="004F55DF">
            <w:r>
              <w:t>X</w:t>
            </w:r>
          </w:p>
        </w:tc>
      </w:tr>
      <w:tr w:rsidR="0001495E" w14:paraId="48826F72"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040D2D22" w14:textId="2548D89C" w:rsidR="0001495E" w:rsidRPr="004F55DF" w:rsidRDefault="004F55DF">
            <w:pPr>
              <w:rPr>
                <w:lang w:val="vi-VN"/>
              </w:rPr>
            </w:pPr>
            <w:proofErr w:type="spellStart"/>
            <w:r>
              <w:t>Xóa</w:t>
            </w:r>
            <w:proofErr w:type="spellEnd"/>
            <w:r>
              <w:rPr>
                <w:lang w:val="vi-VN"/>
              </w:rPr>
              <w:t xml:space="preserve"> phòng ban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088930BF" w14:textId="77777777" w:rsidR="0001495E" w:rsidRDefault="0001495E"/>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121FB621" w14:textId="77777777" w:rsidR="0001495E" w:rsidRDefault="0001495E"/>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659ABFF1" w14:textId="77777777" w:rsidR="0001495E" w:rsidRDefault="0001495E"/>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CC263FA" w14:textId="7FE4D29F" w:rsidR="0001495E" w:rsidRDefault="004F55DF">
            <w:r>
              <w:t>X</w:t>
            </w:r>
          </w:p>
        </w:tc>
      </w:tr>
      <w:tr w:rsidR="0001495E" w14:paraId="4CAFD978"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4EFA4B8B" w14:textId="3290E8BF" w:rsidR="0001495E" w:rsidRPr="004F55DF" w:rsidRDefault="004F55DF">
            <w:pPr>
              <w:rPr>
                <w:lang w:val="vi-VN"/>
              </w:rPr>
            </w:pPr>
            <w:r>
              <w:t>Xem</w:t>
            </w:r>
            <w:r>
              <w:rPr>
                <w:lang w:val="vi-VN"/>
              </w:rPr>
              <w:t xml:space="preserve"> danh sách phòng ban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7330F93F" w14:textId="1E4FA026" w:rsidR="0001495E" w:rsidRDefault="004F55DF">
            <w: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38D6D95A" w14:textId="379FDCDF" w:rsidR="0001495E" w:rsidRDefault="004F55DF">
            <w: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255D2817" w14:textId="11D97034" w:rsidR="0001495E" w:rsidRDefault="004F55DF">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01D7BE65" w14:textId="71090C3E" w:rsidR="0001495E" w:rsidRDefault="004F55DF">
            <w:r>
              <w:t>X</w:t>
            </w:r>
          </w:p>
        </w:tc>
      </w:tr>
      <w:tr w:rsidR="004F55DF" w14:paraId="44772335" w14:textId="77777777" w:rsidTr="004F55DF">
        <w:trPr>
          <w:trHeight w:val="253"/>
        </w:trPr>
        <w:tc>
          <w:tcPr>
            <w:tcW w:w="5000" w:type="pct"/>
            <w:gridSpan w:val="5"/>
            <w:tcBorders>
              <w:top w:val="single" w:sz="8" w:space="0" w:color="BFBFBF"/>
              <w:left w:val="single" w:sz="12" w:space="0" w:color="BFBFBF"/>
              <w:bottom w:val="single" w:sz="8" w:space="0" w:color="BFBFBF"/>
              <w:right w:val="single" w:sz="12" w:space="0" w:color="BFBFBF"/>
            </w:tcBorders>
            <w:tcMar>
              <w:top w:w="0" w:type="dxa"/>
              <w:left w:w="115" w:type="dxa"/>
              <w:bottom w:w="0" w:type="dxa"/>
              <w:right w:w="115" w:type="dxa"/>
            </w:tcMar>
            <w:hideMark/>
          </w:tcPr>
          <w:p w14:paraId="583A024D" w14:textId="21A9C543" w:rsidR="004F55DF" w:rsidRPr="004F55DF" w:rsidRDefault="004F55DF">
            <w:pPr>
              <w:rPr>
                <w:b/>
                <w:bCs/>
                <w:lang w:val="vi-VN"/>
              </w:rPr>
            </w:pPr>
            <w:proofErr w:type="gramStart"/>
            <w:r w:rsidRPr="004F55DF">
              <w:rPr>
                <w:b/>
                <w:bCs/>
              </w:rPr>
              <w:t>Job</w:t>
            </w:r>
            <w:r w:rsidRPr="004F55DF">
              <w:rPr>
                <w:b/>
                <w:bCs/>
                <w:lang w:val="vi-VN"/>
              </w:rPr>
              <w:t>( Chức</w:t>
            </w:r>
            <w:proofErr w:type="gramEnd"/>
            <w:r w:rsidRPr="004F55DF">
              <w:rPr>
                <w:b/>
                <w:bCs/>
                <w:lang w:val="vi-VN"/>
              </w:rPr>
              <w:t xml:space="preserve"> vụ)</w:t>
            </w:r>
          </w:p>
        </w:tc>
      </w:tr>
      <w:tr w:rsidR="0001495E" w14:paraId="7E96DC9F"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298E7CED" w14:textId="0B93B437" w:rsidR="0001495E" w:rsidRPr="004F55DF" w:rsidRDefault="004F55DF">
            <w:pPr>
              <w:rPr>
                <w:lang w:val="vi-VN"/>
              </w:rPr>
            </w:pPr>
            <w:proofErr w:type="spellStart"/>
            <w:r>
              <w:t>Tạo</w:t>
            </w:r>
            <w:proofErr w:type="spellEnd"/>
            <w:r>
              <w:rPr>
                <w:lang w:val="vi-VN"/>
              </w:rPr>
              <w:t xml:space="preserve"> mới chức vụ</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5A5B4D50" w14:textId="77777777" w:rsidR="0001495E" w:rsidRDefault="0001495E"/>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7BB1DF42" w14:textId="77777777" w:rsidR="0001495E" w:rsidRDefault="0001495E"/>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71CEE813" w14:textId="77777777" w:rsidR="0001495E" w:rsidRDefault="0001495E"/>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29AA1FE8" w14:textId="50D09F0B" w:rsidR="0001495E" w:rsidRPr="004F55DF" w:rsidRDefault="004F55DF">
            <w:pPr>
              <w:rPr>
                <w:lang w:val="vi-VN"/>
              </w:rPr>
            </w:pPr>
            <w:r>
              <w:t>X</w:t>
            </w:r>
          </w:p>
        </w:tc>
      </w:tr>
      <w:tr w:rsidR="0001495E" w14:paraId="004429F3"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7C9ABBB1" w14:textId="4414AD8C" w:rsidR="0001495E" w:rsidRPr="004F55DF" w:rsidRDefault="004F55DF">
            <w:pPr>
              <w:rPr>
                <w:lang w:val="vi-VN"/>
              </w:rPr>
            </w:pPr>
            <w:proofErr w:type="spellStart"/>
            <w:r>
              <w:t>Chỉnh</w:t>
            </w:r>
            <w:proofErr w:type="spellEnd"/>
            <w:r>
              <w:rPr>
                <w:lang w:val="vi-VN"/>
              </w:rPr>
              <w:t xml:space="preserve"> sửa chức vụ</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571F5FEC" w14:textId="77777777" w:rsidR="0001495E" w:rsidRDefault="0001495E"/>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69AFCCDB" w14:textId="77777777" w:rsidR="0001495E" w:rsidRDefault="0001495E"/>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1852CB85" w14:textId="77777777" w:rsidR="0001495E" w:rsidRDefault="0001495E"/>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3B567E9D" w14:textId="21446B60" w:rsidR="0001495E" w:rsidRDefault="004F55DF">
            <w:r>
              <w:t>X</w:t>
            </w:r>
          </w:p>
        </w:tc>
      </w:tr>
      <w:tr w:rsidR="0001495E" w14:paraId="73FFC162"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520A0BBE" w14:textId="0F567955" w:rsidR="0001495E" w:rsidRPr="004F55DF" w:rsidRDefault="004F55DF">
            <w:pPr>
              <w:rPr>
                <w:lang w:val="vi-VN"/>
              </w:rPr>
            </w:pPr>
            <w:r w:rsidRPr="005E0A80">
              <w:rPr>
                <w:lang w:val="pt-BR"/>
              </w:rPr>
              <w:t>Xem</w:t>
            </w:r>
            <w:r>
              <w:rPr>
                <w:lang w:val="vi-VN"/>
              </w:rPr>
              <w:t xml:space="preserve"> chi tiết chức vụ</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66716844" w14:textId="77777777" w:rsidR="0001495E" w:rsidRPr="005E0A80" w:rsidRDefault="0001495E">
            <w:pPr>
              <w:rPr>
                <w:lang w:val="pt-BR"/>
              </w:rPr>
            </w:pP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27B9E4AD" w14:textId="77777777" w:rsidR="0001495E" w:rsidRPr="005E0A80" w:rsidRDefault="0001495E">
            <w:pPr>
              <w:rPr>
                <w:lang w:val="pt-BR"/>
              </w:rPr>
            </w:pP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218690E0" w14:textId="77777777" w:rsidR="0001495E" w:rsidRPr="005E0A80" w:rsidRDefault="0001495E">
            <w:pPr>
              <w:rPr>
                <w:lang w:val="pt-BR"/>
              </w:rPr>
            </w:pP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4270948D" w14:textId="6B4E1CB5" w:rsidR="0001495E" w:rsidRDefault="004F55DF">
            <w:r>
              <w:t>X</w:t>
            </w:r>
          </w:p>
        </w:tc>
      </w:tr>
      <w:tr w:rsidR="0001495E" w14:paraId="3C7DCCF7"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35AAB67A" w14:textId="4E258FFF" w:rsidR="0001495E" w:rsidRPr="004F55DF" w:rsidRDefault="004F55DF">
            <w:pPr>
              <w:rPr>
                <w:lang w:val="vi-VN"/>
              </w:rPr>
            </w:pPr>
            <w:r w:rsidRPr="005E0A80">
              <w:rPr>
                <w:lang w:val="pt-BR"/>
              </w:rPr>
              <w:t>Xem</w:t>
            </w:r>
            <w:r>
              <w:rPr>
                <w:lang w:val="vi-VN"/>
              </w:rPr>
              <w:t xml:space="preserve"> danh sách chức vụ</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7127331E" w14:textId="77777777" w:rsidR="0001495E" w:rsidRPr="005E0A80" w:rsidRDefault="0001495E">
            <w:pPr>
              <w:rPr>
                <w:lang w:val="pt-BR"/>
              </w:rPr>
            </w:pP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07E10D13" w14:textId="77777777" w:rsidR="0001495E" w:rsidRPr="005E0A80" w:rsidRDefault="0001495E">
            <w:pPr>
              <w:rPr>
                <w:lang w:val="pt-BR"/>
              </w:rPr>
            </w:pP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5FBF3917" w14:textId="77777777" w:rsidR="0001495E" w:rsidRPr="005E0A80" w:rsidRDefault="0001495E">
            <w:pPr>
              <w:rPr>
                <w:lang w:val="pt-BR"/>
              </w:rPr>
            </w:pP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45FE011F" w14:textId="26B6601D" w:rsidR="0001495E" w:rsidRDefault="004F55DF">
            <w:r>
              <w:t>X</w:t>
            </w:r>
          </w:p>
        </w:tc>
      </w:tr>
      <w:tr w:rsidR="004F55DF" w14:paraId="26A1DB84" w14:textId="77777777" w:rsidTr="004F55DF">
        <w:trPr>
          <w:trHeight w:val="253"/>
        </w:trPr>
        <w:tc>
          <w:tcPr>
            <w:tcW w:w="5000" w:type="pct"/>
            <w:gridSpan w:val="5"/>
            <w:tcBorders>
              <w:top w:val="single" w:sz="8" w:space="0" w:color="BFBFBF"/>
              <w:left w:val="single" w:sz="12" w:space="0" w:color="BFBFBF"/>
              <w:bottom w:val="single" w:sz="8" w:space="0" w:color="BFBFBF"/>
              <w:right w:val="single" w:sz="12" w:space="0" w:color="BFBFBF"/>
            </w:tcBorders>
            <w:tcMar>
              <w:top w:w="0" w:type="dxa"/>
              <w:left w:w="115" w:type="dxa"/>
              <w:bottom w:w="0" w:type="dxa"/>
              <w:right w:w="115" w:type="dxa"/>
            </w:tcMar>
            <w:hideMark/>
          </w:tcPr>
          <w:p w14:paraId="5E84C5B7" w14:textId="321DBB3E" w:rsidR="004F55DF" w:rsidRPr="00C36F18" w:rsidRDefault="004F55DF">
            <w:pPr>
              <w:rPr>
                <w:b/>
                <w:bCs/>
                <w:lang w:val="vi-VN"/>
              </w:rPr>
            </w:pPr>
            <w:proofErr w:type="gramStart"/>
            <w:r w:rsidRPr="00C36F18">
              <w:rPr>
                <w:b/>
                <w:bCs/>
              </w:rPr>
              <w:t>Employee</w:t>
            </w:r>
            <w:r w:rsidRPr="00C36F18">
              <w:rPr>
                <w:b/>
                <w:bCs/>
                <w:lang w:val="vi-VN"/>
              </w:rPr>
              <w:t>(</w:t>
            </w:r>
            <w:proofErr w:type="gramEnd"/>
            <w:r w:rsidRPr="00C36F18">
              <w:rPr>
                <w:b/>
                <w:bCs/>
                <w:lang w:val="vi-VN"/>
              </w:rPr>
              <w:t>Nhân viên)</w:t>
            </w:r>
          </w:p>
        </w:tc>
      </w:tr>
      <w:tr w:rsidR="0001495E" w14:paraId="12B7B80E"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2A6F2F38" w14:textId="3D38B0CB" w:rsidR="0001495E" w:rsidRPr="004F55DF" w:rsidRDefault="004F55DF">
            <w:pPr>
              <w:rPr>
                <w:lang w:val="vi-VN"/>
              </w:rPr>
            </w:pPr>
            <w:proofErr w:type="spellStart"/>
            <w:r>
              <w:t>Tạo</w:t>
            </w:r>
            <w:proofErr w:type="spellEnd"/>
            <w:r>
              <w:rPr>
                <w:lang w:val="vi-VN"/>
              </w:rPr>
              <w:t xml:space="preserve"> mới nhân viên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06735023" w14:textId="77777777" w:rsidR="0001495E" w:rsidRDefault="0001495E"/>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10D60B8F" w14:textId="77777777" w:rsidR="0001495E" w:rsidRDefault="0001495E"/>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7E86334E" w14:textId="77777777" w:rsidR="0001495E" w:rsidRDefault="0001495E"/>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D6B26AD" w14:textId="3DBA8B37" w:rsidR="0001495E" w:rsidRDefault="005705EB">
            <w:r>
              <w:t>X</w:t>
            </w:r>
          </w:p>
        </w:tc>
      </w:tr>
      <w:tr w:rsidR="0001495E" w14:paraId="3EC18E80"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6FF6ECA2" w14:textId="0CAC399E" w:rsidR="0001495E" w:rsidRPr="004F55DF" w:rsidRDefault="004F55DF">
            <w:pPr>
              <w:rPr>
                <w:lang w:val="vi-VN"/>
              </w:rPr>
            </w:pPr>
            <w:proofErr w:type="spellStart"/>
            <w:r>
              <w:t>Chỉnh</w:t>
            </w:r>
            <w:proofErr w:type="spellEnd"/>
            <w:r>
              <w:rPr>
                <w:lang w:val="vi-VN"/>
              </w:rPr>
              <w:t xml:space="preserve"> </w:t>
            </w:r>
            <w:proofErr w:type="gramStart"/>
            <w:r>
              <w:rPr>
                <w:lang w:val="vi-VN"/>
              </w:rPr>
              <w:t xml:space="preserve">sửa </w:t>
            </w:r>
            <w:r w:rsidR="00C36F18">
              <w:rPr>
                <w:lang w:val="vi-VN"/>
              </w:rPr>
              <w:t xml:space="preserve"> thông</w:t>
            </w:r>
            <w:proofErr w:type="gramEnd"/>
            <w:r w:rsidR="00C36F18">
              <w:rPr>
                <w:lang w:val="vi-VN"/>
              </w:rPr>
              <w:t xml:space="preserve"> tin </w:t>
            </w:r>
            <w:r>
              <w:rPr>
                <w:lang w:val="vi-VN"/>
              </w:rPr>
              <w:t>nhân viên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6EE0E8C0" w14:textId="77777777" w:rsidR="0001495E" w:rsidRDefault="0001495E"/>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454E0F27" w14:textId="77777777" w:rsidR="0001495E" w:rsidRDefault="0001495E"/>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5EA81951" w14:textId="77777777" w:rsidR="0001495E" w:rsidRDefault="0001495E"/>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1E02392" w14:textId="77777777" w:rsidR="0001495E" w:rsidRDefault="0001495E"/>
        </w:tc>
      </w:tr>
      <w:tr w:rsidR="005705EB" w14:paraId="7DC09D36" w14:textId="77777777" w:rsidTr="005705EB">
        <w:trPr>
          <w:trHeight w:val="610"/>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6C4035B8" w14:textId="54F46A21" w:rsidR="005705EB" w:rsidRPr="005705EB" w:rsidRDefault="005705EB" w:rsidP="005705EB">
            <w:pPr>
              <w:pStyle w:val="BulletList1"/>
            </w:pPr>
            <w:r>
              <w:t>[</w:t>
            </w:r>
            <w:proofErr w:type="spellStart"/>
            <w:proofErr w:type="gramStart"/>
            <w:r>
              <w:t>EmpID</w:t>
            </w:r>
            <w:proofErr w:type="spellEnd"/>
            <w:r>
              <w:t xml:space="preserve">] </w:t>
            </w:r>
            <w:r w:rsidR="00877CD1">
              <w:rPr>
                <w:lang w:val="vi-VN"/>
              </w:rPr>
              <w:t xml:space="preserve"> của</w:t>
            </w:r>
            <w:proofErr w:type="gramEnd"/>
            <w:r w:rsidR="00877CD1">
              <w:rPr>
                <w:lang w:val="vi-VN"/>
              </w:rPr>
              <w:t xml:space="preserve"> “</w:t>
            </w:r>
            <w:proofErr w:type="spellStart"/>
            <w:r w:rsidR="00877CD1">
              <w:rPr>
                <w:lang w:val="vi-VN"/>
              </w:rPr>
              <w:t>Employee</w:t>
            </w:r>
            <w:proofErr w:type="spellEnd"/>
            <w:r w:rsidR="00877CD1">
              <w:rPr>
                <w:lang w:val="vi-VN"/>
              </w:rPr>
              <w:t xml:space="preserve">” </w:t>
            </w:r>
            <w:r>
              <w:t>= [</w:t>
            </w:r>
            <w:proofErr w:type="spellStart"/>
            <w:r>
              <w:t>EmpID</w:t>
            </w:r>
            <w:proofErr w:type="spellEnd"/>
            <w:r>
              <w:t xml:space="preserve">] </w:t>
            </w:r>
            <w:proofErr w:type="spellStart"/>
            <w:r>
              <w:t>của</w:t>
            </w:r>
            <w:proofErr w:type="spellEnd"/>
            <w:r>
              <w:t xml:space="preserve"> current user</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7659BA0B" w14:textId="5FC32B8A" w:rsidR="005705EB" w:rsidRDefault="005705EB">
            <w: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6B432EE8" w14:textId="3C0BDAB4" w:rsidR="005705EB" w:rsidRDefault="005705EB">
            <w: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0B6B5E50" w14:textId="38181EB9" w:rsidR="005705EB" w:rsidRDefault="005705EB">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310DE96C" w14:textId="35CB1F99" w:rsidR="005705EB" w:rsidRDefault="005705EB">
            <w:r>
              <w:t>X</w:t>
            </w:r>
          </w:p>
        </w:tc>
      </w:tr>
      <w:tr w:rsidR="005705EB" w14:paraId="6FE9952C"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4FAC6706" w14:textId="52C814D6" w:rsidR="005705EB" w:rsidRDefault="005705EB" w:rsidP="005705EB">
            <w:pPr>
              <w:pStyle w:val="BulletList1"/>
            </w:pPr>
            <w:r>
              <w:t xml:space="preserve">All “Employee” </w:t>
            </w:r>
            <w:proofErr w:type="spellStart"/>
            <w:r>
              <w:t>trong</w:t>
            </w:r>
            <w:proofErr w:type="spellEnd"/>
            <w:r>
              <w:t xml:space="preserve"> </w:t>
            </w:r>
            <w:proofErr w:type="spellStart"/>
            <w:r>
              <w:t>csdl</w:t>
            </w:r>
            <w:proofErr w:type="spellEnd"/>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23F927A6" w14:textId="77777777" w:rsidR="005705EB" w:rsidRDefault="005705EB"/>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2872D64F" w14:textId="77777777" w:rsidR="005705EB" w:rsidRDefault="005705EB"/>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589467B8" w14:textId="41CB8CEC" w:rsidR="005705EB" w:rsidRDefault="005705EB">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505BE193" w14:textId="503AE6B8" w:rsidR="005705EB" w:rsidRDefault="005705EB">
            <w:r>
              <w:t>X</w:t>
            </w:r>
          </w:p>
        </w:tc>
      </w:tr>
      <w:tr w:rsidR="0001495E" w:rsidRPr="005E0A80" w14:paraId="6085B4DE"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2284A516" w14:textId="4A58B550" w:rsidR="0001495E" w:rsidRPr="00C36F18" w:rsidRDefault="00C36F18">
            <w:pPr>
              <w:rPr>
                <w:lang w:val="vi-VN"/>
              </w:rPr>
            </w:pPr>
            <w:r w:rsidRPr="005E0A80">
              <w:rPr>
                <w:lang w:val="pt-BR"/>
              </w:rPr>
              <w:lastRenderedPageBreak/>
              <w:t>Xem</w:t>
            </w:r>
            <w:r>
              <w:rPr>
                <w:lang w:val="vi-VN"/>
              </w:rPr>
              <w:t xml:space="preserve"> danh sách nhân viên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55BDF5A3" w14:textId="77777777" w:rsidR="0001495E" w:rsidRPr="005E0A80" w:rsidRDefault="0001495E">
            <w:pPr>
              <w:rPr>
                <w:lang w:val="pt-BR"/>
              </w:rPr>
            </w:pP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73855457" w14:textId="77777777" w:rsidR="0001495E" w:rsidRPr="005E0A80" w:rsidRDefault="0001495E">
            <w:pPr>
              <w:rPr>
                <w:lang w:val="pt-BR"/>
              </w:rPr>
            </w:pP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5D017D8C" w14:textId="77777777" w:rsidR="0001495E" w:rsidRPr="005E0A80" w:rsidRDefault="0001495E">
            <w:pPr>
              <w:rPr>
                <w:lang w:val="pt-BR"/>
              </w:rPr>
            </w:pP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1D3A4C16" w14:textId="77777777" w:rsidR="0001495E" w:rsidRPr="005E0A80" w:rsidRDefault="0001495E">
            <w:pPr>
              <w:rPr>
                <w:lang w:val="pt-BR"/>
              </w:rPr>
            </w:pPr>
          </w:p>
        </w:tc>
      </w:tr>
      <w:tr w:rsidR="005705EB" w14:paraId="155D8546"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4623A20E" w14:textId="45CD84BB" w:rsidR="005705EB" w:rsidRPr="005705EB" w:rsidRDefault="005705EB" w:rsidP="00877CD1">
            <w:pPr>
              <w:pStyle w:val="BulletList1"/>
              <w:rPr>
                <w:lang w:val="vi-VN"/>
              </w:rPr>
            </w:pPr>
            <w:r w:rsidRPr="00877CD1">
              <w:rPr>
                <w:rStyle w:val="BulletList1Char"/>
              </w:rPr>
              <w:t>[</w:t>
            </w:r>
            <w:proofErr w:type="spellStart"/>
            <w:r w:rsidRPr="00877CD1">
              <w:rPr>
                <w:rStyle w:val="BulletList1Char"/>
              </w:rPr>
              <w:t>ManagerID</w:t>
            </w:r>
            <w:proofErr w:type="spellEnd"/>
            <w:r w:rsidRPr="00877CD1">
              <w:rPr>
                <w:rStyle w:val="BulletList1Char"/>
              </w:rPr>
              <w:t>] = [</w:t>
            </w:r>
            <w:proofErr w:type="spellStart"/>
            <w:r w:rsidRPr="00877CD1">
              <w:rPr>
                <w:rStyle w:val="BulletList1Char"/>
              </w:rPr>
              <w:t>EmpID</w:t>
            </w:r>
            <w:proofErr w:type="spellEnd"/>
            <w:r w:rsidRPr="00877CD1">
              <w:rPr>
                <w:rStyle w:val="BulletList1Char"/>
              </w:rPr>
              <w:t xml:space="preserve">] </w:t>
            </w:r>
            <w:proofErr w:type="spellStart"/>
            <w:r w:rsidRPr="00877CD1">
              <w:rPr>
                <w:rStyle w:val="BulletList1Char"/>
              </w:rPr>
              <w:t>của</w:t>
            </w:r>
            <w:proofErr w:type="spellEnd"/>
            <w:r w:rsidRPr="00877CD1">
              <w:rPr>
                <w:rStyle w:val="BulletList1Char"/>
              </w:rPr>
              <w:t xml:space="preserve"> current user (</w:t>
            </w:r>
            <w:proofErr w:type="spellStart"/>
            <w:r w:rsidRPr="00877CD1">
              <w:rPr>
                <w:rStyle w:val="BulletList1Char"/>
              </w:rPr>
              <w:t>danh</w:t>
            </w:r>
            <w:proofErr w:type="spellEnd"/>
            <w:r w:rsidRPr="00877CD1">
              <w:rPr>
                <w:rStyle w:val="BulletList1Char"/>
              </w:rPr>
              <w:t xml:space="preserve"> </w:t>
            </w:r>
            <w:proofErr w:type="spellStart"/>
            <w:r w:rsidRPr="00877CD1">
              <w:rPr>
                <w:rStyle w:val="BulletList1Char"/>
              </w:rPr>
              <w:t>sách</w:t>
            </w:r>
            <w:proofErr w:type="spellEnd"/>
            <w:r>
              <w:rPr>
                <w:lang w:val="vi-VN"/>
              </w:rPr>
              <w:t xml:space="preserve"> nhân viên do mình quản lý</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600CCA4D" w14:textId="77777777" w:rsidR="005705EB" w:rsidRDefault="005705EB"/>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65B9D64B" w14:textId="261D92E4" w:rsidR="005705EB" w:rsidRDefault="005705EB">
            <w: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255EF1C9" w14:textId="77777777" w:rsidR="005705EB" w:rsidRDefault="005705EB"/>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466E6D22" w14:textId="77777777" w:rsidR="005705EB" w:rsidRDefault="005705EB"/>
        </w:tc>
      </w:tr>
      <w:tr w:rsidR="005705EB" w14:paraId="107743C1"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0A188355" w14:textId="0EEAAC98" w:rsidR="005705EB" w:rsidRPr="00877CD1" w:rsidRDefault="00877CD1" w:rsidP="00877CD1">
            <w:pPr>
              <w:pStyle w:val="BulletList1"/>
            </w:pPr>
            <w:proofErr w:type="spellStart"/>
            <w:r>
              <w:t>Tất</w:t>
            </w:r>
            <w:proofErr w:type="spellEnd"/>
            <w:r>
              <w:t xml:space="preserve"> </w:t>
            </w:r>
            <w:proofErr w:type="spellStart"/>
            <w:r>
              <w:t>cả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công</w:t>
            </w:r>
            <w:proofErr w:type="spellEnd"/>
            <w:r>
              <w:t xml:space="preserve"> ty</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69731B6F" w14:textId="77777777" w:rsidR="005705EB" w:rsidRDefault="005705EB"/>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7FF05D11" w14:textId="77777777" w:rsidR="005705EB" w:rsidRDefault="005705EB"/>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32F5D05" w14:textId="60862B24" w:rsidR="005705EB" w:rsidRDefault="00877CD1">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0B106ECC" w14:textId="62A076C6" w:rsidR="005705EB" w:rsidRDefault="00877CD1">
            <w:r>
              <w:t>X</w:t>
            </w:r>
          </w:p>
        </w:tc>
      </w:tr>
      <w:tr w:rsidR="0001495E" w14:paraId="09032B54"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0478906E" w14:textId="159A2599" w:rsidR="0001495E" w:rsidRPr="00C36F18" w:rsidRDefault="00C36F18">
            <w:pPr>
              <w:rPr>
                <w:lang w:val="vi-VN"/>
              </w:rPr>
            </w:pPr>
            <w:r>
              <w:t>Xem</w:t>
            </w:r>
            <w:r>
              <w:rPr>
                <w:lang w:val="vi-VN"/>
              </w:rPr>
              <w:t xml:space="preserve"> chi tiết thông tin nhân viên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20496F08" w14:textId="77777777" w:rsidR="0001495E" w:rsidRDefault="0001495E"/>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3C3539AF" w14:textId="77777777" w:rsidR="0001495E" w:rsidRDefault="0001495E"/>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60F2B5C1" w14:textId="77777777" w:rsidR="0001495E" w:rsidRDefault="0001495E"/>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5A339C61" w14:textId="77777777" w:rsidR="0001495E" w:rsidRDefault="0001495E"/>
        </w:tc>
      </w:tr>
      <w:tr w:rsidR="00877CD1" w14:paraId="1A9EB295"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6D23A7F4" w14:textId="0DB9879A" w:rsidR="00877CD1" w:rsidRDefault="00877CD1" w:rsidP="00877CD1">
            <w:pPr>
              <w:pStyle w:val="BulletList1"/>
            </w:pPr>
            <w:r>
              <w:t>[</w:t>
            </w:r>
            <w:proofErr w:type="spellStart"/>
            <w:proofErr w:type="gramStart"/>
            <w:r>
              <w:t>EmpID</w:t>
            </w:r>
            <w:proofErr w:type="spellEnd"/>
            <w:r>
              <w:t xml:space="preserve">] </w:t>
            </w:r>
            <w:r>
              <w:rPr>
                <w:lang w:val="vi-VN"/>
              </w:rPr>
              <w:t xml:space="preserve"> của</w:t>
            </w:r>
            <w:proofErr w:type="gramEnd"/>
            <w:r>
              <w:rPr>
                <w:lang w:val="vi-VN"/>
              </w:rPr>
              <w:t xml:space="preserve"> “</w:t>
            </w:r>
            <w:proofErr w:type="spellStart"/>
            <w:r>
              <w:rPr>
                <w:lang w:val="vi-VN"/>
              </w:rPr>
              <w:t>Employee</w:t>
            </w:r>
            <w:proofErr w:type="spellEnd"/>
            <w:r>
              <w:rPr>
                <w:lang w:val="vi-VN"/>
              </w:rPr>
              <w:t xml:space="preserve">” </w:t>
            </w:r>
            <w:r>
              <w:t>= [</w:t>
            </w:r>
            <w:proofErr w:type="spellStart"/>
            <w:r>
              <w:t>EmpID</w:t>
            </w:r>
            <w:proofErr w:type="spellEnd"/>
            <w:r>
              <w:t xml:space="preserve">] </w:t>
            </w:r>
            <w:proofErr w:type="spellStart"/>
            <w:r>
              <w:t>của</w:t>
            </w:r>
            <w:proofErr w:type="spellEnd"/>
            <w:r>
              <w:t xml:space="preserve"> current user</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0BEF1B7A" w14:textId="5A37BC69" w:rsidR="00877CD1" w:rsidRDefault="00877CD1">
            <w: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6EFDD715" w14:textId="2D6465C4" w:rsidR="00877CD1" w:rsidRPr="00877CD1" w:rsidRDefault="00877CD1">
            <w:pPr>
              <w:rPr>
                <w:lang w:val="vi-VN"/>
              </w:rPr>
            </w:pPr>
            <w: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1B313093" w14:textId="17CC8B3F" w:rsidR="00877CD1" w:rsidRDefault="00877CD1">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49213944" w14:textId="55C1F8C0" w:rsidR="00877CD1" w:rsidRDefault="00877CD1">
            <w:r>
              <w:t>X</w:t>
            </w:r>
          </w:p>
        </w:tc>
      </w:tr>
      <w:tr w:rsidR="00877CD1" w14:paraId="1DC65ABE"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1CAA18E0" w14:textId="1B6F9044" w:rsidR="00877CD1" w:rsidRDefault="00877CD1" w:rsidP="00877CD1">
            <w:pPr>
              <w:pStyle w:val="BulletList1"/>
            </w:pPr>
            <w:r w:rsidRPr="00877CD1">
              <w:rPr>
                <w:rStyle w:val="BulletList1Char"/>
              </w:rPr>
              <w:t>[</w:t>
            </w:r>
            <w:proofErr w:type="spellStart"/>
            <w:r w:rsidRPr="00877CD1">
              <w:rPr>
                <w:rStyle w:val="BulletList1Char"/>
              </w:rPr>
              <w:t>ManagerID</w:t>
            </w:r>
            <w:proofErr w:type="spellEnd"/>
            <w:r w:rsidRPr="00877CD1">
              <w:rPr>
                <w:rStyle w:val="BulletList1Char"/>
              </w:rPr>
              <w:t>] = [</w:t>
            </w:r>
            <w:proofErr w:type="spellStart"/>
            <w:r w:rsidRPr="00877CD1">
              <w:rPr>
                <w:rStyle w:val="BulletList1Char"/>
              </w:rPr>
              <w:t>EmpID</w:t>
            </w:r>
            <w:proofErr w:type="spellEnd"/>
            <w:r w:rsidRPr="00877CD1">
              <w:rPr>
                <w:rStyle w:val="BulletList1Char"/>
              </w:rPr>
              <w:t xml:space="preserve">] </w:t>
            </w:r>
            <w:proofErr w:type="spellStart"/>
            <w:r w:rsidRPr="00877CD1">
              <w:rPr>
                <w:rStyle w:val="BulletList1Char"/>
              </w:rPr>
              <w:t>của</w:t>
            </w:r>
            <w:proofErr w:type="spellEnd"/>
            <w:r w:rsidRPr="00877CD1">
              <w:rPr>
                <w:rStyle w:val="BulletList1Char"/>
              </w:rPr>
              <w:t xml:space="preserve"> current user (</w:t>
            </w:r>
            <w:proofErr w:type="spellStart"/>
            <w:r w:rsidRPr="00877CD1">
              <w:rPr>
                <w:rStyle w:val="BulletList1Char"/>
              </w:rPr>
              <w:t>danh</w:t>
            </w:r>
            <w:proofErr w:type="spellEnd"/>
            <w:r w:rsidRPr="00877CD1">
              <w:rPr>
                <w:rStyle w:val="BulletList1Char"/>
              </w:rPr>
              <w:t xml:space="preserve"> </w:t>
            </w:r>
            <w:proofErr w:type="spellStart"/>
            <w:r w:rsidRPr="00877CD1">
              <w:rPr>
                <w:rStyle w:val="BulletList1Char"/>
              </w:rPr>
              <w:t>sách</w:t>
            </w:r>
            <w:proofErr w:type="spellEnd"/>
            <w:r>
              <w:rPr>
                <w:lang w:val="vi-VN"/>
              </w:rPr>
              <w:t xml:space="preserve"> nhân viên do mình quản lý)</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4890565" w14:textId="77777777" w:rsidR="00877CD1" w:rsidRDefault="00877CD1"/>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57A0BA1F" w14:textId="12ACD361" w:rsidR="00877CD1" w:rsidRDefault="00877CD1">
            <w: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C112D93" w14:textId="77777777" w:rsidR="00877CD1" w:rsidRDefault="00877CD1"/>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4A0E32F9" w14:textId="77777777" w:rsidR="00877CD1" w:rsidRDefault="00877CD1"/>
        </w:tc>
      </w:tr>
      <w:tr w:rsidR="00877CD1" w14:paraId="10C10E25" w14:textId="77777777" w:rsidTr="0001495E">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2BE5D24D" w14:textId="69F3C653" w:rsidR="00877CD1" w:rsidRPr="00877CD1" w:rsidRDefault="00877CD1" w:rsidP="00877CD1">
            <w:pPr>
              <w:pStyle w:val="BulletList1"/>
              <w:rPr>
                <w:rStyle w:val="BulletList1Char"/>
              </w:rPr>
            </w:pPr>
            <w:r>
              <w:t xml:space="preserve">All “Employee” </w:t>
            </w:r>
            <w:proofErr w:type="spellStart"/>
            <w:r>
              <w:t>trong</w:t>
            </w:r>
            <w:proofErr w:type="spellEnd"/>
            <w:r>
              <w:t xml:space="preserve"> </w:t>
            </w:r>
            <w:proofErr w:type="spellStart"/>
            <w:r>
              <w:t>csdl</w:t>
            </w:r>
            <w:proofErr w:type="spellEnd"/>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2AC1ADBD" w14:textId="77777777" w:rsidR="00877CD1" w:rsidRDefault="00877CD1"/>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6332F65D" w14:textId="77777777" w:rsidR="00877CD1" w:rsidRDefault="00877CD1"/>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35222B4C" w14:textId="157EAF65" w:rsidR="00877CD1" w:rsidRPr="00877CD1" w:rsidRDefault="00877CD1">
            <w:pPr>
              <w:rPr>
                <w:lang w:val="vi-VN"/>
              </w:rPr>
            </w:pPr>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7AE3D075" w14:textId="0FA026CB" w:rsidR="00877CD1" w:rsidRDefault="00877CD1">
            <w:r>
              <w:t>X</w:t>
            </w:r>
          </w:p>
        </w:tc>
      </w:tr>
      <w:tr w:rsidR="00F82FD9" w14:paraId="259EADE2" w14:textId="77777777" w:rsidTr="00F82FD9">
        <w:trPr>
          <w:trHeight w:val="253"/>
        </w:trPr>
        <w:tc>
          <w:tcPr>
            <w:tcW w:w="5000" w:type="pct"/>
            <w:gridSpan w:val="5"/>
            <w:tcBorders>
              <w:top w:val="single" w:sz="8" w:space="0" w:color="BFBFBF"/>
              <w:left w:val="single" w:sz="12" w:space="0" w:color="BFBFBF"/>
              <w:bottom w:val="single" w:sz="8" w:space="0" w:color="BFBFBF"/>
              <w:right w:val="single" w:sz="12" w:space="0" w:color="BFBFBF"/>
            </w:tcBorders>
            <w:tcMar>
              <w:top w:w="0" w:type="dxa"/>
              <w:left w:w="115" w:type="dxa"/>
              <w:bottom w:w="0" w:type="dxa"/>
              <w:right w:w="115" w:type="dxa"/>
            </w:tcMar>
          </w:tcPr>
          <w:p w14:paraId="50494310" w14:textId="7B28C567" w:rsidR="00F82FD9" w:rsidRPr="00F82FD9" w:rsidRDefault="00F82FD9">
            <w:pPr>
              <w:rPr>
                <w:b/>
                <w:bCs/>
                <w:lang w:val="vi-VN"/>
              </w:rPr>
            </w:pPr>
            <w:r w:rsidRPr="00F82FD9">
              <w:rPr>
                <w:b/>
                <w:bCs/>
              </w:rPr>
              <w:t>User</w:t>
            </w:r>
            <w:r w:rsidRPr="00F82FD9">
              <w:rPr>
                <w:b/>
                <w:bCs/>
                <w:lang w:val="vi-VN"/>
              </w:rPr>
              <w:t xml:space="preserve"> (Tài khoản)</w:t>
            </w:r>
          </w:p>
        </w:tc>
      </w:tr>
      <w:tr w:rsidR="0001495E" w14:paraId="1052BB6F" w14:textId="77777777" w:rsidTr="00877CD1">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59A1F32E" w14:textId="081D00E2" w:rsidR="0001495E" w:rsidRPr="00C36F18" w:rsidRDefault="00C36F18">
            <w:pPr>
              <w:rPr>
                <w:lang w:val="vi-VN"/>
              </w:rPr>
            </w:pPr>
            <w:proofErr w:type="spellStart"/>
            <w:r>
              <w:t>Kích</w:t>
            </w:r>
            <w:proofErr w:type="spellEnd"/>
            <w:r>
              <w:rPr>
                <w:lang w:val="vi-VN"/>
              </w:rPr>
              <w:t xml:space="preserve"> hoạt/hủy kích hoạt tài khoản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34FB185C" w14:textId="77777777" w:rsidR="0001495E" w:rsidRDefault="0001495E"/>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1FE24370" w14:textId="77777777" w:rsidR="0001495E" w:rsidRDefault="0001495E"/>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4641D423" w14:textId="7F2D1425" w:rsidR="0001495E" w:rsidRDefault="00877CD1">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6674223F" w14:textId="1703F75F" w:rsidR="0001495E" w:rsidRDefault="00877CD1">
            <w:r>
              <w:t>X</w:t>
            </w:r>
          </w:p>
        </w:tc>
      </w:tr>
      <w:tr w:rsidR="00F82FD9" w14:paraId="26CF0DB2" w14:textId="77777777" w:rsidTr="00F82FD9">
        <w:trPr>
          <w:trHeight w:val="253"/>
        </w:trPr>
        <w:tc>
          <w:tcPr>
            <w:tcW w:w="5000" w:type="pct"/>
            <w:gridSpan w:val="5"/>
            <w:tcBorders>
              <w:top w:val="single" w:sz="8" w:space="0" w:color="BFBFBF"/>
              <w:left w:val="single" w:sz="12" w:space="0" w:color="BFBFBF"/>
              <w:bottom w:val="single" w:sz="12" w:space="0" w:color="BFBFBF"/>
              <w:right w:val="single" w:sz="12" w:space="0" w:color="BFBFBF"/>
            </w:tcBorders>
            <w:tcMar>
              <w:top w:w="0" w:type="dxa"/>
              <w:left w:w="115" w:type="dxa"/>
              <w:bottom w:w="0" w:type="dxa"/>
              <w:right w:w="115" w:type="dxa"/>
            </w:tcMar>
          </w:tcPr>
          <w:p w14:paraId="4E0166BC" w14:textId="0AFAD7D2" w:rsidR="00F82FD9" w:rsidRPr="00F82FD9" w:rsidRDefault="00F82FD9">
            <w:pPr>
              <w:rPr>
                <w:b/>
                <w:bCs/>
                <w:lang w:val="vi-VN"/>
              </w:rPr>
            </w:pPr>
            <w:r w:rsidRPr="00F82FD9">
              <w:rPr>
                <w:b/>
                <w:bCs/>
              </w:rPr>
              <w:t>Leave</w:t>
            </w:r>
            <w:r w:rsidRPr="00F82FD9">
              <w:rPr>
                <w:b/>
                <w:bCs/>
                <w:lang w:val="vi-VN"/>
              </w:rPr>
              <w:t xml:space="preserve"> Type (Loại nghỉ phép)</w:t>
            </w:r>
          </w:p>
        </w:tc>
      </w:tr>
      <w:tr w:rsidR="00877CD1" w14:paraId="1B15EE6E"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12E401E8" w14:textId="6D870D4F" w:rsidR="00877CD1" w:rsidRPr="00F82FD9" w:rsidRDefault="00F82FD9">
            <w:pPr>
              <w:rPr>
                <w:lang w:val="vi-VN"/>
              </w:rPr>
            </w:pPr>
            <w:proofErr w:type="spellStart"/>
            <w:r>
              <w:t>Tạo</w:t>
            </w:r>
            <w:proofErr w:type="spellEnd"/>
            <w:r>
              <w:rPr>
                <w:lang w:val="vi-VN"/>
              </w:rPr>
              <w:t xml:space="preserve"> mới loại nghỉ phép</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029D1FC" w14:textId="77777777" w:rsidR="00877CD1" w:rsidRDefault="00877CD1"/>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F698CEE" w14:textId="77777777" w:rsidR="00877CD1" w:rsidRDefault="00877CD1"/>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F50853D" w14:textId="77777777" w:rsidR="00877CD1" w:rsidRDefault="00877CD1"/>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0F145BE4" w14:textId="5810AB61" w:rsidR="00877CD1" w:rsidRDefault="00F82FD9">
            <w:r>
              <w:t>X</w:t>
            </w:r>
          </w:p>
        </w:tc>
      </w:tr>
      <w:tr w:rsidR="00877CD1" w14:paraId="4663E1E7"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0007FCBF" w14:textId="15F916CF" w:rsidR="00877CD1" w:rsidRPr="00F82FD9" w:rsidRDefault="00F82FD9">
            <w:pPr>
              <w:rPr>
                <w:lang w:val="vi-VN"/>
              </w:rPr>
            </w:pPr>
            <w:proofErr w:type="spellStart"/>
            <w:r>
              <w:t>Chỉnh</w:t>
            </w:r>
            <w:proofErr w:type="spellEnd"/>
            <w:r>
              <w:rPr>
                <w:lang w:val="vi-VN"/>
              </w:rPr>
              <w:t xml:space="preserve"> sửa loại nghỉ phép</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4D77DE30" w14:textId="77777777" w:rsidR="00877CD1" w:rsidRDefault="00877CD1"/>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0A93B720" w14:textId="77777777" w:rsidR="00877CD1" w:rsidRDefault="00877CD1"/>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FE50603" w14:textId="77777777" w:rsidR="00877CD1" w:rsidRDefault="00877CD1"/>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7024948D" w14:textId="19D57287" w:rsidR="00877CD1" w:rsidRDefault="00F82FD9">
            <w:r>
              <w:t>X</w:t>
            </w:r>
          </w:p>
        </w:tc>
      </w:tr>
      <w:tr w:rsidR="00877CD1" w14:paraId="3BC5744F"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36BF9985" w14:textId="1FD40626" w:rsidR="00877CD1" w:rsidRPr="00F82FD9" w:rsidRDefault="00F82FD9">
            <w:pPr>
              <w:rPr>
                <w:lang w:val="vi-VN"/>
              </w:rPr>
            </w:pPr>
            <w:r>
              <w:t>Xem</w:t>
            </w:r>
            <w:r>
              <w:rPr>
                <w:lang w:val="vi-VN"/>
              </w:rPr>
              <w:t xml:space="preserve"> danh sách loại nghỉ phép</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F7157AF" w14:textId="77777777" w:rsidR="00877CD1" w:rsidRDefault="00877CD1"/>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A3DC2A4" w14:textId="77777777" w:rsidR="00877CD1" w:rsidRDefault="00877CD1"/>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E610756" w14:textId="77777777" w:rsidR="00877CD1" w:rsidRDefault="00877CD1"/>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4B634E73" w14:textId="318390F0" w:rsidR="00877CD1" w:rsidRDefault="00F82FD9">
            <w:r>
              <w:t>X</w:t>
            </w:r>
          </w:p>
        </w:tc>
      </w:tr>
      <w:tr w:rsidR="00877CD1" w14:paraId="6E7A45CB"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49939BA1" w14:textId="3DC0472E" w:rsidR="00877CD1" w:rsidRPr="00F82FD9" w:rsidRDefault="00F82FD9">
            <w:pPr>
              <w:rPr>
                <w:lang w:val="vi-VN"/>
              </w:rPr>
            </w:pPr>
            <w:r>
              <w:t>Xem</w:t>
            </w:r>
            <w:r>
              <w:rPr>
                <w:lang w:val="vi-VN"/>
              </w:rPr>
              <w:t xml:space="preserve"> chi tiết loại nghỉ phép</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EC64F52" w14:textId="77777777" w:rsidR="00877CD1" w:rsidRDefault="00877CD1"/>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8DDE2D7" w14:textId="77777777" w:rsidR="00877CD1" w:rsidRDefault="00877CD1"/>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3543B14" w14:textId="77777777" w:rsidR="00877CD1" w:rsidRDefault="00877CD1"/>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616B5A76" w14:textId="6251EE86" w:rsidR="00877CD1" w:rsidRDefault="00F82FD9">
            <w:r>
              <w:t>X</w:t>
            </w:r>
          </w:p>
        </w:tc>
      </w:tr>
      <w:tr w:rsidR="00F82FD9" w14:paraId="32301E81"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646683EE" w14:textId="065A973E" w:rsidR="00F82FD9" w:rsidRPr="00F82FD9" w:rsidRDefault="00F82FD9">
            <w:pPr>
              <w:rPr>
                <w:lang w:val="vi-VN"/>
              </w:rPr>
            </w:pPr>
            <w:proofErr w:type="spellStart"/>
            <w:r>
              <w:t>Xóa</w:t>
            </w:r>
            <w:proofErr w:type="spellEnd"/>
            <w:r>
              <w:rPr>
                <w:lang w:val="vi-VN"/>
              </w:rPr>
              <w:t xml:space="preserve"> đơn xin nghỉ phép</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4BE02198" w14:textId="77777777" w:rsidR="00F82FD9" w:rsidRDefault="00F82FD9"/>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70759FC7" w14:textId="77777777" w:rsidR="00F82FD9" w:rsidRDefault="00F82FD9"/>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B7F9425" w14:textId="77777777" w:rsidR="00F82FD9" w:rsidRDefault="00F82FD9"/>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18633D37" w14:textId="2718C9BF" w:rsidR="00F82FD9" w:rsidRDefault="00F82FD9">
            <w:r>
              <w:t>X</w:t>
            </w:r>
          </w:p>
        </w:tc>
      </w:tr>
      <w:tr w:rsidR="00F82FD9" w14:paraId="191B5A09" w14:textId="77777777" w:rsidTr="00F82FD9">
        <w:trPr>
          <w:trHeight w:val="253"/>
        </w:trPr>
        <w:tc>
          <w:tcPr>
            <w:tcW w:w="5000" w:type="pct"/>
            <w:gridSpan w:val="5"/>
            <w:tcBorders>
              <w:top w:val="single" w:sz="8" w:space="0" w:color="BFBFBF"/>
              <w:left w:val="single" w:sz="12" w:space="0" w:color="BFBFBF"/>
              <w:bottom w:val="single" w:sz="12" w:space="0" w:color="BFBFBF"/>
              <w:right w:val="single" w:sz="12" w:space="0" w:color="BFBFBF"/>
            </w:tcBorders>
            <w:tcMar>
              <w:top w:w="0" w:type="dxa"/>
              <w:left w:w="115" w:type="dxa"/>
              <w:bottom w:w="0" w:type="dxa"/>
              <w:right w:w="115" w:type="dxa"/>
            </w:tcMar>
          </w:tcPr>
          <w:p w14:paraId="2B4F37C5" w14:textId="25273B1E" w:rsidR="00F82FD9" w:rsidRPr="00F82FD9" w:rsidRDefault="00F82FD9">
            <w:pPr>
              <w:rPr>
                <w:b/>
                <w:bCs/>
              </w:rPr>
            </w:pPr>
            <w:r w:rsidRPr="00F82FD9">
              <w:rPr>
                <w:b/>
                <w:bCs/>
              </w:rPr>
              <w:t>Leave</w:t>
            </w:r>
            <w:r w:rsidRPr="00F82FD9">
              <w:rPr>
                <w:b/>
                <w:bCs/>
                <w:lang w:val="vi-VN"/>
              </w:rPr>
              <w:t xml:space="preserve"> Request (Đơn xin nghỉ phép)</w:t>
            </w:r>
          </w:p>
        </w:tc>
      </w:tr>
      <w:tr w:rsidR="006B052A" w14:paraId="477D2817"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0965E617" w14:textId="0E38199A" w:rsidR="006B052A" w:rsidRDefault="006B052A">
            <w:pPr>
              <w:rPr>
                <w:lang w:val="vi-VN"/>
              </w:rPr>
            </w:pPr>
            <w:r>
              <w:rPr>
                <w:lang w:val="vi-VN"/>
              </w:rPr>
              <w:t>Xem chi tiết đơn xin nghỉ phép</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2538B6FB" w14:textId="7A181AA7" w:rsidR="006B052A" w:rsidRDefault="006B052A"/>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0BD07E9F" w14:textId="77777777" w:rsidR="006B052A" w:rsidRDefault="006B052A"/>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8965F85" w14:textId="77777777" w:rsidR="006B052A" w:rsidRDefault="006B052A"/>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1BDB4F47" w14:textId="77777777" w:rsidR="006B052A" w:rsidRDefault="006B052A"/>
        </w:tc>
      </w:tr>
      <w:tr w:rsidR="006B052A" w14:paraId="53541A9A"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372897F8" w14:textId="1254C231" w:rsidR="006B052A" w:rsidRDefault="006B052A" w:rsidP="006B052A">
            <w:pPr>
              <w:pStyle w:val="BulletList1"/>
            </w:pPr>
            <w:r>
              <w:t>[</w:t>
            </w:r>
            <w:proofErr w:type="spellStart"/>
            <w:r>
              <w:t>EmpID</w:t>
            </w:r>
            <w:proofErr w:type="spellEnd"/>
            <w:r>
              <w:t xml:space="preserve">] </w:t>
            </w:r>
            <w:proofErr w:type="spellStart"/>
            <w:r>
              <w:t>của</w:t>
            </w:r>
            <w:proofErr w:type="spellEnd"/>
            <w:r>
              <w:t xml:space="preserve"> “Leave Request” = [</w:t>
            </w:r>
            <w:proofErr w:type="spellStart"/>
            <w:r>
              <w:t>EmpID</w:t>
            </w:r>
            <w:proofErr w:type="spellEnd"/>
            <w:r>
              <w:t xml:space="preserve">] </w:t>
            </w:r>
            <w:proofErr w:type="spellStart"/>
            <w:r>
              <w:t>của</w:t>
            </w:r>
            <w:proofErr w:type="spellEnd"/>
            <w:r>
              <w:t xml:space="preserve"> current user</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2B5AD079" w14:textId="3A6EEC00" w:rsidR="006B052A" w:rsidRDefault="006B052A">
            <w:r>
              <w:t>X</w:t>
            </w:r>
          </w:p>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5FC8174" w14:textId="1F3B6474" w:rsidR="006B052A" w:rsidRDefault="006B052A">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2FF34A1" w14:textId="00EB74CE" w:rsidR="006B052A" w:rsidRDefault="006B052A">
            <w:r>
              <w:t>X</w:t>
            </w:r>
          </w:p>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2392D723" w14:textId="52900065" w:rsidR="006B052A" w:rsidRDefault="006B052A">
            <w:r>
              <w:t>X</w:t>
            </w:r>
          </w:p>
        </w:tc>
      </w:tr>
      <w:tr w:rsidR="006B052A" w14:paraId="5A563B3B"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4E7B9A4F" w14:textId="68F9C6E7" w:rsidR="006B052A" w:rsidRDefault="006B052A" w:rsidP="006B052A">
            <w:pPr>
              <w:pStyle w:val="BulletList1"/>
            </w:pPr>
            <w:r>
              <w:t xml:space="preserve">Các </w:t>
            </w:r>
            <w:proofErr w:type="spellStart"/>
            <w:r>
              <w:t>đơn</w:t>
            </w:r>
            <w:proofErr w:type="spellEnd"/>
            <w:r>
              <w:t xml:space="preserve"> do </w:t>
            </w:r>
            <w:proofErr w:type="spellStart"/>
            <w:r>
              <w:t>nhân</w:t>
            </w:r>
            <w:proofErr w:type="spellEnd"/>
            <w:r>
              <w:t xml:space="preserve"> </w:t>
            </w:r>
            <w:proofErr w:type="spellStart"/>
            <w:r>
              <w:t>viên</w:t>
            </w:r>
            <w:proofErr w:type="spellEnd"/>
            <w:r>
              <w:t xml:space="preserve"> </w:t>
            </w:r>
            <w:proofErr w:type="spellStart"/>
            <w:r>
              <w:t>mình</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nộp</w:t>
            </w:r>
            <w:proofErr w:type="spellEnd"/>
            <w:r>
              <w:t xml:space="preserve"> </w:t>
            </w:r>
            <w:proofErr w:type="spellStart"/>
            <w:r>
              <w:t>đơn</w:t>
            </w:r>
            <w:proofErr w:type="spellEnd"/>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76DBADED" w14:textId="77777777" w:rsidR="006B052A" w:rsidRDefault="006B052A"/>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4AC4625" w14:textId="22116C8F" w:rsidR="006B052A" w:rsidRDefault="006B052A">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400BECC2" w14:textId="77777777" w:rsidR="006B052A" w:rsidRDefault="006B052A"/>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248696DC" w14:textId="77777777" w:rsidR="006B052A" w:rsidRDefault="006B052A"/>
        </w:tc>
      </w:tr>
      <w:tr w:rsidR="006B052A" w14:paraId="45A87A48"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32A57F50" w14:textId="624D1A95" w:rsidR="006B052A" w:rsidRDefault="006B052A" w:rsidP="006B052A">
            <w:pPr>
              <w:pStyle w:val="BulletList1"/>
            </w:pPr>
            <w:r>
              <w:t xml:space="preserve">Xem </w:t>
            </w:r>
            <w:proofErr w:type="spellStart"/>
            <w:r>
              <w:t>toàn</w:t>
            </w:r>
            <w:proofErr w:type="spellEnd"/>
            <w:r>
              <w:t xml:space="preserve"> </w:t>
            </w:r>
            <w:proofErr w:type="spellStart"/>
            <w:r>
              <w:t>bộ</w:t>
            </w:r>
            <w:proofErr w:type="spellEnd"/>
            <w:r>
              <w:t xml:space="preserve"> </w:t>
            </w:r>
            <w:proofErr w:type="spellStart"/>
            <w:r>
              <w:t>đơn</w:t>
            </w:r>
            <w:proofErr w:type="spellEnd"/>
            <w:r>
              <w:t xml:space="preserve"> </w:t>
            </w:r>
            <w:proofErr w:type="spellStart"/>
            <w:r>
              <w:t>của</w:t>
            </w:r>
            <w:proofErr w:type="spellEnd"/>
            <w:r>
              <w:t xml:space="preserve"> </w:t>
            </w:r>
            <w:proofErr w:type="spellStart"/>
            <w:r>
              <w:t>cả</w:t>
            </w:r>
            <w:proofErr w:type="spellEnd"/>
            <w:r>
              <w:t xml:space="preserve"> </w:t>
            </w:r>
            <w:proofErr w:type="spellStart"/>
            <w:r>
              <w:t>công</w:t>
            </w:r>
            <w:proofErr w:type="spellEnd"/>
            <w:r>
              <w:t xml:space="preserve"> ty</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1211DF75" w14:textId="77777777" w:rsidR="006B052A" w:rsidRDefault="006B052A"/>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2B6493E" w14:textId="77777777" w:rsidR="006B052A" w:rsidRDefault="006B052A"/>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624C324" w14:textId="6115C7F3" w:rsidR="006B052A" w:rsidRDefault="006B052A">
            <w:r>
              <w:t>X</w:t>
            </w:r>
          </w:p>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3B5EF9F8" w14:textId="707D69CF" w:rsidR="006B052A" w:rsidRDefault="006B052A">
            <w:r>
              <w:t>X</w:t>
            </w:r>
          </w:p>
        </w:tc>
      </w:tr>
      <w:tr w:rsidR="006B052A" w14:paraId="6B7CD675"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2777D745" w14:textId="4B0B7B95" w:rsidR="006B052A" w:rsidRDefault="006B052A">
            <w:pPr>
              <w:rPr>
                <w:lang w:val="vi-VN"/>
              </w:rPr>
            </w:pPr>
            <w:r>
              <w:rPr>
                <w:lang w:val="vi-VN"/>
              </w:rPr>
              <w:t>Xem danh sách đơn xin nghỉ phép</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B8A2E89" w14:textId="77777777" w:rsidR="006B052A" w:rsidRDefault="006B052A"/>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F2807A6" w14:textId="77777777" w:rsidR="006B052A" w:rsidRDefault="006B052A"/>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7DBA48E3" w14:textId="77777777" w:rsidR="006B052A" w:rsidRDefault="006B052A"/>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6E8B27A5" w14:textId="77777777" w:rsidR="006B052A" w:rsidRDefault="006B052A"/>
        </w:tc>
      </w:tr>
      <w:tr w:rsidR="006B052A" w14:paraId="347A087A"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1B19FAA0" w14:textId="0BA090AF" w:rsidR="006B052A" w:rsidRPr="005E0A80" w:rsidRDefault="006B052A" w:rsidP="006B052A">
            <w:pPr>
              <w:pStyle w:val="BulletList1"/>
              <w:rPr>
                <w:lang w:val="pt-BR"/>
              </w:rPr>
            </w:pPr>
            <w:r w:rsidRPr="005E0A80">
              <w:rPr>
                <w:lang w:val="pt-BR"/>
              </w:rPr>
              <w:t>Xem danh đơn của tôi</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4EB08D03" w14:textId="48F22018" w:rsidR="006B052A" w:rsidRDefault="006B052A">
            <w:r>
              <w:t>X</w:t>
            </w:r>
          </w:p>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61E9177" w14:textId="48AEF5AD" w:rsidR="006B052A" w:rsidRDefault="006B052A">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DBF7938" w14:textId="7CD50AC0" w:rsidR="006B052A" w:rsidRDefault="006B052A">
            <w:r>
              <w:t>X</w:t>
            </w:r>
          </w:p>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759A1DE6" w14:textId="39C0F145" w:rsidR="006B052A" w:rsidRDefault="006B052A">
            <w:r>
              <w:t>X</w:t>
            </w:r>
          </w:p>
        </w:tc>
      </w:tr>
      <w:tr w:rsidR="006B052A" w14:paraId="7EA93460"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1A54BCCC" w14:textId="38CFBA0C" w:rsidR="006B052A" w:rsidRPr="005E0A80" w:rsidRDefault="006B052A" w:rsidP="006B052A">
            <w:pPr>
              <w:pStyle w:val="BulletList1"/>
              <w:rPr>
                <w:lang w:val="pt-BR"/>
              </w:rPr>
            </w:pPr>
            <w:r w:rsidRPr="005E0A80">
              <w:rPr>
                <w:lang w:val="pt-BR"/>
              </w:rPr>
              <w:t>Xem danh sách đơn do current user quản lý</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FDBAE0F" w14:textId="77777777" w:rsidR="006B052A" w:rsidRPr="005E0A80" w:rsidRDefault="006B052A">
            <w:pPr>
              <w:rPr>
                <w:lang w:val="pt-BR"/>
              </w:rPr>
            </w:pPr>
          </w:p>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9B14805" w14:textId="72E85D15" w:rsidR="006B052A" w:rsidRDefault="00D95B65">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124C819" w14:textId="77777777" w:rsidR="006B052A" w:rsidRDefault="006B052A"/>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0B1D5096" w14:textId="77777777" w:rsidR="006B052A" w:rsidRDefault="006B052A"/>
        </w:tc>
      </w:tr>
      <w:tr w:rsidR="006B052A" w14:paraId="121D5E06"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7F4A90E9" w14:textId="5A8657CF" w:rsidR="006B052A" w:rsidRDefault="006B052A" w:rsidP="006B052A">
            <w:pPr>
              <w:pStyle w:val="BulletList1"/>
            </w:pPr>
            <w:r>
              <w:t xml:space="preserve">Xem </w:t>
            </w:r>
            <w:proofErr w:type="spellStart"/>
            <w:r>
              <w:t>danh</w:t>
            </w:r>
            <w:proofErr w:type="spellEnd"/>
            <w:r>
              <w:t xml:space="preserve"> </w:t>
            </w:r>
            <w:proofErr w:type="spellStart"/>
            <w:r>
              <w:t>sách</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đơn</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của</w:t>
            </w:r>
            <w:proofErr w:type="spellEnd"/>
            <w:r>
              <w:t xml:space="preserve"> </w:t>
            </w:r>
            <w:proofErr w:type="spellStart"/>
            <w:r>
              <w:t>công</w:t>
            </w:r>
            <w:proofErr w:type="spellEnd"/>
            <w:r>
              <w:t xml:space="preserve"> ty</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AA62EDB" w14:textId="77777777" w:rsidR="006B052A" w:rsidRDefault="006B052A"/>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04607D46" w14:textId="77777777" w:rsidR="006B052A" w:rsidRDefault="006B052A"/>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04B2A79F" w14:textId="668E047A" w:rsidR="006B052A" w:rsidRDefault="00D95B65">
            <w:r>
              <w:t>X</w:t>
            </w:r>
          </w:p>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54D53349" w14:textId="0B625678" w:rsidR="006B052A" w:rsidRDefault="00D95B65">
            <w:r>
              <w:t>X</w:t>
            </w:r>
          </w:p>
        </w:tc>
      </w:tr>
      <w:tr w:rsidR="006B052A" w14:paraId="409074DC"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38248EBA" w14:textId="77777777" w:rsidR="006B052A" w:rsidRDefault="006B052A">
            <w:pPr>
              <w:rPr>
                <w:lang w:val="vi-VN"/>
              </w:rPr>
            </w:pPr>
            <w:r>
              <w:rPr>
                <w:lang w:val="vi-VN"/>
              </w:rPr>
              <w:t>Chỉnh sửa đơn xin nghỉ phép</w:t>
            </w:r>
          </w:p>
          <w:p w14:paraId="2F3C278A" w14:textId="2FE508EB" w:rsidR="00D95B65" w:rsidRDefault="00D95B65">
            <w:pPr>
              <w:rPr>
                <w:lang w:val="vi-VN"/>
              </w:rPr>
            </w:pPr>
            <w:r>
              <w:rPr>
                <w:lang w:val="vi-VN"/>
              </w:rPr>
              <w:lastRenderedPageBreak/>
              <w:t>Lưu ý : [EmpID] của current user =  [EmpID] của “LeaveRequest”</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1C5954D" w14:textId="513C710D" w:rsidR="006B052A" w:rsidRDefault="00D95B65">
            <w:r>
              <w:lastRenderedPageBreak/>
              <w:t>X</w:t>
            </w:r>
          </w:p>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03FD7F59" w14:textId="09626913" w:rsidR="006B052A" w:rsidRDefault="00D95B65">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2F0B1AAD" w14:textId="1725A263" w:rsidR="006B052A" w:rsidRDefault="006B052A"/>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580B322B" w14:textId="7EE18ED6" w:rsidR="006B052A" w:rsidRDefault="006B052A"/>
        </w:tc>
      </w:tr>
      <w:tr w:rsidR="006B052A" w14:paraId="5B29C43F"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40C2CF25" w14:textId="77777777" w:rsidR="006B052A" w:rsidRDefault="006B052A">
            <w:pPr>
              <w:rPr>
                <w:lang w:val="vi-VN"/>
              </w:rPr>
            </w:pPr>
            <w:r>
              <w:rPr>
                <w:lang w:val="vi-VN"/>
              </w:rPr>
              <w:t>Xóa đơn xin nghỉ phép</w:t>
            </w:r>
          </w:p>
          <w:p w14:paraId="32471A78" w14:textId="77777777" w:rsidR="00D95B65" w:rsidRDefault="00D95B65" w:rsidP="00D95B65">
            <w:pPr>
              <w:pStyle w:val="Level2"/>
            </w:pPr>
            <w:r>
              <w:t>[Status] của đơn = “Đã lưu nháp”</w:t>
            </w:r>
          </w:p>
          <w:p w14:paraId="2A8C23B8" w14:textId="1E230B6B" w:rsidR="00D95B65" w:rsidRDefault="00D95B65" w:rsidP="00D95B65">
            <w:pPr>
              <w:pStyle w:val="Level2"/>
            </w:pPr>
            <w:r>
              <w:t xml:space="preserve"> [EmpID] của current user =  [EmpID] của “LeaveRequest”</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D4307CF" w14:textId="4CF9ADBB" w:rsidR="006B052A" w:rsidRDefault="00D95B65">
            <w:r>
              <w:t>X</w:t>
            </w:r>
          </w:p>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F8F725A" w14:textId="76C76B5C" w:rsidR="006B052A" w:rsidRDefault="00D95B65">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D22E4F2" w14:textId="19D364B8" w:rsidR="006B052A" w:rsidRDefault="006B052A"/>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6EB61AA9" w14:textId="4AA781A6" w:rsidR="006B052A" w:rsidRDefault="006B052A"/>
        </w:tc>
      </w:tr>
      <w:tr w:rsidR="00877CD1" w14:paraId="7F75C189"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466091EE" w14:textId="58B2AA2B" w:rsidR="006B052A" w:rsidRPr="00F82FD9" w:rsidRDefault="006B052A">
            <w:pPr>
              <w:rPr>
                <w:lang w:val="vi-VN"/>
              </w:rPr>
            </w:pPr>
            <w:r>
              <w:rPr>
                <w:lang w:val="vi-VN"/>
              </w:rPr>
              <w:t>Nộp đơn xin nghỉ phép</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01CB3EA4" w14:textId="0E2BE1CD" w:rsidR="00877CD1" w:rsidRDefault="006B052A">
            <w:r>
              <w:t>X</w:t>
            </w:r>
          </w:p>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D2ED19F" w14:textId="188CEC2A" w:rsidR="00877CD1" w:rsidRDefault="006B052A">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82CBBDF" w14:textId="1AEEA6A2" w:rsidR="00877CD1" w:rsidRDefault="00877CD1"/>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27303534" w14:textId="507B616D" w:rsidR="00877CD1" w:rsidRDefault="00877CD1"/>
        </w:tc>
      </w:tr>
      <w:tr w:rsidR="00877CD1" w14:paraId="53772731"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7ECF1A97" w14:textId="04715114" w:rsidR="00877CD1" w:rsidRPr="006B052A" w:rsidRDefault="006B052A">
            <w:pPr>
              <w:rPr>
                <w:lang w:val="vi-VN"/>
              </w:rPr>
            </w:pPr>
            <w:r>
              <w:t>Lưu</w:t>
            </w:r>
            <w:r>
              <w:rPr>
                <w:lang w:val="vi-VN"/>
              </w:rPr>
              <w:t xml:space="preserve"> nháp đơn xin nghỉ phép</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A3C18C0" w14:textId="5BCA676F" w:rsidR="00877CD1" w:rsidRDefault="006B052A">
            <w:r>
              <w:t>X</w:t>
            </w:r>
          </w:p>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1E8E6E5F" w14:textId="00666AC5" w:rsidR="00877CD1" w:rsidRDefault="006B052A">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92CE636" w14:textId="77777777" w:rsidR="00877CD1" w:rsidRDefault="00877CD1"/>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2A888C32" w14:textId="77777777" w:rsidR="00877CD1" w:rsidRDefault="00877CD1"/>
        </w:tc>
      </w:tr>
      <w:tr w:rsidR="00877CD1" w14:paraId="22CEFA7F"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057A9EA7" w14:textId="7C31AD0E" w:rsidR="00877CD1" w:rsidRPr="006B052A" w:rsidRDefault="006B052A">
            <w:pPr>
              <w:rPr>
                <w:lang w:val="vi-VN"/>
              </w:rPr>
            </w:pPr>
            <w:proofErr w:type="spellStart"/>
            <w:r>
              <w:t>Xác</w:t>
            </w:r>
            <w:proofErr w:type="spellEnd"/>
            <w:r>
              <w:rPr>
                <w:lang w:val="vi-VN"/>
              </w:rPr>
              <w:t xml:space="preserve"> nhận đơn xin nghỉ phép</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4C252863" w14:textId="77777777" w:rsidR="00877CD1" w:rsidRDefault="00877CD1"/>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488B2EE3" w14:textId="518C63E6" w:rsidR="00877CD1" w:rsidRDefault="006B052A">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1E929AE6" w14:textId="77777777" w:rsidR="00877CD1" w:rsidRDefault="00877CD1"/>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794D3AA0" w14:textId="77777777" w:rsidR="00877CD1" w:rsidRDefault="00877CD1"/>
        </w:tc>
      </w:tr>
      <w:tr w:rsidR="00877CD1" w14:paraId="29CC760C"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4BF1BB08" w14:textId="7A359789" w:rsidR="00877CD1" w:rsidRPr="006B052A" w:rsidRDefault="006B052A">
            <w:pPr>
              <w:rPr>
                <w:lang w:val="vi-VN"/>
              </w:rPr>
            </w:pPr>
            <w:proofErr w:type="spellStart"/>
            <w:r>
              <w:t>Từ</w:t>
            </w:r>
            <w:proofErr w:type="spellEnd"/>
            <w:r>
              <w:rPr>
                <w:lang w:val="vi-VN"/>
              </w:rPr>
              <w:t xml:space="preserve"> chối đơn xin nghỉ phép bởi quản lý</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13A10185" w14:textId="77777777" w:rsidR="00877CD1" w:rsidRDefault="00877CD1"/>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22C3F61A" w14:textId="77321491" w:rsidR="00877CD1" w:rsidRDefault="006B052A">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2C5126B" w14:textId="77777777" w:rsidR="00877CD1" w:rsidRDefault="00877CD1"/>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6D607DF1" w14:textId="77777777" w:rsidR="00877CD1" w:rsidRDefault="00877CD1"/>
        </w:tc>
      </w:tr>
      <w:tr w:rsidR="00877CD1" w14:paraId="223D7435"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06E0BAAB" w14:textId="6E395C32" w:rsidR="00877CD1" w:rsidRPr="006B052A" w:rsidRDefault="006B052A">
            <w:pPr>
              <w:rPr>
                <w:lang w:val="vi-VN"/>
              </w:rPr>
            </w:pPr>
            <w:proofErr w:type="spellStart"/>
            <w:r>
              <w:t>Phê</w:t>
            </w:r>
            <w:proofErr w:type="spellEnd"/>
            <w:r>
              <w:rPr>
                <w:lang w:val="vi-VN"/>
              </w:rPr>
              <w:t xml:space="preserve"> duyệt đơn xin nghỉ phép </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7665E179" w14:textId="77777777" w:rsidR="00877CD1" w:rsidRDefault="00877CD1"/>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D87D75E" w14:textId="77777777" w:rsidR="00877CD1" w:rsidRDefault="00877CD1"/>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1F5E0718" w14:textId="247E604E" w:rsidR="00877CD1" w:rsidRDefault="006B052A">
            <w:r>
              <w:t>X</w:t>
            </w:r>
          </w:p>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7542E44E" w14:textId="77777777" w:rsidR="00877CD1" w:rsidRDefault="00877CD1"/>
        </w:tc>
      </w:tr>
      <w:tr w:rsidR="00877CD1" w14:paraId="4F39F617"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362DFBA6" w14:textId="510A25A4" w:rsidR="00877CD1" w:rsidRPr="006B052A" w:rsidRDefault="006B052A">
            <w:pPr>
              <w:rPr>
                <w:lang w:val="vi-VN"/>
              </w:rPr>
            </w:pPr>
            <w:proofErr w:type="spellStart"/>
            <w:r>
              <w:t>Từ</w:t>
            </w:r>
            <w:proofErr w:type="spellEnd"/>
            <w:r>
              <w:rPr>
                <w:lang w:val="vi-VN"/>
              </w:rPr>
              <w:t xml:space="preserve"> chối đơn xin nghỉ phép bởi </w:t>
            </w:r>
            <w:proofErr w:type="spellStart"/>
            <w:r>
              <w:rPr>
                <w:lang w:val="vi-VN"/>
              </w:rPr>
              <w:t>Hr</w:t>
            </w:r>
            <w:proofErr w:type="spellEnd"/>
            <w:r>
              <w:rPr>
                <w:lang w:val="vi-VN"/>
              </w:rPr>
              <w:t xml:space="preserve"> </w:t>
            </w:r>
            <w:proofErr w:type="spellStart"/>
            <w:r>
              <w:rPr>
                <w:lang w:val="vi-VN"/>
              </w:rPr>
              <w:t>admin</w:t>
            </w:r>
            <w:proofErr w:type="spellEnd"/>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1D1BDF08" w14:textId="77777777" w:rsidR="00877CD1" w:rsidRDefault="00877CD1"/>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147F392" w14:textId="77777777" w:rsidR="00877CD1" w:rsidRDefault="00877CD1"/>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05814AF" w14:textId="69BF6DB3" w:rsidR="00877CD1" w:rsidRDefault="006B052A">
            <w:r>
              <w:t>X</w:t>
            </w:r>
          </w:p>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5E1E65F3" w14:textId="77777777" w:rsidR="00877CD1" w:rsidRDefault="00877CD1"/>
        </w:tc>
      </w:tr>
      <w:tr w:rsidR="00877CD1" w14:paraId="3B207C35"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6B9FFF43" w14:textId="3EE6F6CD" w:rsidR="00877CD1" w:rsidRPr="006B052A" w:rsidRDefault="006B052A">
            <w:pPr>
              <w:rPr>
                <w:lang w:val="vi-VN"/>
              </w:rPr>
            </w:pPr>
            <w:proofErr w:type="spellStart"/>
            <w:r>
              <w:t>Tạo</w:t>
            </w:r>
            <w:proofErr w:type="spellEnd"/>
            <w:r>
              <w:rPr>
                <w:lang w:val="vi-VN"/>
              </w:rPr>
              <w:t xml:space="preserve"> đơn nghỉ phép (quản lý sẽ tạo đơn hộ cho nhân viên)</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7410A406" w14:textId="77777777" w:rsidR="00877CD1" w:rsidRDefault="00877CD1"/>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D716F98" w14:textId="482135B9" w:rsidR="00877CD1" w:rsidRDefault="006B052A">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43D2E5F9" w14:textId="77777777" w:rsidR="00877CD1" w:rsidRDefault="00877CD1"/>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0CCD4D70" w14:textId="77777777" w:rsidR="00877CD1" w:rsidRDefault="00877CD1"/>
        </w:tc>
      </w:tr>
      <w:tr w:rsidR="0025332A" w14:paraId="62A1CEB5" w14:textId="77777777" w:rsidTr="0025332A">
        <w:trPr>
          <w:trHeight w:val="253"/>
        </w:trPr>
        <w:tc>
          <w:tcPr>
            <w:tcW w:w="5000" w:type="pct"/>
            <w:gridSpan w:val="5"/>
            <w:tcBorders>
              <w:top w:val="single" w:sz="8" w:space="0" w:color="BFBFBF"/>
              <w:left w:val="single" w:sz="12" w:space="0" w:color="BFBFBF"/>
              <w:bottom w:val="single" w:sz="12" w:space="0" w:color="BFBFBF"/>
              <w:right w:val="single" w:sz="12" w:space="0" w:color="BFBFBF"/>
            </w:tcBorders>
            <w:tcMar>
              <w:top w:w="0" w:type="dxa"/>
              <w:left w:w="115" w:type="dxa"/>
              <w:bottom w:w="0" w:type="dxa"/>
              <w:right w:w="115" w:type="dxa"/>
            </w:tcMar>
          </w:tcPr>
          <w:p w14:paraId="065AC0C4" w14:textId="067807C2" w:rsidR="0025332A" w:rsidRPr="0025332A" w:rsidRDefault="0025332A">
            <w:pPr>
              <w:rPr>
                <w:b/>
                <w:bCs/>
                <w:lang w:val="vi-VN"/>
              </w:rPr>
            </w:pPr>
            <w:proofErr w:type="spellStart"/>
            <w:r w:rsidRPr="0025332A">
              <w:rPr>
                <w:b/>
                <w:bCs/>
              </w:rPr>
              <w:t>ConfigSchedule</w:t>
            </w:r>
            <w:proofErr w:type="spellEnd"/>
            <w:r w:rsidRPr="0025332A">
              <w:rPr>
                <w:b/>
                <w:bCs/>
                <w:lang w:val="vi-VN"/>
              </w:rPr>
              <w:t xml:space="preserve"> </w:t>
            </w:r>
            <w:proofErr w:type="gramStart"/>
            <w:r w:rsidRPr="0025332A">
              <w:rPr>
                <w:b/>
                <w:bCs/>
                <w:lang w:val="vi-VN"/>
              </w:rPr>
              <w:t>( Cấu</w:t>
            </w:r>
            <w:proofErr w:type="gramEnd"/>
            <w:r w:rsidRPr="0025332A">
              <w:rPr>
                <w:b/>
                <w:bCs/>
                <w:lang w:val="vi-VN"/>
              </w:rPr>
              <w:t xml:space="preserve"> hình lịch)</w:t>
            </w:r>
          </w:p>
        </w:tc>
      </w:tr>
      <w:tr w:rsidR="00877CD1" w14:paraId="3B48F8EC"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62657814" w14:textId="4D55A25B" w:rsidR="00877CD1" w:rsidRPr="0025332A" w:rsidRDefault="0025332A">
            <w:pPr>
              <w:rPr>
                <w:lang w:val="vi-VN"/>
              </w:rPr>
            </w:pPr>
            <w:r>
              <w:rPr>
                <w:lang w:val="vi-VN"/>
              </w:rPr>
              <w:t>Cài đặt lịch</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9BC705A" w14:textId="77777777" w:rsidR="00877CD1" w:rsidRDefault="00877CD1"/>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7D2F2BC5" w14:textId="77777777" w:rsidR="00877CD1" w:rsidRDefault="00877CD1"/>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15AF272B" w14:textId="77777777" w:rsidR="00877CD1" w:rsidRDefault="00877CD1"/>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7B7E672C" w14:textId="1F4682D7" w:rsidR="00877CD1" w:rsidRDefault="0025332A">
            <w:r>
              <w:t>X</w:t>
            </w:r>
          </w:p>
        </w:tc>
      </w:tr>
      <w:tr w:rsidR="0025332A" w14:paraId="52EDDFCF" w14:textId="77777777" w:rsidTr="0025332A">
        <w:trPr>
          <w:trHeight w:val="253"/>
        </w:trPr>
        <w:tc>
          <w:tcPr>
            <w:tcW w:w="5000" w:type="pct"/>
            <w:gridSpan w:val="5"/>
            <w:tcBorders>
              <w:top w:val="single" w:sz="8" w:space="0" w:color="BFBFBF"/>
              <w:left w:val="single" w:sz="12" w:space="0" w:color="BFBFBF"/>
              <w:bottom w:val="single" w:sz="12" w:space="0" w:color="BFBFBF"/>
              <w:right w:val="single" w:sz="12" w:space="0" w:color="BFBFBF"/>
            </w:tcBorders>
            <w:tcMar>
              <w:top w:w="0" w:type="dxa"/>
              <w:left w:w="115" w:type="dxa"/>
              <w:bottom w:w="0" w:type="dxa"/>
              <w:right w:w="115" w:type="dxa"/>
            </w:tcMar>
          </w:tcPr>
          <w:p w14:paraId="1CB1253A" w14:textId="7043B088" w:rsidR="0025332A" w:rsidRPr="0025332A" w:rsidRDefault="0025332A">
            <w:pPr>
              <w:rPr>
                <w:b/>
                <w:bCs/>
                <w:lang w:val="vi-VN"/>
              </w:rPr>
            </w:pPr>
            <w:r w:rsidRPr="0025332A">
              <w:rPr>
                <w:b/>
                <w:bCs/>
              </w:rPr>
              <w:t>Schedule</w:t>
            </w:r>
            <w:r w:rsidRPr="0025332A">
              <w:rPr>
                <w:b/>
                <w:bCs/>
                <w:lang w:val="vi-VN"/>
              </w:rPr>
              <w:t xml:space="preserve"> (Đăng ký lịch)</w:t>
            </w:r>
          </w:p>
        </w:tc>
      </w:tr>
      <w:tr w:rsidR="00877CD1" w14:paraId="3220F428" w14:textId="77777777" w:rsidTr="0025332A">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4C44A3AB" w14:textId="77777777" w:rsidR="00877CD1" w:rsidRDefault="0025332A">
            <w:pPr>
              <w:rPr>
                <w:lang w:val="vi-VN"/>
              </w:rPr>
            </w:pPr>
            <w:proofErr w:type="spellStart"/>
            <w:r>
              <w:t>Đăng</w:t>
            </w:r>
            <w:proofErr w:type="spellEnd"/>
            <w:r>
              <w:rPr>
                <w:lang w:val="vi-VN"/>
              </w:rPr>
              <w:t xml:space="preserve"> ký lịch</w:t>
            </w:r>
          </w:p>
          <w:p w14:paraId="3B48E3C7" w14:textId="2C35EE96" w:rsidR="0025332A" w:rsidRPr="0025332A" w:rsidRDefault="0025332A">
            <w:pPr>
              <w:rPr>
                <w:lang w:val="vi-VN"/>
              </w:rPr>
            </w:pPr>
            <w:r>
              <w:rPr>
                <w:lang w:val="vi-VN"/>
              </w:rPr>
              <w:t>Lưu ý: Nhân viên có [Status] = “intern”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76571172" w14:textId="118B39D6" w:rsidR="00877CD1" w:rsidRDefault="0025332A">
            <w: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05453F8C" w14:textId="77777777" w:rsidR="00877CD1" w:rsidRDefault="00877CD1"/>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CA39E86" w14:textId="77777777" w:rsidR="00877CD1" w:rsidRDefault="00877CD1"/>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3C054B27" w14:textId="77777777" w:rsidR="00877CD1" w:rsidRDefault="00877CD1"/>
        </w:tc>
      </w:tr>
      <w:tr w:rsidR="0025332A" w14:paraId="1899D667" w14:textId="77777777" w:rsidTr="0025332A">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33DB0CB5" w14:textId="77777777" w:rsidR="0025332A" w:rsidRDefault="0025332A">
            <w:pPr>
              <w:rPr>
                <w:lang w:val="vi-VN"/>
              </w:rPr>
            </w:pPr>
            <w:proofErr w:type="spellStart"/>
            <w:r>
              <w:t>Chỉnh</w:t>
            </w:r>
            <w:proofErr w:type="spellEnd"/>
            <w:r>
              <w:rPr>
                <w:lang w:val="vi-VN"/>
              </w:rPr>
              <w:t xml:space="preserve"> sửa lịch đã đăng ký</w:t>
            </w:r>
          </w:p>
          <w:p w14:paraId="397D80B8" w14:textId="29EF4BD6" w:rsidR="0025332A" w:rsidRPr="0025332A" w:rsidRDefault="0025332A">
            <w:pPr>
              <w:rPr>
                <w:lang w:val="vi-VN"/>
              </w:rPr>
            </w:pPr>
            <w:r>
              <w:rPr>
                <w:lang w:val="vi-VN"/>
              </w:rPr>
              <w:t>Lưu ý: Khi lịch chưa được chốt</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1EBFF1EE" w14:textId="484B6A52" w:rsidR="0025332A" w:rsidRDefault="0025332A">
            <w: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4B0FE31" w14:textId="77777777" w:rsidR="0025332A" w:rsidRDefault="0025332A"/>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5514899F" w14:textId="77777777" w:rsidR="0025332A" w:rsidRDefault="0025332A"/>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0FF08137" w14:textId="77777777" w:rsidR="0025332A" w:rsidRDefault="0025332A"/>
        </w:tc>
      </w:tr>
      <w:tr w:rsidR="00321DB0" w14:paraId="303AC5BD" w14:textId="77777777" w:rsidTr="0025332A">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0996A55E" w14:textId="511FD536" w:rsidR="00321DB0" w:rsidRPr="00321DB0" w:rsidRDefault="00321DB0">
            <w:pPr>
              <w:rPr>
                <w:lang w:val="vi-VN"/>
              </w:rPr>
            </w:pPr>
            <w:r>
              <w:t>Xem</w:t>
            </w:r>
            <w:r>
              <w:rPr>
                <w:lang w:val="vi-VN"/>
              </w:rPr>
              <w:t xml:space="preserve"> danh sách lịch đã đăng ký</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7352AC4F" w14:textId="77777777" w:rsidR="00321DB0" w:rsidRDefault="00321DB0"/>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5A95680" w14:textId="77777777" w:rsidR="00321DB0" w:rsidRDefault="00321DB0"/>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0C683376" w14:textId="77777777" w:rsidR="00321DB0" w:rsidRDefault="00321DB0"/>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148AE9DF" w14:textId="77777777" w:rsidR="00321DB0" w:rsidRDefault="00321DB0"/>
        </w:tc>
      </w:tr>
      <w:tr w:rsidR="0025332A" w14:paraId="73CA787E" w14:textId="77777777" w:rsidTr="0025332A">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760D566C" w14:textId="1CF1F62D" w:rsidR="0025332A" w:rsidRPr="00321DB0" w:rsidRDefault="00321DB0" w:rsidP="00321DB0">
            <w:pPr>
              <w:pStyle w:val="BulletList1"/>
            </w:pPr>
            <w:r>
              <w:t xml:space="preserve">Danh </w:t>
            </w:r>
            <w:proofErr w:type="spellStart"/>
            <w:r>
              <w:t>sách</w:t>
            </w:r>
            <w:proofErr w:type="spellEnd"/>
            <w:r>
              <w:t xml:space="preserve"> đã </w:t>
            </w:r>
            <w:proofErr w:type="spellStart"/>
            <w:r>
              <w:t>đăng</w:t>
            </w:r>
            <w:proofErr w:type="spellEnd"/>
            <w:r>
              <w:t xml:space="preserve"> </w:t>
            </w:r>
            <w:proofErr w:type="spellStart"/>
            <w:r>
              <w:t>ký</w:t>
            </w:r>
            <w:proofErr w:type="spellEnd"/>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78B955C2" w14:textId="78C08D4F" w:rsidR="0025332A" w:rsidRDefault="00321DB0">
            <w: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791BDC4C" w14:textId="77777777" w:rsidR="0025332A" w:rsidRDefault="0025332A"/>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3CDF544F" w14:textId="77777777" w:rsidR="0025332A" w:rsidRDefault="0025332A"/>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5EB2288C" w14:textId="77777777" w:rsidR="0025332A" w:rsidRDefault="0025332A"/>
        </w:tc>
      </w:tr>
      <w:tr w:rsidR="0025332A" w14:paraId="3147E601" w14:textId="77777777" w:rsidTr="0025332A">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515F7367" w14:textId="4822B8DE" w:rsidR="0025332A" w:rsidRPr="00321DB0" w:rsidRDefault="00321DB0" w:rsidP="00321DB0">
            <w:pPr>
              <w:pStyle w:val="BulletList1"/>
            </w:pP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phòng</w:t>
            </w:r>
            <w:proofErr w:type="spellEnd"/>
            <w:r>
              <w:t xml:space="preserve"> ban</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55DB1773" w14:textId="77777777" w:rsidR="0025332A" w:rsidRDefault="0025332A"/>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511F793B" w14:textId="5E6579E4" w:rsidR="0025332A" w:rsidRDefault="00321DB0">
            <w: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3F7AC033" w14:textId="77777777" w:rsidR="0025332A" w:rsidRDefault="0025332A"/>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632C305A" w14:textId="77777777" w:rsidR="0025332A" w:rsidRDefault="0025332A"/>
        </w:tc>
      </w:tr>
      <w:tr w:rsidR="0025332A" w14:paraId="789A453F" w14:textId="77777777" w:rsidTr="00321DB0">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7FFAB1E9" w14:textId="0DF9F7A9" w:rsidR="0025332A" w:rsidRPr="00321DB0" w:rsidRDefault="00321DB0" w:rsidP="00321DB0">
            <w:pPr>
              <w:pStyle w:val="BulletList1"/>
            </w:pP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công</w:t>
            </w:r>
            <w:proofErr w:type="spellEnd"/>
            <w:r>
              <w:t xml:space="preserve"> ty</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F883BBE" w14:textId="77777777" w:rsidR="0025332A" w:rsidRDefault="0025332A"/>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3868CADB" w14:textId="77777777" w:rsidR="0025332A" w:rsidRDefault="0025332A"/>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273AFD71" w14:textId="6A15F72D" w:rsidR="0025332A" w:rsidRDefault="00321DB0">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1D198F47" w14:textId="413C0421" w:rsidR="0025332A" w:rsidRDefault="00321DB0">
            <w:r>
              <w:t>X</w:t>
            </w:r>
          </w:p>
        </w:tc>
      </w:tr>
      <w:tr w:rsidR="00321DB0" w14:paraId="66AF48FD" w14:textId="77777777" w:rsidTr="00321DB0">
        <w:trPr>
          <w:trHeight w:val="253"/>
        </w:trPr>
        <w:tc>
          <w:tcPr>
            <w:tcW w:w="5000" w:type="pct"/>
            <w:gridSpan w:val="5"/>
            <w:tcBorders>
              <w:top w:val="single" w:sz="8" w:space="0" w:color="BFBFBF"/>
              <w:left w:val="single" w:sz="12" w:space="0" w:color="BFBFBF"/>
              <w:bottom w:val="single" w:sz="12" w:space="0" w:color="BFBFBF"/>
              <w:right w:val="single" w:sz="12" w:space="0" w:color="BFBFBF"/>
            </w:tcBorders>
            <w:tcMar>
              <w:top w:w="0" w:type="dxa"/>
              <w:left w:w="115" w:type="dxa"/>
              <w:bottom w:w="0" w:type="dxa"/>
              <w:right w:w="115" w:type="dxa"/>
            </w:tcMar>
          </w:tcPr>
          <w:p w14:paraId="581CDF4C" w14:textId="4AE2E296" w:rsidR="00321DB0" w:rsidRPr="002757F9" w:rsidRDefault="002757F9">
            <w:pPr>
              <w:rPr>
                <w:b/>
                <w:bCs/>
                <w:lang w:val="vi-VN"/>
              </w:rPr>
            </w:pPr>
            <w:proofErr w:type="spellStart"/>
            <w:r w:rsidRPr="002757F9">
              <w:rPr>
                <w:b/>
                <w:bCs/>
              </w:rPr>
              <w:t>Chấm</w:t>
            </w:r>
            <w:proofErr w:type="spellEnd"/>
            <w:r w:rsidRPr="002757F9">
              <w:rPr>
                <w:b/>
                <w:bCs/>
                <w:lang w:val="vi-VN"/>
              </w:rPr>
              <w:t xml:space="preserve"> công </w:t>
            </w:r>
          </w:p>
        </w:tc>
      </w:tr>
      <w:tr w:rsidR="002757F9" w14:paraId="0DFAF453"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01895ACD" w14:textId="432F5DA1" w:rsidR="002757F9" w:rsidRPr="002757F9" w:rsidRDefault="002757F9">
            <w:pPr>
              <w:rPr>
                <w:lang w:val="vi-VN"/>
              </w:rPr>
            </w:pPr>
            <w:r>
              <w:t>Xem</w:t>
            </w:r>
            <w:r>
              <w:rPr>
                <w:lang w:val="vi-VN"/>
              </w:rPr>
              <w:t xml:space="preserve"> chi tiết chấm công</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0D6D10C4" w14:textId="52EB84A6" w:rsidR="002757F9" w:rsidRDefault="002757F9"/>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2C28DBB7" w14:textId="77777777" w:rsidR="002757F9" w:rsidRDefault="002757F9"/>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681B66A" w14:textId="77777777" w:rsidR="002757F9" w:rsidRDefault="002757F9"/>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293FC1CF" w14:textId="77777777" w:rsidR="002757F9" w:rsidRDefault="002757F9"/>
        </w:tc>
      </w:tr>
      <w:tr w:rsidR="002757F9" w14:paraId="2DAC11E0"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0C6CC1C4" w14:textId="73920287" w:rsidR="002757F9" w:rsidRPr="002757F9" w:rsidRDefault="002757F9">
            <w:pPr>
              <w:rPr>
                <w:lang w:val="vi-VN"/>
              </w:rPr>
            </w:pPr>
            <w:r>
              <w:lastRenderedPageBreak/>
              <w:t>Xem</w:t>
            </w:r>
            <w:r>
              <w:rPr>
                <w:lang w:val="vi-VN"/>
              </w:rPr>
              <w:t xml:space="preserve"> chi tiết chấm công của mình</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43523F57" w14:textId="0BF964ED" w:rsidR="002757F9" w:rsidRDefault="002757F9">
            <w:r>
              <w:t>X</w:t>
            </w:r>
          </w:p>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4554BCDB" w14:textId="7DE364A0" w:rsidR="002757F9" w:rsidRDefault="002757F9">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EDDE5A3" w14:textId="29F5461D" w:rsidR="002757F9" w:rsidRDefault="002757F9">
            <w:r>
              <w:t>X</w:t>
            </w:r>
          </w:p>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01BF9462" w14:textId="29ABCEF7" w:rsidR="002757F9" w:rsidRDefault="002757F9">
            <w:r>
              <w:t>X</w:t>
            </w:r>
          </w:p>
        </w:tc>
      </w:tr>
      <w:tr w:rsidR="002757F9" w14:paraId="16C336A2"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46A2359C" w14:textId="48F7049F" w:rsidR="002757F9" w:rsidRPr="002757F9" w:rsidRDefault="002757F9">
            <w:pPr>
              <w:rPr>
                <w:lang w:val="vi-VN"/>
              </w:rPr>
            </w:pPr>
            <w:r>
              <w:t>Xem</w:t>
            </w:r>
            <w:r>
              <w:rPr>
                <w:lang w:val="vi-VN"/>
              </w:rPr>
              <w:t xml:space="preserve"> chi tiết chấm công của phòng ban</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7EF725E" w14:textId="77777777" w:rsidR="002757F9" w:rsidRDefault="002757F9"/>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1803720B" w14:textId="3334510D" w:rsidR="002757F9" w:rsidRDefault="002757F9">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73AC711" w14:textId="77777777" w:rsidR="002757F9" w:rsidRDefault="002757F9"/>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04F3C46D" w14:textId="77777777" w:rsidR="002757F9" w:rsidRDefault="002757F9"/>
        </w:tc>
      </w:tr>
      <w:tr w:rsidR="002757F9" w14:paraId="40909BEF"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3CCF4DA6" w14:textId="45C3C083" w:rsidR="002757F9" w:rsidRPr="002757F9" w:rsidRDefault="002757F9">
            <w:pPr>
              <w:rPr>
                <w:lang w:val="vi-VN"/>
              </w:rPr>
            </w:pPr>
            <w:r>
              <w:t>Xem</w:t>
            </w:r>
            <w:r>
              <w:rPr>
                <w:lang w:val="vi-VN"/>
              </w:rPr>
              <w:t xml:space="preserve"> chi tiết chấm công của toàn bộ công ty</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77E2B7C9" w14:textId="77777777" w:rsidR="002757F9" w:rsidRDefault="002757F9"/>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4FB19C18" w14:textId="77777777" w:rsidR="002757F9" w:rsidRDefault="002757F9"/>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BBE2B25" w14:textId="667FA8C3" w:rsidR="002757F9" w:rsidRDefault="002757F9">
            <w:r>
              <w:t>X</w:t>
            </w:r>
          </w:p>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798A0FE4" w14:textId="64A52089" w:rsidR="002757F9" w:rsidRDefault="002757F9">
            <w:r>
              <w:t>X</w:t>
            </w:r>
          </w:p>
        </w:tc>
      </w:tr>
      <w:tr w:rsidR="00321DB0" w14:paraId="46E81FAF" w14:textId="77777777" w:rsidTr="00321DB0">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2AD2B11D" w14:textId="06BE210E" w:rsidR="00321DB0" w:rsidRPr="002757F9" w:rsidRDefault="002757F9">
            <w:pPr>
              <w:rPr>
                <w:lang w:val="vi-VN"/>
              </w:rPr>
            </w:pPr>
            <w:r>
              <w:t>Xem</w:t>
            </w:r>
            <w:r>
              <w:rPr>
                <w:lang w:val="vi-VN"/>
              </w:rPr>
              <w:t xml:space="preserve"> bảng công</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6FE16825" w14:textId="77777777" w:rsidR="00321DB0" w:rsidRDefault="00321DB0"/>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35653FA4" w14:textId="77777777" w:rsidR="00321DB0" w:rsidRDefault="00321DB0"/>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08473526" w14:textId="77777777" w:rsidR="00321DB0" w:rsidRDefault="00321DB0"/>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2ECE999E" w14:textId="77777777" w:rsidR="00321DB0" w:rsidRDefault="00321DB0"/>
        </w:tc>
      </w:tr>
      <w:tr w:rsidR="00321DB0" w14:paraId="62CEADD8" w14:textId="77777777" w:rsidTr="00321DB0">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5E3176E7" w14:textId="4ED0ECAC" w:rsidR="00321DB0" w:rsidRPr="002757F9" w:rsidRDefault="002757F9" w:rsidP="002757F9">
            <w:pPr>
              <w:pStyle w:val="BulletList1"/>
            </w:pPr>
            <w:r>
              <w:t xml:space="preserve">Xem </w:t>
            </w:r>
            <w:proofErr w:type="spellStart"/>
            <w:r>
              <w:t>bảng</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mình</w:t>
            </w:r>
            <w:proofErr w:type="spellEnd"/>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2AAB6079" w14:textId="6F0B7E90" w:rsidR="00321DB0" w:rsidRDefault="002757F9">
            <w: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0BA0D2A9" w14:textId="35A29865" w:rsidR="00321DB0" w:rsidRDefault="002757F9">
            <w: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33BE428F" w14:textId="5DCB0C10" w:rsidR="00321DB0" w:rsidRDefault="002757F9">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250C4563" w14:textId="7AE12AFE" w:rsidR="00321DB0" w:rsidRDefault="002757F9">
            <w:r>
              <w:t>X</w:t>
            </w:r>
          </w:p>
        </w:tc>
      </w:tr>
      <w:tr w:rsidR="00321DB0" w14:paraId="35FA4B8F" w14:textId="77777777" w:rsidTr="002757F9">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148E4A7D" w14:textId="6BA6AABC" w:rsidR="00321DB0" w:rsidRPr="002757F9" w:rsidRDefault="002757F9" w:rsidP="002757F9">
            <w:pPr>
              <w:pStyle w:val="BulletList1"/>
            </w:pPr>
            <w:r>
              <w:t xml:space="preserve">Xem </w:t>
            </w:r>
            <w:proofErr w:type="spellStart"/>
            <w:r>
              <w:t>bảng</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văn</w:t>
            </w:r>
            <w:proofErr w:type="spellEnd"/>
            <w:r>
              <w:t xml:space="preserve"> </w:t>
            </w:r>
            <w:proofErr w:type="spellStart"/>
            <w:r>
              <w:t>phòng</w:t>
            </w:r>
            <w:proofErr w:type="spellEnd"/>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31CC5203" w14:textId="77777777" w:rsidR="00321DB0" w:rsidRDefault="00321DB0"/>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06730433" w14:textId="341D9466" w:rsidR="00321DB0" w:rsidRDefault="002757F9">
            <w: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0574DA78" w14:textId="77777777" w:rsidR="00321DB0" w:rsidRDefault="00321DB0"/>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6EEDDB13" w14:textId="77777777" w:rsidR="00321DB0" w:rsidRDefault="00321DB0"/>
        </w:tc>
      </w:tr>
      <w:tr w:rsidR="002757F9" w14:paraId="1B2319D1"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4260C6A0" w14:textId="142C8391" w:rsidR="002757F9" w:rsidRPr="002757F9" w:rsidRDefault="002757F9" w:rsidP="002757F9">
            <w:pPr>
              <w:pStyle w:val="BulletList1"/>
            </w:pPr>
            <w:r>
              <w:t xml:space="preserve">Xem </w:t>
            </w:r>
            <w:proofErr w:type="spellStart"/>
            <w:r>
              <w:t>bảng</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công</w:t>
            </w:r>
            <w:proofErr w:type="spellEnd"/>
            <w:r>
              <w:t xml:space="preserve"> ty</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15B0B2D5" w14:textId="77777777" w:rsidR="002757F9" w:rsidRDefault="002757F9"/>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6C94C87" w14:textId="40600602" w:rsidR="002757F9" w:rsidRDefault="002757F9">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6389A4E4" w14:textId="3263D263" w:rsidR="002757F9" w:rsidRDefault="002757F9">
            <w:r>
              <w:t>X</w:t>
            </w:r>
          </w:p>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3287B477" w14:textId="112A55EE" w:rsidR="002757F9" w:rsidRDefault="002757F9">
            <w:r>
              <w:t>X</w:t>
            </w:r>
          </w:p>
        </w:tc>
      </w:tr>
      <w:tr w:rsidR="002757F9" w14:paraId="500C4FAC" w14:textId="77777777" w:rsidTr="002757F9">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1DD5BC11" w14:textId="0D0561C1" w:rsidR="002757F9" w:rsidRPr="002757F9" w:rsidRDefault="002757F9">
            <w:pPr>
              <w:rPr>
                <w:lang w:val="vi-VN"/>
              </w:rPr>
            </w:pPr>
            <w:proofErr w:type="spellStart"/>
            <w:r>
              <w:t>Gửi</w:t>
            </w:r>
            <w:proofErr w:type="spellEnd"/>
            <w:r>
              <w:rPr>
                <w:lang w:val="vi-VN"/>
              </w:rPr>
              <w:t xml:space="preserve"> thông báo sinh nhật</w:t>
            </w:r>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2B9CA79A" w14:textId="36F08289" w:rsidR="002757F9" w:rsidRDefault="002757F9">
            <w: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33D6871A" w14:textId="65C3A1C5" w:rsidR="002757F9" w:rsidRDefault="002757F9">
            <w: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809C736" w14:textId="30A24698" w:rsidR="002757F9" w:rsidRDefault="002757F9">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3A2C497F" w14:textId="18A2C9EC" w:rsidR="002757F9" w:rsidRDefault="002757F9">
            <w:r>
              <w:t>X</w:t>
            </w:r>
          </w:p>
        </w:tc>
      </w:tr>
      <w:tr w:rsidR="002757F9" w14:paraId="6F733309" w14:textId="77777777" w:rsidTr="007224AD">
        <w:trPr>
          <w:trHeight w:val="253"/>
        </w:trPr>
        <w:tc>
          <w:tcPr>
            <w:tcW w:w="1977" w:type="pct"/>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1122C90F" w14:textId="5756AF83" w:rsidR="002757F9" w:rsidRPr="002757F9" w:rsidRDefault="002757F9">
            <w:pPr>
              <w:rPr>
                <w:lang w:val="vi-VN"/>
              </w:rPr>
            </w:pPr>
            <w:proofErr w:type="spellStart"/>
            <w:r>
              <w:t>Xuất</w:t>
            </w:r>
            <w:proofErr w:type="spellEnd"/>
            <w:r>
              <w:rPr>
                <w:lang w:val="vi-VN"/>
              </w:rPr>
              <w:t xml:space="preserve"> </w:t>
            </w:r>
            <w:proofErr w:type="spellStart"/>
            <w:r>
              <w:rPr>
                <w:lang w:val="vi-VN"/>
              </w:rPr>
              <w:t>file</w:t>
            </w:r>
            <w:proofErr w:type="spellEnd"/>
          </w:p>
        </w:tc>
        <w:tc>
          <w:tcPr>
            <w:tcW w:w="881"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7E87F9F2" w14:textId="06C387B9" w:rsidR="002757F9" w:rsidRDefault="007224AD">
            <w:r>
              <w:t>X</w:t>
            </w:r>
          </w:p>
        </w:tc>
        <w:tc>
          <w:tcPr>
            <w:tcW w:w="67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18CAD47" w14:textId="4217FA94" w:rsidR="002757F9" w:rsidRDefault="007224AD">
            <w:r>
              <w:t>X</w:t>
            </w:r>
          </w:p>
        </w:tc>
        <w:tc>
          <w:tcPr>
            <w:tcW w:w="634" w:type="pct"/>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CE05A14" w14:textId="6C113D01" w:rsidR="002757F9" w:rsidRDefault="007224AD">
            <w:r>
              <w:t>X</w:t>
            </w:r>
          </w:p>
        </w:tc>
        <w:tc>
          <w:tcPr>
            <w:tcW w:w="834" w:type="pct"/>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55EC9093" w14:textId="3976BDED" w:rsidR="002757F9" w:rsidRDefault="007224AD">
            <w:r>
              <w:t>X</w:t>
            </w:r>
          </w:p>
        </w:tc>
      </w:tr>
      <w:tr w:rsidR="007224AD" w14:paraId="12EE20D8" w14:textId="77777777" w:rsidTr="0001495E">
        <w:trPr>
          <w:trHeight w:val="253"/>
        </w:trPr>
        <w:tc>
          <w:tcPr>
            <w:tcW w:w="1977" w:type="pct"/>
            <w:tcBorders>
              <w:top w:val="single" w:sz="8" w:space="0" w:color="BFBFBF"/>
              <w:left w:val="single" w:sz="12" w:space="0" w:color="BFBFBF"/>
              <w:bottom w:val="single" w:sz="12" w:space="0" w:color="BFBFBF"/>
              <w:right w:val="single" w:sz="8" w:space="0" w:color="BFBFBF"/>
            </w:tcBorders>
            <w:tcMar>
              <w:top w:w="0" w:type="dxa"/>
              <w:left w:w="115" w:type="dxa"/>
              <w:bottom w:w="0" w:type="dxa"/>
              <w:right w:w="115" w:type="dxa"/>
            </w:tcMar>
          </w:tcPr>
          <w:p w14:paraId="30475E03" w14:textId="782AA508" w:rsidR="007224AD" w:rsidRPr="007224AD" w:rsidRDefault="007224AD">
            <w:pPr>
              <w:rPr>
                <w:lang w:val="vi-VN"/>
              </w:rPr>
            </w:pPr>
            <w:r>
              <w:t>Xem</w:t>
            </w:r>
            <w:r>
              <w:rPr>
                <w:lang w:val="vi-VN"/>
              </w:rPr>
              <w:t xml:space="preserve"> thông tin công ty</w:t>
            </w:r>
          </w:p>
        </w:tc>
        <w:tc>
          <w:tcPr>
            <w:tcW w:w="881"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3CEE5D93" w14:textId="1BA6522B" w:rsidR="007224AD" w:rsidRDefault="007224AD">
            <w:r>
              <w:t>X</w:t>
            </w:r>
          </w:p>
        </w:tc>
        <w:tc>
          <w:tcPr>
            <w:tcW w:w="67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1F88AAFE" w14:textId="734FD870" w:rsidR="007224AD" w:rsidRDefault="007224AD">
            <w:r>
              <w:t>X</w:t>
            </w:r>
          </w:p>
        </w:tc>
        <w:tc>
          <w:tcPr>
            <w:tcW w:w="634" w:type="pct"/>
            <w:tcBorders>
              <w:top w:val="single" w:sz="8" w:space="0" w:color="BFBFBF"/>
              <w:left w:val="single" w:sz="8" w:space="0" w:color="BFBFBF"/>
              <w:bottom w:val="single" w:sz="12" w:space="0" w:color="BFBFBF"/>
              <w:right w:val="single" w:sz="8" w:space="0" w:color="BFBFBF"/>
            </w:tcBorders>
            <w:tcMar>
              <w:top w:w="0" w:type="dxa"/>
              <w:left w:w="115" w:type="dxa"/>
              <w:bottom w:w="0" w:type="dxa"/>
              <w:right w:w="115" w:type="dxa"/>
            </w:tcMar>
          </w:tcPr>
          <w:p w14:paraId="59149CE7" w14:textId="3D178C47" w:rsidR="007224AD" w:rsidRDefault="007224AD">
            <w:r>
              <w:t>X</w:t>
            </w:r>
          </w:p>
        </w:tc>
        <w:tc>
          <w:tcPr>
            <w:tcW w:w="834" w:type="pct"/>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tcPr>
          <w:p w14:paraId="06D42077" w14:textId="33A7D0EA" w:rsidR="007224AD" w:rsidRDefault="007224AD">
            <w:r>
              <w:t>X</w:t>
            </w:r>
          </w:p>
        </w:tc>
      </w:tr>
    </w:tbl>
    <w:p w14:paraId="1B682FAC" w14:textId="77777777" w:rsidR="002D6741" w:rsidRPr="00516C12" w:rsidRDefault="002D6741" w:rsidP="002D6741">
      <w:pPr>
        <w:pStyle w:val="Heading1"/>
        <w:spacing w:line="360" w:lineRule="auto"/>
        <w:rPr>
          <w:rFonts w:cs="Arial"/>
        </w:rPr>
      </w:pPr>
      <w:bookmarkStart w:id="43" w:name="h.c4ozx2kwgicz" w:colFirst="0" w:colLast="0"/>
      <w:bookmarkStart w:id="44" w:name="_Toc525758027"/>
      <w:bookmarkStart w:id="45" w:name="_Toc155375208"/>
      <w:bookmarkStart w:id="46" w:name="_Toc427312947"/>
      <w:bookmarkStart w:id="47" w:name="_Toc362429690"/>
      <w:bookmarkEnd w:id="43"/>
      <w:r w:rsidRPr="00516C12">
        <w:rPr>
          <w:rFonts w:cs="Arial"/>
        </w:rPr>
        <w:t>Use Case Specifications</w:t>
      </w:r>
      <w:bookmarkEnd w:id="44"/>
      <w:bookmarkEnd w:id="45"/>
    </w:p>
    <w:p w14:paraId="2A82CAB7" w14:textId="2EFD42CF" w:rsidR="00FD73D0" w:rsidRDefault="00FD73D0" w:rsidP="00FD73D0">
      <w:pPr>
        <w:pStyle w:val="Heading2"/>
      </w:pPr>
      <w:bookmarkStart w:id="48" w:name="_Toc155375209"/>
      <w:r>
        <w:t>Common</w:t>
      </w:r>
      <w:bookmarkEnd w:id="48"/>
    </w:p>
    <w:p w14:paraId="5F581A27" w14:textId="1EC1A290" w:rsidR="00FD73D0" w:rsidRDefault="00DC3D15" w:rsidP="005D7202">
      <w:pPr>
        <w:pStyle w:val="Heading3"/>
      </w:pPr>
      <w:bookmarkStart w:id="49" w:name="_Ref152252650"/>
      <w:bookmarkStart w:id="50" w:name="_Toc155375210"/>
      <w:r>
        <w:t>UC1</w:t>
      </w:r>
      <w:r>
        <w:rPr>
          <w:lang w:val="vi-VN"/>
        </w:rPr>
        <w:t xml:space="preserve">: </w:t>
      </w:r>
      <w:proofErr w:type="spellStart"/>
      <w:r w:rsidR="00FD73D0">
        <w:t>Đăng</w:t>
      </w:r>
      <w:proofErr w:type="spellEnd"/>
      <w:r w:rsidR="00FD73D0">
        <w:t xml:space="preserve"> </w:t>
      </w:r>
      <w:proofErr w:type="spellStart"/>
      <w:r w:rsidR="00FD73D0">
        <w:t>nhập</w:t>
      </w:r>
      <w:bookmarkEnd w:id="49"/>
      <w:bookmarkEnd w:id="50"/>
      <w:proofErr w:type="spell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5D7202" w:rsidRPr="00516C12" w14:paraId="01257E73" w14:textId="77777777">
        <w:tc>
          <w:tcPr>
            <w:tcW w:w="957" w:type="pct"/>
            <w:shd w:val="clear" w:color="auto" w:fill="D9D9D9" w:themeFill="background1" w:themeFillShade="D9"/>
          </w:tcPr>
          <w:p w14:paraId="01569C0E" w14:textId="77777777" w:rsidR="005D7202" w:rsidRPr="00516C12" w:rsidRDefault="005D7202">
            <w:pPr>
              <w:rPr>
                <w:rFonts w:cs="Arial"/>
                <w:b/>
              </w:rPr>
            </w:pPr>
            <w:r w:rsidRPr="00516C12">
              <w:rPr>
                <w:rFonts w:cs="Arial"/>
                <w:b/>
              </w:rPr>
              <w:t>Objective</w:t>
            </w:r>
          </w:p>
        </w:tc>
        <w:tc>
          <w:tcPr>
            <w:tcW w:w="4043" w:type="pct"/>
          </w:tcPr>
          <w:p w14:paraId="72AD65C0" w14:textId="63C96A4C" w:rsidR="005D7202" w:rsidRPr="005E3B3E" w:rsidRDefault="005D7202">
            <w:pPr>
              <w:rPr>
                <w:rFonts w:cs="Arial"/>
                <w:lang w:val="vi-VN"/>
              </w:rPr>
            </w:pPr>
            <w:proofErr w:type="spellStart"/>
            <w:r>
              <w:rPr>
                <w:rFonts w:cs="Arial"/>
                <w:lang w:val="en-US"/>
              </w:rPr>
              <w:t>Tính</w:t>
            </w:r>
            <w:proofErr w:type="spellEnd"/>
            <w:r>
              <w:rPr>
                <w:rFonts w:cs="Arial"/>
                <w:lang w:val="vi-VN"/>
              </w:rPr>
              <w:t xml:space="preserve"> năng này cho phép NSD đăng nhập vào hệ thống với tài khoản cá nhân của mình</w:t>
            </w:r>
          </w:p>
        </w:tc>
      </w:tr>
      <w:tr w:rsidR="005D7202" w:rsidRPr="00516C12" w14:paraId="2A64AB33" w14:textId="77777777">
        <w:tc>
          <w:tcPr>
            <w:tcW w:w="957" w:type="pct"/>
            <w:shd w:val="clear" w:color="auto" w:fill="D9D9D9" w:themeFill="background1" w:themeFillShade="D9"/>
          </w:tcPr>
          <w:p w14:paraId="1670BEFF" w14:textId="77777777" w:rsidR="005D7202" w:rsidRPr="00516C12" w:rsidRDefault="005D7202">
            <w:pPr>
              <w:rPr>
                <w:rFonts w:cs="Arial"/>
                <w:b/>
              </w:rPr>
            </w:pPr>
            <w:r w:rsidRPr="00516C12">
              <w:rPr>
                <w:rFonts w:cs="Arial"/>
                <w:b/>
              </w:rPr>
              <w:t>Actor</w:t>
            </w:r>
          </w:p>
        </w:tc>
        <w:tc>
          <w:tcPr>
            <w:tcW w:w="4043" w:type="pct"/>
          </w:tcPr>
          <w:p w14:paraId="7E5BFF78" w14:textId="3D9DAB19" w:rsidR="005D7202" w:rsidRPr="005E3B3E" w:rsidRDefault="005D7202">
            <w:pPr>
              <w:rPr>
                <w:rFonts w:cs="Arial"/>
                <w:lang w:val="vi-VN"/>
              </w:rPr>
            </w:pPr>
            <w:r>
              <w:rPr>
                <w:rFonts w:cs="Arial"/>
                <w:lang w:val="vi-VN"/>
              </w:rPr>
              <w:t>Nhân viên quản lý kho, lái xe, system adminstrator</w:t>
            </w:r>
          </w:p>
        </w:tc>
      </w:tr>
      <w:tr w:rsidR="005D7202" w:rsidRPr="00516C12" w14:paraId="3F972E21" w14:textId="77777777">
        <w:tc>
          <w:tcPr>
            <w:tcW w:w="957" w:type="pct"/>
            <w:shd w:val="clear" w:color="auto" w:fill="D9D9D9" w:themeFill="background1" w:themeFillShade="D9"/>
          </w:tcPr>
          <w:p w14:paraId="7308847D" w14:textId="77777777" w:rsidR="005D7202" w:rsidRPr="00516C12" w:rsidRDefault="005D7202">
            <w:pPr>
              <w:rPr>
                <w:rFonts w:cs="Arial"/>
                <w:b/>
              </w:rPr>
            </w:pPr>
            <w:r w:rsidRPr="00516C12">
              <w:rPr>
                <w:rFonts w:cs="Arial"/>
                <w:b/>
              </w:rPr>
              <w:t>Trigger</w:t>
            </w:r>
          </w:p>
        </w:tc>
        <w:tc>
          <w:tcPr>
            <w:tcW w:w="4043" w:type="pct"/>
          </w:tcPr>
          <w:p w14:paraId="28CF9BC2" w14:textId="54CD2B74" w:rsidR="005D7202" w:rsidRPr="005E3B3E" w:rsidRDefault="005D7202">
            <w:pPr>
              <w:rPr>
                <w:rFonts w:cs="Arial"/>
                <w:lang w:val="vi-VN"/>
              </w:rPr>
            </w:pPr>
            <w:r>
              <w:rPr>
                <w:rFonts w:cs="Arial"/>
                <w:lang w:val="vi-VN"/>
              </w:rPr>
              <w:t>Click vào biểu tượng của phần mềm</w:t>
            </w:r>
          </w:p>
        </w:tc>
      </w:tr>
      <w:tr w:rsidR="005D7202" w:rsidRPr="00516C12" w14:paraId="7FB541E1" w14:textId="77777777">
        <w:tc>
          <w:tcPr>
            <w:tcW w:w="957" w:type="pct"/>
            <w:shd w:val="clear" w:color="auto" w:fill="D9D9D9" w:themeFill="background1" w:themeFillShade="D9"/>
          </w:tcPr>
          <w:p w14:paraId="25D17ADC" w14:textId="77777777" w:rsidR="005D7202" w:rsidRPr="00516C12" w:rsidRDefault="005D7202">
            <w:pPr>
              <w:rPr>
                <w:rFonts w:cs="Arial"/>
                <w:b/>
              </w:rPr>
            </w:pPr>
            <w:r w:rsidRPr="00516C12">
              <w:rPr>
                <w:rFonts w:cs="Arial"/>
                <w:b/>
              </w:rPr>
              <w:t>Pre-conditions</w:t>
            </w:r>
          </w:p>
        </w:tc>
        <w:tc>
          <w:tcPr>
            <w:tcW w:w="4043" w:type="pct"/>
          </w:tcPr>
          <w:p w14:paraId="25C4887F" w14:textId="037E8F21" w:rsidR="005D7202" w:rsidRPr="005E3B3E" w:rsidRDefault="005D7202">
            <w:pPr>
              <w:pStyle w:val="BulletList1"/>
            </w:pPr>
            <w:r>
              <w:t>NSD</w:t>
            </w:r>
            <w:r>
              <w:rPr>
                <w:lang w:val="vi-VN"/>
              </w:rPr>
              <w:t xml:space="preserve"> truy cập vào website lần đầu tiên</w:t>
            </w:r>
          </w:p>
        </w:tc>
      </w:tr>
      <w:tr w:rsidR="005D7202" w:rsidRPr="00516C12" w14:paraId="4364E753" w14:textId="77777777">
        <w:tc>
          <w:tcPr>
            <w:tcW w:w="957" w:type="pct"/>
            <w:shd w:val="clear" w:color="auto" w:fill="D9D9D9" w:themeFill="background1" w:themeFillShade="D9"/>
          </w:tcPr>
          <w:p w14:paraId="67AD5B75" w14:textId="77777777" w:rsidR="005D7202" w:rsidRPr="00516C12" w:rsidRDefault="005D7202">
            <w:pPr>
              <w:rPr>
                <w:rFonts w:cs="Arial"/>
                <w:b/>
              </w:rPr>
            </w:pPr>
            <w:r w:rsidRPr="00516C12">
              <w:rPr>
                <w:rFonts w:cs="Arial"/>
                <w:b/>
              </w:rPr>
              <w:t>Post-condition</w:t>
            </w:r>
          </w:p>
        </w:tc>
        <w:tc>
          <w:tcPr>
            <w:tcW w:w="4043" w:type="pct"/>
          </w:tcPr>
          <w:p w14:paraId="009A8820" w14:textId="5BD8A8DD" w:rsidR="005D7202" w:rsidRPr="00BD77BF" w:rsidRDefault="005D7202">
            <w:pPr>
              <w:rPr>
                <w:rFonts w:cs="Arial"/>
                <w:lang w:val="vi-VN"/>
              </w:rPr>
            </w:pPr>
            <w:r>
              <w:rPr>
                <w:rFonts w:cs="Arial"/>
                <w:lang w:val="vi-VN"/>
              </w:rPr>
              <w:t>NSD đăng nhập thành công vào hệ thống</w:t>
            </w:r>
          </w:p>
        </w:tc>
      </w:tr>
    </w:tbl>
    <w:p w14:paraId="110B41BC" w14:textId="77777777" w:rsidR="005D7202" w:rsidRDefault="005D7202" w:rsidP="005D7202">
      <w:pPr>
        <w:rPr>
          <w:b/>
          <w:bCs/>
          <w:color w:val="1F4E79" w:themeColor="accent1" w:themeShade="80"/>
          <w:sz w:val="22"/>
          <w:szCs w:val="22"/>
          <w:lang w:val="vi-VN" w:eastAsia="en-US"/>
        </w:rPr>
      </w:pPr>
      <w:r w:rsidRPr="00BD77BF">
        <w:rPr>
          <w:b/>
          <w:bCs/>
          <w:color w:val="1F4E79" w:themeColor="accent1" w:themeShade="80"/>
          <w:sz w:val="22"/>
          <w:szCs w:val="22"/>
          <w:lang w:val="en-US" w:eastAsia="en-US"/>
        </w:rPr>
        <w:t>Activity</w:t>
      </w:r>
      <w:r w:rsidRPr="00BD77BF">
        <w:rPr>
          <w:b/>
          <w:bCs/>
          <w:color w:val="1F4E79" w:themeColor="accent1" w:themeShade="80"/>
          <w:sz w:val="22"/>
          <w:szCs w:val="22"/>
          <w:lang w:val="vi-VN" w:eastAsia="en-US"/>
        </w:rPr>
        <w:t xml:space="preserve"> Flow</w:t>
      </w:r>
    </w:p>
    <w:p w14:paraId="77E57B6C" w14:textId="7B619265" w:rsidR="005D7202" w:rsidRDefault="007E2C87" w:rsidP="005D7202">
      <w:pPr>
        <w:jc w:val="center"/>
        <w:rPr>
          <w:b/>
          <w:bCs/>
          <w:color w:val="1F4E79" w:themeColor="accent1" w:themeShade="80"/>
          <w:sz w:val="22"/>
          <w:szCs w:val="22"/>
          <w:lang w:val="vi-VN" w:eastAsia="en-US"/>
        </w:rPr>
      </w:pPr>
      <w:r w:rsidRPr="007E2C87">
        <w:rPr>
          <w:b/>
          <w:bCs/>
          <w:noProof/>
          <w:color w:val="1F4E79" w:themeColor="accent1" w:themeShade="80"/>
          <w:sz w:val="22"/>
          <w:szCs w:val="22"/>
          <w:lang w:val="vi-VN" w:eastAsia="en-US"/>
        </w:rPr>
        <w:lastRenderedPageBreak/>
        <w:drawing>
          <wp:inline distT="0" distB="0" distL="0" distR="0" wp14:anchorId="693A24F3" wp14:editId="76A86CA5">
            <wp:extent cx="5110200" cy="3943379"/>
            <wp:effectExtent l="0" t="0" r="0" b="0"/>
            <wp:docPr id="1562094960" name="Picture 1562094960"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94960" name="Picture 1" descr="A diagram of a system&#10;&#10;Description automatically generated"/>
                    <pic:cNvPicPr/>
                  </pic:nvPicPr>
                  <pic:blipFill>
                    <a:blip r:embed="rId24"/>
                    <a:stretch>
                      <a:fillRect/>
                    </a:stretch>
                  </pic:blipFill>
                  <pic:spPr>
                    <a:xfrm>
                      <a:off x="0" y="0"/>
                      <a:ext cx="5110200" cy="3943379"/>
                    </a:xfrm>
                    <a:prstGeom prst="rect">
                      <a:avLst/>
                    </a:prstGeom>
                  </pic:spPr>
                </pic:pic>
              </a:graphicData>
            </a:graphic>
          </wp:inline>
        </w:drawing>
      </w:r>
    </w:p>
    <w:p w14:paraId="39BCCBEE" w14:textId="77777777" w:rsidR="005D7202" w:rsidRPr="00516C12" w:rsidRDefault="005D7202" w:rsidP="005D7202">
      <w:pPr>
        <w:rPr>
          <w:rFonts w:eastAsiaTheme="majorEastAsia" w:cs="Arial"/>
          <w:b/>
          <w:color w:val="1F3864" w:themeColor="accent5" w:themeShade="80"/>
          <w:sz w:val="22"/>
          <w:lang w:val="en-US" w:eastAsia="en-US"/>
        </w:rPr>
      </w:pPr>
      <w:r w:rsidRPr="00516C12">
        <w:rPr>
          <w:rFonts w:eastAsiaTheme="majorEastAsia" w:cs="Arial"/>
          <w:b/>
          <w:color w:val="1F3864" w:themeColor="accent5" w:themeShade="80"/>
          <w:sz w:val="22"/>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5D7202" w:rsidRPr="00516C12" w14:paraId="61D52BFE" w14:textId="77777777">
        <w:trPr>
          <w:trHeight w:val="253"/>
        </w:trPr>
        <w:tc>
          <w:tcPr>
            <w:tcW w:w="548" w:type="pct"/>
            <w:shd w:val="clear" w:color="auto" w:fill="D9D9D9" w:themeFill="background1" w:themeFillShade="D9"/>
          </w:tcPr>
          <w:p w14:paraId="1AE8404E" w14:textId="77777777" w:rsidR="005D7202" w:rsidRPr="00516C12" w:rsidRDefault="005D7202">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5AF7B7D1" w14:textId="77777777" w:rsidR="005D7202" w:rsidRPr="00516C12" w:rsidRDefault="005D7202">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6C53B1B4" w14:textId="77777777" w:rsidR="005D7202" w:rsidRPr="00516C12" w:rsidRDefault="005D7202">
            <w:pPr>
              <w:rPr>
                <w:rFonts w:cs="Arial"/>
                <w:b/>
                <w:bCs/>
                <w:szCs w:val="20"/>
                <w:lang w:eastAsia="en-US"/>
              </w:rPr>
            </w:pPr>
            <w:r w:rsidRPr="00516C12">
              <w:rPr>
                <w:rFonts w:cs="Arial"/>
                <w:b/>
                <w:szCs w:val="20"/>
                <w:lang w:eastAsia="en-US"/>
              </w:rPr>
              <w:t>Description</w:t>
            </w:r>
          </w:p>
        </w:tc>
      </w:tr>
      <w:tr w:rsidR="005D7202" w:rsidRPr="00516C12" w14:paraId="6911287B" w14:textId="77777777">
        <w:trPr>
          <w:trHeight w:val="253"/>
        </w:trPr>
        <w:tc>
          <w:tcPr>
            <w:tcW w:w="548" w:type="pct"/>
          </w:tcPr>
          <w:p w14:paraId="4A0594CD" w14:textId="77777777" w:rsidR="005D7202" w:rsidRDefault="005D7202">
            <w:pPr>
              <w:rPr>
                <w:rFonts w:cs="Arial"/>
                <w:szCs w:val="20"/>
                <w:lang w:eastAsia="en-US"/>
              </w:rPr>
            </w:pPr>
            <w:r w:rsidRPr="00516C12">
              <w:rPr>
                <w:rFonts w:cs="Arial"/>
                <w:szCs w:val="20"/>
                <w:lang w:eastAsia="en-US"/>
              </w:rPr>
              <w:t>(2)</w:t>
            </w:r>
          </w:p>
          <w:p w14:paraId="1AF32497" w14:textId="6EA50C48" w:rsidR="005D7202" w:rsidRPr="00675555" w:rsidRDefault="005D7202">
            <w:pPr>
              <w:rPr>
                <w:rFonts w:cs="Arial"/>
                <w:szCs w:val="20"/>
                <w:lang w:val="vi-VN" w:eastAsia="en-US"/>
              </w:rPr>
            </w:pPr>
            <w:r>
              <w:rPr>
                <w:rFonts w:cs="Arial"/>
                <w:szCs w:val="20"/>
                <w:lang w:val="vi-VN" w:eastAsia="en-US"/>
              </w:rPr>
              <w:t xml:space="preserve">(2.1) </w:t>
            </w:r>
          </w:p>
        </w:tc>
        <w:tc>
          <w:tcPr>
            <w:tcW w:w="548" w:type="pct"/>
            <w:shd w:val="clear" w:color="auto" w:fill="auto"/>
          </w:tcPr>
          <w:p w14:paraId="7CCF70CB" w14:textId="0C6CAC6E" w:rsidR="005D7202" w:rsidRDefault="005D7202">
            <w:pPr>
              <w:pStyle w:val="Caption"/>
              <w:jc w:val="left"/>
            </w:pPr>
            <w:r>
              <w:t xml:space="preserve">BR </w:t>
            </w:r>
            <w:r>
              <w:fldChar w:fldCharType="begin"/>
            </w:r>
            <w:r>
              <w:instrText xml:space="preserve"> SEQ BR \* ARABIC </w:instrText>
            </w:r>
            <w:r>
              <w:fldChar w:fldCharType="separate"/>
            </w:r>
            <w:r w:rsidR="005E1475">
              <w:rPr>
                <w:noProof/>
              </w:rPr>
              <w:t>1</w:t>
            </w:r>
            <w:r>
              <w:fldChar w:fldCharType="end"/>
            </w:r>
          </w:p>
          <w:p w14:paraId="3D2727F0" w14:textId="77777777" w:rsidR="005D7202" w:rsidRPr="00516C12" w:rsidRDefault="005D7202">
            <w:pPr>
              <w:pStyle w:val="BRTitle"/>
            </w:pPr>
          </w:p>
        </w:tc>
        <w:tc>
          <w:tcPr>
            <w:tcW w:w="3904" w:type="pct"/>
            <w:shd w:val="clear" w:color="auto" w:fill="auto"/>
          </w:tcPr>
          <w:p w14:paraId="2233F656" w14:textId="7BCCE95E" w:rsidR="005D7202" w:rsidRDefault="007E2C87">
            <w:pPr>
              <w:rPr>
                <w:rFonts w:cs="Arial"/>
                <w:b/>
                <w:szCs w:val="20"/>
                <w:u w:val="single"/>
                <w:lang w:eastAsia="en-US"/>
              </w:rPr>
            </w:pPr>
            <w:r>
              <w:rPr>
                <w:rFonts w:cs="Arial"/>
                <w:b/>
                <w:szCs w:val="20"/>
                <w:u w:val="single"/>
                <w:lang w:eastAsia="en-US"/>
              </w:rPr>
              <w:t>Validating rules</w:t>
            </w:r>
            <w:r w:rsidR="005D7202" w:rsidRPr="00386665">
              <w:rPr>
                <w:rFonts w:cs="Arial"/>
                <w:b/>
                <w:szCs w:val="20"/>
                <w:u w:val="single"/>
                <w:lang w:eastAsia="en-US"/>
              </w:rPr>
              <w:t>:</w:t>
            </w:r>
          </w:p>
          <w:p w14:paraId="17C5C8D9" w14:textId="77777777" w:rsidR="007E2C87" w:rsidRDefault="00756508" w:rsidP="00756508">
            <w:pPr>
              <w:pStyle w:val="Body"/>
            </w:pP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hiện</w:t>
            </w:r>
            <w:proofErr w:type="spellEnd"/>
            <w:r>
              <w:t xml:space="preserve"> validate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w:t>
            </w:r>
          </w:p>
          <w:p w14:paraId="69A99919" w14:textId="3E7A9BCE" w:rsidR="00756508" w:rsidRDefault="00756508" w:rsidP="00A82554">
            <w:pPr>
              <w:pStyle w:val="BulletList1"/>
            </w:pPr>
            <w:r>
              <w:t xml:space="preserve">Trường </w:t>
            </w:r>
            <w:proofErr w:type="spellStart"/>
            <w:r>
              <w:t>hợp</w:t>
            </w:r>
            <w:proofErr w:type="spellEnd"/>
            <w:r>
              <w:t xml:space="preserve"> [</w:t>
            </w:r>
            <w:proofErr w:type="spellStart"/>
            <w:r>
              <w:t>Mã</w:t>
            </w:r>
            <w:proofErr w:type="spellEnd"/>
            <w:r>
              <w:t xml:space="preserve"> </w:t>
            </w:r>
            <w:proofErr w:type="spellStart"/>
            <w:r>
              <w:t>nhân</w:t>
            </w:r>
            <w:proofErr w:type="spellEnd"/>
            <w:r>
              <w:t xml:space="preserve"> </w:t>
            </w:r>
            <w:proofErr w:type="spellStart"/>
            <w:r>
              <w:t>viên</w:t>
            </w:r>
            <w:proofErr w:type="spellEnd"/>
            <w:r>
              <w:t xml:space="preserve">] is blank </w:t>
            </w:r>
            <w:proofErr w:type="spellStart"/>
            <w:r>
              <w:t>hệ</w:t>
            </w:r>
            <w:proofErr w:type="spellEnd"/>
            <w:r>
              <w:t xml:space="preserve"> </w:t>
            </w:r>
            <w:proofErr w:type="spellStart"/>
            <w:r>
              <w:t>thống</w:t>
            </w:r>
            <w:proofErr w:type="spellEnd"/>
            <w:r>
              <w:t xml:space="preserve">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r>
              <w:fldChar w:fldCharType="begin"/>
            </w:r>
            <w:r>
              <w:instrText xml:space="preserve"> REF _Ref151368894 \h </w:instrText>
            </w:r>
            <w:r w:rsidR="00A82554">
              <w:instrText xml:space="preserve"> \* MERGEFORMAT </w:instrText>
            </w:r>
            <w:r>
              <w:fldChar w:fldCharType="separate"/>
            </w:r>
            <w:r w:rsidR="005E1475">
              <w:t xml:space="preserve">MSG </w:t>
            </w:r>
            <w:r w:rsidR="005E1475">
              <w:rPr>
                <w:noProof/>
              </w:rPr>
              <w:t>1</w:t>
            </w:r>
            <w:r w:rsidR="005E1475" w:rsidRPr="005E1475">
              <w:rPr>
                <w:noProof/>
              </w:rPr>
              <w:t>.</w:t>
            </w:r>
            <w:r w:rsidR="005E1475" w:rsidRPr="005E1475">
              <w:t xml:space="preserve"> “Trường </w:t>
            </w:r>
            <w:proofErr w:type="spellStart"/>
            <w:r w:rsidR="005E1475" w:rsidRPr="005E1475">
              <w:t>dữ</w:t>
            </w:r>
            <w:proofErr w:type="spellEnd"/>
            <w:r w:rsidR="005E1475" w:rsidRPr="005E1475">
              <w:t xml:space="preserve"> </w:t>
            </w:r>
            <w:proofErr w:type="spellStart"/>
            <w:r w:rsidR="005E1475" w:rsidRPr="005E1475">
              <w:t>liệu</w:t>
            </w:r>
            <w:proofErr w:type="spellEnd"/>
            <w:r w:rsidR="005E1475" w:rsidRPr="005E1475">
              <w:t xml:space="preserve"> </w:t>
            </w:r>
            <w:proofErr w:type="spellStart"/>
            <w:r w:rsidR="005E1475" w:rsidRPr="005E1475">
              <w:t>này</w:t>
            </w:r>
            <w:proofErr w:type="spellEnd"/>
            <w:r w:rsidR="005E1475" w:rsidRPr="005E1475">
              <w:t xml:space="preserve"> </w:t>
            </w:r>
            <w:proofErr w:type="spellStart"/>
            <w:r w:rsidR="005E1475" w:rsidRPr="005E1475">
              <w:t>không</w:t>
            </w:r>
            <w:proofErr w:type="spellEnd"/>
            <w:r w:rsidR="005E1475" w:rsidRPr="005E1475">
              <w:t xml:space="preserve"> </w:t>
            </w:r>
            <w:proofErr w:type="spellStart"/>
            <w:r w:rsidR="005E1475" w:rsidRPr="005E1475">
              <w:t>được</w:t>
            </w:r>
            <w:proofErr w:type="spellEnd"/>
            <w:r w:rsidR="005E1475" w:rsidRPr="005E1475">
              <w:t xml:space="preserve"> </w:t>
            </w:r>
            <w:proofErr w:type="spellStart"/>
            <w:r w:rsidR="005E1475" w:rsidRPr="005E1475">
              <w:t>bỏ</w:t>
            </w:r>
            <w:proofErr w:type="spellEnd"/>
            <w:r w:rsidR="005E1475" w:rsidRPr="005E1475">
              <w:t xml:space="preserve"> </w:t>
            </w:r>
            <w:proofErr w:type="spellStart"/>
            <w:r w:rsidR="005E1475" w:rsidRPr="005E1475">
              <w:t>trống</w:t>
            </w:r>
            <w:proofErr w:type="spellEnd"/>
            <w:r w:rsidR="005E1475" w:rsidRPr="005E1475">
              <w:t>”</w:t>
            </w:r>
            <w:r>
              <w:fldChar w:fldCharType="end"/>
            </w:r>
          </w:p>
          <w:p w14:paraId="3305300D" w14:textId="04334420" w:rsidR="00756508" w:rsidRPr="007E2C87" w:rsidRDefault="00756508" w:rsidP="005E1475">
            <w:pPr>
              <w:pStyle w:val="BulletList1"/>
            </w:pPr>
            <w:r>
              <w:t xml:space="preserve">Trường </w:t>
            </w:r>
            <w:proofErr w:type="spellStart"/>
            <w:r>
              <w:t>hợp</w:t>
            </w:r>
            <w:proofErr w:type="spellEnd"/>
            <w:r>
              <w:t xml:space="preserve"> [</w:t>
            </w:r>
            <w:proofErr w:type="spellStart"/>
            <w:r>
              <w:t>Mật</w:t>
            </w:r>
            <w:proofErr w:type="spellEnd"/>
            <w:r>
              <w:t xml:space="preserve"> </w:t>
            </w:r>
            <w:proofErr w:type="spellStart"/>
            <w:r>
              <w:t>khẩu</w:t>
            </w:r>
            <w:proofErr w:type="spellEnd"/>
            <w:r>
              <w:t xml:space="preserve">] is blank </w:t>
            </w:r>
            <w:proofErr w:type="spellStart"/>
            <w:r>
              <w:t>hệ</w:t>
            </w:r>
            <w:proofErr w:type="spellEnd"/>
            <w:r>
              <w:t xml:space="preserve"> </w:t>
            </w:r>
            <w:proofErr w:type="spellStart"/>
            <w:r>
              <w:t>thống</w:t>
            </w:r>
            <w:proofErr w:type="spellEnd"/>
            <w:r>
              <w:t xml:space="preserve">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r w:rsidR="008A582C">
              <w:fldChar w:fldCharType="begin"/>
            </w:r>
            <w:r w:rsidR="008A582C">
              <w:instrText xml:space="preserve"> REF _Ref151368894 \h </w:instrText>
            </w:r>
            <w:r w:rsidR="00A82554">
              <w:instrText xml:space="preserve"> \* MERGEFORMAT </w:instrText>
            </w:r>
            <w:r w:rsidR="008A582C">
              <w:fldChar w:fldCharType="separate"/>
            </w:r>
            <w:r w:rsidR="005E1475">
              <w:t xml:space="preserve">MSG </w:t>
            </w:r>
            <w:r w:rsidR="005E1475">
              <w:rPr>
                <w:noProof/>
              </w:rPr>
              <w:t>1</w:t>
            </w:r>
            <w:r w:rsidR="005E1475" w:rsidRPr="005E1475">
              <w:rPr>
                <w:noProof/>
              </w:rPr>
              <w:t>.</w:t>
            </w:r>
            <w:r w:rsidR="005E1475" w:rsidRPr="005E1475">
              <w:t xml:space="preserve"> “Trường </w:t>
            </w:r>
            <w:proofErr w:type="spellStart"/>
            <w:r w:rsidR="005E1475" w:rsidRPr="005E1475">
              <w:t>dữ</w:t>
            </w:r>
            <w:proofErr w:type="spellEnd"/>
            <w:r w:rsidR="005E1475" w:rsidRPr="005E1475">
              <w:t xml:space="preserve"> </w:t>
            </w:r>
            <w:proofErr w:type="spellStart"/>
            <w:r w:rsidR="005E1475" w:rsidRPr="005E1475">
              <w:t>liệu</w:t>
            </w:r>
            <w:proofErr w:type="spellEnd"/>
            <w:r w:rsidR="005E1475" w:rsidRPr="005E1475">
              <w:t xml:space="preserve"> </w:t>
            </w:r>
            <w:proofErr w:type="spellStart"/>
            <w:r w:rsidR="005E1475" w:rsidRPr="005E1475">
              <w:t>này</w:t>
            </w:r>
            <w:proofErr w:type="spellEnd"/>
            <w:r w:rsidR="005E1475" w:rsidRPr="005E1475">
              <w:t xml:space="preserve"> </w:t>
            </w:r>
            <w:proofErr w:type="spellStart"/>
            <w:r w:rsidR="005E1475" w:rsidRPr="005E1475">
              <w:t>không</w:t>
            </w:r>
            <w:proofErr w:type="spellEnd"/>
            <w:r w:rsidR="005E1475" w:rsidRPr="005E1475">
              <w:t xml:space="preserve"> </w:t>
            </w:r>
            <w:proofErr w:type="spellStart"/>
            <w:r w:rsidR="005E1475" w:rsidRPr="005E1475">
              <w:t>được</w:t>
            </w:r>
            <w:proofErr w:type="spellEnd"/>
            <w:r w:rsidR="005E1475" w:rsidRPr="005E1475">
              <w:t xml:space="preserve"> </w:t>
            </w:r>
            <w:proofErr w:type="spellStart"/>
            <w:r w:rsidR="005E1475" w:rsidRPr="005E1475">
              <w:t>bỏ</w:t>
            </w:r>
            <w:proofErr w:type="spellEnd"/>
            <w:r w:rsidR="005E1475" w:rsidRPr="005E1475">
              <w:t xml:space="preserve"> </w:t>
            </w:r>
            <w:proofErr w:type="spellStart"/>
            <w:r w:rsidR="005E1475" w:rsidRPr="005E1475">
              <w:t>trống</w:t>
            </w:r>
            <w:proofErr w:type="spellEnd"/>
            <w:r w:rsidR="005E1475" w:rsidRPr="005E1475">
              <w:t>”</w:t>
            </w:r>
            <w:r w:rsidR="008A582C">
              <w:fldChar w:fldCharType="end"/>
            </w:r>
          </w:p>
        </w:tc>
      </w:tr>
      <w:tr w:rsidR="005D7202" w:rsidRPr="00516C12" w14:paraId="26DA2323" w14:textId="77777777">
        <w:trPr>
          <w:trHeight w:val="253"/>
        </w:trPr>
        <w:tc>
          <w:tcPr>
            <w:tcW w:w="548" w:type="pct"/>
          </w:tcPr>
          <w:p w14:paraId="524AD4A5" w14:textId="77777777" w:rsidR="005D7202" w:rsidRDefault="005D7202">
            <w:pPr>
              <w:rPr>
                <w:rFonts w:cs="Arial"/>
                <w:szCs w:val="20"/>
                <w:lang w:eastAsia="en-US"/>
              </w:rPr>
            </w:pPr>
          </w:p>
          <w:p w14:paraId="1BCC8F3E" w14:textId="0A5997E3" w:rsidR="005D7202" w:rsidRPr="00675555" w:rsidRDefault="005D7202">
            <w:pPr>
              <w:rPr>
                <w:rFonts w:cs="Arial"/>
                <w:szCs w:val="20"/>
                <w:lang w:val="vi-VN" w:eastAsia="en-US"/>
              </w:rPr>
            </w:pPr>
            <w:r>
              <w:rPr>
                <w:rFonts w:cs="Arial"/>
                <w:szCs w:val="20"/>
                <w:lang w:val="vi-VN" w:eastAsia="en-US"/>
              </w:rPr>
              <w:t>(</w:t>
            </w:r>
            <w:r w:rsidR="0002391D">
              <w:rPr>
                <w:rFonts w:cs="Arial"/>
                <w:szCs w:val="20"/>
                <w:lang w:val="vi-VN" w:eastAsia="en-US"/>
              </w:rPr>
              <w:t>2.2</w:t>
            </w:r>
            <w:r>
              <w:rPr>
                <w:rFonts w:cs="Arial"/>
                <w:szCs w:val="20"/>
                <w:lang w:val="vi-VN" w:eastAsia="en-US"/>
              </w:rPr>
              <w:t>)</w:t>
            </w:r>
          </w:p>
        </w:tc>
        <w:tc>
          <w:tcPr>
            <w:tcW w:w="548" w:type="pct"/>
            <w:shd w:val="clear" w:color="auto" w:fill="auto"/>
          </w:tcPr>
          <w:p w14:paraId="119FF413" w14:textId="7F5E3BBE" w:rsidR="005D7202" w:rsidRDefault="005D7202">
            <w:pPr>
              <w:pStyle w:val="Caption"/>
              <w:jc w:val="left"/>
            </w:pPr>
            <w:r>
              <w:t xml:space="preserve">BR </w:t>
            </w:r>
            <w:r>
              <w:fldChar w:fldCharType="begin"/>
            </w:r>
            <w:r>
              <w:instrText xml:space="preserve"> SEQ BR \* ARABIC </w:instrText>
            </w:r>
            <w:r>
              <w:fldChar w:fldCharType="separate"/>
            </w:r>
            <w:r w:rsidR="005E1475">
              <w:rPr>
                <w:noProof/>
              </w:rPr>
              <w:t>2</w:t>
            </w:r>
            <w:r>
              <w:fldChar w:fldCharType="end"/>
            </w:r>
          </w:p>
          <w:p w14:paraId="4063395F" w14:textId="77777777" w:rsidR="005D7202" w:rsidRDefault="005D7202">
            <w:pPr>
              <w:pStyle w:val="Caption"/>
              <w:jc w:val="left"/>
            </w:pPr>
          </w:p>
        </w:tc>
        <w:tc>
          <w:tcPr>
            <w:tcW w:w="3904" w:type="pct"/>
            <w:shd w:val="clear" w:color="auto" w:fill="auto"/>
          </w:tcPr>
          <w:p w14:paraId="399CBB64" w14:textId="207F0045" w:rsidR="005D7202" w:rsidRDefault="0002391D">
            <w:pPr>
              <w:rPr>
                <w:rFonts w:cs="Arial"/>
                <w:b/>
                <w:szCs w:val="20"/>
                <w:u w:val="single"/>
                <w:lang w:val="vi-VN" w:eastAsia="en-US"/>
              </w:rPr>
            </w:pPr>
            <w:r>
              <w:rPr>
                <w:rFonts w:cs="Arial"/>
                <w:b/>
                <w:szCs w:val="20"/>
                <w:u w:val="single"/>
                <w:lang w:eastAsia="en-US"/>
              </w:rPr>
              <w:t>Logging</w:t>
            </w:r>
            <w:r>
              <w:rPr>
                <w:rFonts w:cs="Arial"/>
                <w:b/>
                <w:szCs w:val="20"/>
                <w:u w:val="single"/>
                <w:lang w:val="vi-VN" w:eastAsia="en-US"/>
              </w:rPr>
              <w:t xml:space="preserve"> in </w:t>
            </w:r>
            <w:r w:rsidR="005D7202">
              <w:rPr>
                <w:rFonts w:cs="Arial"/>
                <w:b/>
                <w:szCs w:val="20"/>
                <w:u w:val="single"/>
                <w:lang w:val="vi-VN" w:eastAsia="en-US"/>
              </w:rPr>
              <w:t>Rules:</w:t>
            </w:r>
          </w:p>
          <w:p w14:paraId="4CCDC8EA" w14:textId="77777777" w:rsidR="005D7202" w:rsidRDefault="005D7202">
            <w:pPr>
              <w:rPr>
                <w:lang w:val="vi-VN" w:eastAsia="en-US"/>
              </w:rPr>
            </w:pPr>
            <w:r>
              <w:rPr>
                <w:lang w:val="vi-VN" w:eastAsia="en-US"/>
              </w:rPr>
              <w:t>Hệ thống thực hiện logic sau:</w:t>
            </w:r>
          </w:p>
          <w:p w14:paraId="4B7EAE38" w14:textId="77777777" w:rsidR="005D7202" w:rsidRPr="005E0A80" w:rsidRDefault="0002391D" w:rsidP="0002391D">
            <w:pPr>
              <w:pStyle w:val="BulletList1"/>
              <w:rPr>
                <w:lang w:val="vi-VN"/>
              </w:rPr>
            </w:pPr>
            <w:r w:rsidRPr="005E0A80">
              <w:rPr>
                <w:lang w:val="vi-VN"/>
              </w:rPr>
              <w:t xml:space="preserve">Trường hợp tài khoản có tồn tại trên </w:t>
            </w:r>
            <w:proofErr w:type="spellStart"/>
            <w:r w:rsidRPr="005E0A80">
              <w:rPr>
                <w:lang w:val="vi-VN"/>
              </w:rPr>
              <w:t>csdl</w:t>
            </w:r>
            <w:proofErr w:type="spellEnd"/>
            <w:r w:rsidRPr="005E0A80">
              <w:rPr>
                <w:lang w:val="vi-VN"/>
              </w:rPr>
              <w:t xml:space="preserve"> thì đăng nhập vào hệ thống thành công</w:t>
            </w:r>
          </w:p>
          <w:p w14:paraId="402E9F74" w14:textId="01034BA5" w:rsidR="0002391D" w:rsidRPr="0002391D" w:rsidRDefault="0002391D" w:rsidP="0002391D">
            <w:pPr>
              <w:pStyle w:val="BulletList1"/>
            </w:pPr>
            <w:r w:rsidRPr="0002391D">
              <w:t xml:space="preserve">Trường </w:t>
            </w:r>
            <w:proofErr w:type="spellStart"/>
            <w:r w:rsidRPr="0002391D">
              <w:t>hợp</w:t>
            </w:r>
            <w:proofErr w:type="spellEnd"/>
            <w:r w:rsidRPr="0002391D">
              <w:t xml:space="preserve"> </w:t>
            </w:r>
            <w:proofErr w:type="spellStart"/>
            <w:r w:rsidRPr="0002391D">
              <w:t>tài</w:t>
            </w:r>
            <w:proofErr w:type="spellEnd"/>
            <w:r w:rsidRPr="0002391D">
              <w:t xml:space="preserve"> </w:t>
            </w:r>
            <w:proofErr w:type="spellStart"/>
            <w:r w:rsidRPr="0002391D">
              <w:t>khoản</w:t>
            </w:r>
            <w:proofErr w:type="spellEnd"/>
            <w:r w:rsidRPr="0002391D">
              <w:t xml:space="preserve"> </w:t>
            </w:r>
            <w:proofErr w:type="spellStart"/>
            <w:r w:rsidRPr="0002391D">
              <w:t>không</w:t>
            </w:r>
            <w:proofErr w:type="spellEnd"/>
            <w:r w:rsidRPr="0002391D">
              <w:t xml:space="preserve"> </w:t>
            </w:r>
            <w:proofErr w:type="spellStart"/>
            <w:r w:rsidRPr="0002391D">
              <w:t>tồn</w:t>
            </w:r>
            <w:proofErr w:type="spellEnd"/>
            <w:r w:rsidRPr="0002391D">
              <w:t xml:space="preserve"> </w:t>
            </w:r>
            <w:proofErr w:type="spellStart"/>
            <w:r w:rsidRPr="0002391D">
              <w:t>tại</w:t>
            </w:r>
            <w:proofErr w:type="spellEnd"/>
            <w:r w:rsidRPr="0002391D">
              <w:t xml:space="preserve"> </w:t>
            </w:r>
            <w:proofErr w:type="spellStart"/>
            <w:r w:rsidRPr="0002391D">
              <w:t>trên</w:t>
            </w:r>
            <w:proofErr w:type="spellEnd"/>
            <w:r w:rsidRPr="0002391D">
              <w:t xml:space="preserve"> </w:t>
            </w:r>
            <w:proofErr w:type="spellStart"/>
            <w:r w:rsidRPr="0002391D">
              <w:t>csdl</w:t>
            </w:r>
            <w:proofErr w:type="spellEnd"/>
            <w:r w:rsidRPr="0002391D">
              <w:t xml:space="preserve"> </w:t>
            </w:r>
            <w:proofErr w:type="spellStart"/>
            <w:r w:rsidRPr="0002391D">
              <w:t>hệ</w:t>
            </w:r>
            <w:proofErr w:type="spellEnd"/>
            <w:r w:rsidRPr="0002391D">
              <w:t xml:space="preserve"> </w:t>
            </w:r>
            <w:proofErr w:type="spellStart"/>
            <w:r w:rsidRPr="0002391D">
              <w:t>thống</w:t>
            </w:r>
            <w:proofErr w:type="spellEnd"/>
            <w:r w:rsidRPr="0002391D">
              <w:t xml:space="preserve"> hiển </w:t>
            </w:r>
            <w:proofErr w:type="spellStart"/>
            <w:r w:rsidRPr="0002391D">
              <w:t>thị</w:t>
            </w:r>
            <w:proofErr w:type="spellEnd"/>
            <w:r w:rsidRPr="0002391D">
              <w:t xml:space="preserve"> </w:t>
            </w:r>
            <w:proofErr w:type="spellStart"/>
            <w:r w:rsidRPr="0002391D">
              <w:t>thông</w:t>
            </w:r>
            <w:proofErr w:type="spellEnd"/>
            <w:r w:rsidRPr="0002391D">
              <w:t xml:space="preserve"> </w:t>
            </w:r>
            <w:proofErr w:type="spellStart"/>
            <w:r w:rsidRPr="0002391D">
              <w:t>báo</w:t>
            </w:r>
            <w:proofErr w:type="spellEnd"/>
            <w:r w:rsidRPr="0002391D">
              <w:t xml:space="preserve"> </w:t>
            </w:r>
            <w:r w:rsidR="005E1475">
              <w:fldChar w:fldCharType="begin"/>
            </w:r>
            <w:r w:rsidR="005E1475">
              <w:instrText xml:space="preserve"> REF _Ref155595699 \h </w:instrText>
            </w:r>
            <w:r w:rsidR="005E1475">
              <w:fldChar w:fldCharType="separate"/>
            </w:r>
            <w:r w:rsidR="005E1475">
              <w:t xml:space="preserve">MSG </w:t>
            </w:r>
            <w:r w:rsidR="005E1475">
              <w:rPr>
                <w:noProof/>
              </w:rPr>
              <w:t>14</w:t>
            </w:r>
            <w:r w:rsidR="005E1475">
              <w:rPr>
                <w:lang w:val="vi-VN"/>
              </w:rPr>
              <w:t>. “Tài khoản không tồn tại”</w:t>
            </w:r>
            <w:r w:rsidR="005E1475">
              <w:fldChar w:fldCharType="end"/>
            </w:r>
          </w:p>
          <w:p w14:paraId="2CF0A441" w14:textId="5BACD233" w:rsidR="0002391D" w:rsidRPr="0002391D" w:rsidRDefault="0002391D" w:rsidP="0002391D">
            <w:pPr>
              <w:pStyle w:val="BulletList1"/>
              <w:numPr>
                <w:ilvl w:val="0"/>
                <w:numId w:val="0"/>
              </w:numPr>
              <w:rPr>
                <w:b/>
                <w:szCs w:val="20"/>
                <w:u w:val="single"/>
                <w:lang w:val="vi-VN"/>
              </w:rPr>
            </w:pPr>
          </w:p>
        </w:tc>
      </w:tr>
    </w:tbl>
    <w:p w14:paraId="4D5838FE" w14:textId="77777777" w:rsidR="005D7202" w:rsidRPr="005D7202" w:rsidRDefault="005D7202" w:rsidP="005D7202">
      <w:pPr>
        <w:rPr>
          <w:lang w:val="en-US" w:eastAsia="en-US"/>
        </w:rPr>
      </w:pPr>
    </w:p>
    <w:p w14:paraId="35C8708B" w14:textId="7F056F69" w:rsidR="00FD73D0" w:rsidRDefault="00DC3D15" w:rsidP="005D7202">
      <w:pPr>
        <w:pStyle w:val="Heading3"/>
      </w:pPr>
      <w:bookmarkStart w:id="51" w:name="_Ref152252664"/>
      <w:bookmarkStart w:id="52" w:name="_Toc155375211"/>
      <w:r>
        <w:t>UC2</w:t>
      </w:r>
      <w:r>
        <w:rPr>
          <w:lang w:val="vi-VN"/>
        </w:rPr>
        <w:t xml:space="preserve">: </w:t>
      </w:r>
      <w:proofErr w:type="spellStart"/>
      <w:r w:rsidR="00FD73D0">
        <w:t>Quên</w:t>
      </w:r>
      <w:proofErr w:type="spellEnd"/>
      <w:r w:rsidR="00FD73D0">
        <w:t xml:space="preserve"> </w:t>
      </w:r>
      <w:proofErr w:type="spellStart"/>
      <w:r w:rsidR="00FD73D0">
        <w:t>mật</w:t>
      </w:r>
      <w:proofErr w:type="spellEnd"/>
      <w:r w:rsidR="00FD73D0">
        <w:t xml:space="preserve"> </w:t>
      </w:r>
      <w:proofErr w:type="spellStart"/>
      <w:r w:rsidR="00FD73D0">
        <w:t>khẩu</w:t>
      </w:r>
      <w:bookmarkEnd w:id="51"/>
      <w:bookmarkEnd w:id="52"/>
      <w:proofErr w:type="spellEnd"/>
    </w:p>
    <w:p w14:paraId="361CD996" w14:textId="5D79F656" w:rsidR="0002391D" w:rsidRDefault="0002391D" w:rsidP="0002391D">
      <w:pPr>
        <w:rPr>
          <w:lang w:val="en-US" w:eastAsia="en-US"/>
        </w:rPr>
      </w:pP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D20360" w:rsidRPr="00516C12" w14:paraId="54F5F77D" w14:textId="77777777">
        <w:tc>
          <w:tcPr>
            <w:tcW w:w="957" w:type="pct"/>
            <w:shd w:val="clear" w:color="auto" w:fill="D9D9D9" w:themeFill="background1" w:themeFillShade="D9"/>
          </w:tcPr>
          <w:p w14:paraId="6B8647F3" w14:textId="77777777" w:rsidR="00D20360" w:rsidRPr="00516C12" w:rsidRDefault="00D20360">
            <w:pPr>
              <w:rPr>
                <w:rFonts w:cs="Arial"/>
                <w:b/>
              </w:rPr>
            </w:pPr>
            <w:r w:rsidRPr="00516C12">
              <w:rPr>
                <w:rFonts w:cs="Arial"/>
                <w:b/>
              </w:rPr>
              <w:lastRenderedPageBreak/>
              <w:t>Objective</w:t>
            </w:r>
          </w:p>
        </w:tc>
        <w:tc>
          <w:tcPr>
            <w:tcW w:w="4043" w:type="pct"/>
          </w:tcPr>
          <w:p w14:paraId="1983162A" w14:textId="6AD88F87" w:rsidR="00D20360" w:rsidRPr="005E3B3E" w:rsidRDefault="00D20360">
            <w:pPr>
              <w:rPr>
                <w:rFonts w:cs="Arial"/>
                <w:lang w:val="vi-VN"/>
              </w:rPr>
            </w:pPr>
            <w:proofErr w:type="spellStart"/>
            <w:r>
              <w:rPr>
                <w:rFonts w:cs="Arial"/>
                <w:lang w:val="en-US"/>
              </w:rPr>
              <w:t>Tính</w:t>
            </w:r>
            <w:proofErr w:type="spellEnd"/>
            <w:r>
              <w:rPr>
                <w:rFonts w:cs="Arial"/>
                <w:lang w:val="vi-VN"/>
              </w:rPr>
              <w:t xml:space="preserve"> năng này cho phép NSD đổi mật khẩu khi quên mật khẩu</w:t>
            </w:r>
          </w:p>
        </w:tc>
      </w:tr>
      <w:tr w:rsidR="00D20360" w:rsidRPr="00516C12" w14:paraId="64841D27" w14:textId="77777777">
        <w:tc>
          <w:tcPr>
            <w:tcW w:w="957" w:type="pct"/>
            <w:shd w:val="clear" w:color="auto" w:fill="D9D9D9" w:themeFill="background1" w:themeFillShade="D9"/>
          </w:tcPr>
          <w:p w14:paraId="7B245305" w14:textId="77777777" w:rsidR="00D20360" w:rsidRPr="00516C12" w:rsidRDefault="00D20360">
            <w:pPr>
              <w:rPr>
                <w:rFonts w:cs="Arial"/>
                <w:b/>
              </w:rPr>
            </w:pPr>
            <w:r w:rsidRPr="00516C12">
              <w:rPr>
                <w:rFonts w:cs="Arial"/>
                <w:b/>
              </w:rPr>
              <w:t>Actor</w:t>
            </w:r>
          </w:p>
        </w:tc>
        <w:tc>
          <w:tcPr>
            <w:tcW w:w="4043" w:type="pct"/>
          </w:tcPr>
          <w:p w14:paraId="3B91D423" w14:textId="34F77A62" w:rsidR="00D20360" w:rsidRPr="005E3B3E" w:rsidRDefault="005346E0">
            <w:pPr>
              <w:rPr>
                <w:rFonts w:cs="Arial"/>
                <w:lang w:val="vi-VN"/>
              </w:rPr>
            </w:pPr>
            <w:r>
              <w:rPr>
                <w:rFonts w:cs="Arial"/>
                <w:lang w:val="vi-VN"/>
              </w:rPr>
              <w:t>Nhân viên, quản lý, Hr admin, System admin</w:t>
            </w:r>
          </w:p>
        </w:tc>
      </w:tr>
      <w:tr w:rsidR="00D20360" w:rsidRPr="005E0A80" w14:paraId="4E7D3BFF" w14:textId="77777777">
        <w:tc>
          <w:tcPr>
            <w:tcW w:w="957" w:type="pct"/>
            <w:shd w:val="clear" w:color="auto" w:fill="D9D9D9" w:themeFill="background1" w:themeFillShade="D9"/>
          </w:tcPr>
          <w:p w14:paraId="3B5F4439" w14:textId="77777777" w:rsidR="00D20360" w:rsidRPr="00516C12" w:rsidRDefault="00D20360">
            <w:pPr>
              <w:rPr>
                <w:rFonts w:cs="Arial"/>
                <w:b/>
              </w:rPr>
            </w:pPr>
            <w:r w:rsidRPr="00516C12">
              <w:rPr>
                <w:rFonts w:cs="Arial"/>
                <w:b/>
              </w:rPr>
              <w:t>Trigger</w:t>
            </w:r>
          </w:p>
        </w:tc>
        <w:tc>
          <w:tcPr>
            <w:tcW w:w="4043" w:type="pct"/>
          </w:tcPr>
          <w:p w14:paraId="50C91D7E" w14:textId="39BC1DA3" w:rsidR="00D20360" w:rsidRPr="005E3B3E" w:rsidRDefault="00D20360">
            <w:pPr>
              <w:rPr>
                <w:rFonts w:cs="Arial"/>
                <w:lang w:val="vi-VN"/>
              </w:rPr>
            </w:pPr>
            <w:r>
              <w:rPr>
                <w:rFonts w:cs="Arial"/>
              </w:rPr>
              <w:t>NSD</w:t>
            </w:r>
            <w:r>
              <w:rPr>
                <w:rFonts w:cs="Arial"/>
                <w:lang w:val="vi-VN"/>
              </w:rPr>
              <w:t xml:space="preserve"> click vào button “Quên mật </w:t>
            </w:r>
            <w:proofErr w:type="gramStart"/>
            <w:r>
              <w:rPr>
                <w:rFonts w:cs="Arial"/>
                <w:lang w:val="vi-VN"/>
              </w:rPr>
              <w:t>khẩu ?</w:t>
            </w:r>
            <w:proofErr w:type="gramEnd"/>
            <w:r>
              <w:rPr>
                <w:rFonts w:cs="Arial"/>
                <w:lang w:val="vi-VN"/>
              </w:rPr>
              <w:t xml:space="preserve">”  trên màn hình </w:t>
            </w:r>
            <w:r>
              <w:rPr>
                <w:rFonts w:cs="Arial"/>
                <w:lang w:val="vi-VN"/>
              </w:rPr>
              <w:fldChar w:fldCharType="begin"/>
            </w:r>
            <w:r>
              <w:rPr>
                <w:rFonts w:cs="Arial"/>
                <w:lang w:val="vi-VN"/>
              </w:rPr>
              <w:instrText xml:space="preserve"> REF _Ref152236002 \h </w:instrText>
            </w:r>
            <w:r>
              <w:rPr>
                <w:rFonts w:cs="Arial"/>
                <w:lang w:val="vi-VN"/>
              </w:rPr>
            </w:r>
            <w:r>
              <w:rPr>
                <w:rFonts w:cs="Arial"/>
                <w:lang w:val="vi-VN"/>
              </w:rPr>
              <w:fldChar w:fldCharType="separate"/>
            </w:r>
            <w:r w:rsidR="005E1475" w:rsidRPr="005E0A80">
              <w:rPr>
                <w:lang w:val="vi-VN"/>
              </w:rPr>
              <w:t>Đăng nhập</w:t>
            </w:r>
            <w:r>
              <w:rPr>
                <w:rFonts w:cs="Arial"/>
                <w:lang w:val="vi-VN"/>
              </w:rPr>
              <w:fldChar w:fldCharType="end"/>
            </w:r>
          </w:p>
        </w:tc>
      </w:tr>
      <w:tr w:rsidR="00D20360" w:rsidRPr="00516C12" w14:paraId="2A59335A" w14:textId="77777777">
        <w:tc>
          <w:tcPr>
            <w:tcW w:w="957" w:type="pct"/>
            <w:shd w:val="clear" w:color="auto" w:fill="D9D9D9" w:themeFill="background1" w:themeFillShade="D9"/>
          </w:tcPr>
          <w:p w14:paraId="35737B95" w14:textId="77777777" w:rsidR="00D20360" w:rsidRPr="00516C12" w:rsidRDefault="00D20360">
            <w:pPr>
              <w:rPr>
                <w:rFonts w:cs="Arial"/>
                <w:b/>
              </w:rPr>
            </w:pPr>
            <w:r w:rsidRPr="00516C12">
              <w:rPr>
                <w:rFonts w:cs="Arial"/>
                <w:b/>
              </w:rPr>
              <w:t>Pre-conditions</w:t>
            </w:r>
          </w:p>
        </w:tc>
        <w:tc>
          <w:tcPr>
            <w:tcW w:w="4043" w:type="pct"/>
          </w:tcPr>
          <w:p w14:paraId="2A58C3B8" w14:textId="582DC82F" w:rsidR="00D20360" w:rsidRPr="005E3B3E" w:rsidRDefault="00D20360">
            <w:pPr>
              <w:pStyle w:val="BulletList1"/>
            </w:pPr>
            <w:proofErr w:type="spellStart"/>
            <w:r>
              <w:t>Truy</w:t>
            </w:r>
            <w:proofErr w:type="spellEnd"/>
            <w:r>
              <w:rPr>
                <w:lang w:val="vi-VN"/>
              </w:rPr>
              <w:t xml:space="preserve"> cập vào </w:t>
            </w:r>
            <w:proofErr w:type="spellStart"/>
            <w:r>
              <w:rPr>
                <w:lang w:val="vi-VN"/>
              </w:rPr>
              <w:t>website</w:t>
            </w:r>
            <w:proofErr w:type="spellEnd"/>
          </w:p>
        </w:tc>
      </w:tr>
      <w:tr w:rsidR="00D20360" w:rsidRPr="00516C12" w14:paraId="150CF9D1" w14:textId="77777777">
        <w:tc>
          <w:tcPr>
            <w:tcW w:w="957" w:type="pct"/>
            <w:shd w:val="clear" w:color="auto" w:fill="D9D9D9" w:themeFill="background1" w:themeFillShade="D9"/>
          </w:tcPr>
          <w:p w14:paraId="3B13BE71" w14:textId="77777777" w:rsidR="00D20360" w:rsidRPr="00516C12" w:rsidRDefault="00D20360">
            <w:pPr>
              <w:rPr>
                <w:rFonts w:cs="Arial"/>
                <w:b/>
              </w:rPr>
            </w:pPr>
            <w:r w:rsidRPr="00516C12">
              <w:rPr>
                <w:rFonts w:cs="Arial"/>
                <w:b/>
              </w:rPr>
              <w:t>Post-condition</w:t>
            </w:r>
          </w:p>
        </w:tc>
        <w:tc>
          <w:tcPr>
            <w:tcW w:w="4043" w:type="pct"/>
          </w:tcPr>
          <w:p w14:paraId="7F7DB81C" w14:textId="7080E49D" w:rsidR="00D20360" w:rsidRPr="00BD77BF" w:rsidRDefault="00D20360">
            <w:pPr>
              <w:rPr>
                <w:rFonts w:cs="Arial"/>
                <w:lang w:val="vi-VN"/>
              </w:rPr>
            </w:pPr>
            <w:r>
              <w:rPr>
                <w:rFonts w:cs="Arial"/>
                <w:lang w:val="vi-VN"/>
              </w:rPr>
              <w:t xml:space="preserve">Đổi mật khẩu thành công </w:t>
            </w:r>
          </w:p>
        </w:tc>
      </w:tr>
    </w:tbl>
    <w:p w14:paraId="2DD89347" w14:textId="77777777" w:rsidR="00D20360" w:rsidRDefault="00D20360" w:rsidP="00D20360">
      <w:pPr>
        <w:rPr>
          <w:b/>
          <w:bCs/>
          <w:color w:val="1F4E79" w:themeColor="accent1" w:themeShade="80"/>
          <w:sz w:val="22"/>
          <w:szCs w:val="22"/>
          <w:lang w:val="vi-VN" w:eastAsia="en-US"/>
        </w:rPr>
      </w:pPr>
      <w:r w:rsidRPr="00BD77BF">
        <w:rPr>
          <w:b/>
          <w:bCs/>
          <w:color w:val="1F4E79" w:themeColor="accent1" w:themeShade="80"/>
          <w:sz w:val="22"/>
          <w:szCs w:val="22"/>
          <w:lang w:val="en-US" w:eastAsia="en-US"/>
        </w:rPr>
        <w:t>Activity</w:t>
      </w:r>
      <w:r w:rsidRPr="00BD77BF">
        <w:rPr>
          <w:b/>
          <w:bCs/>
          <w:color w:val="1F4E79" w:themeColor="accent1" w:themeShade="80"/>
          <w:sz w:val="22"/>
          <w:szCs w:val="22"/>
          <w:lang w:val="vi-VN" w:eastAsia="en-US"/>
        </w:rPr>
        <w:t xml:space="preserve"> Flow</w:t>
      </w:r>
    </w:p>
    <w:p w14:paraId="6896E827" w14:textId="6D0AB159" w:rsidR="00D20360" w:rsidRDefault="00526195" w:rsidP="00D20360">
      <w:pPr>
        <w:jc w:val="center"/>
        <w:rPr>
          <w:b/>
          <w:bCs/>
          <w:color w:val="1F4E79" w:themeColor="accent1" w:themeShade="80"/>
          <w:sz w:val="22"/>
          <w:szCs w:val="22"/>
          <w:lang w:val="vi-VN" w:eastAsia="en-US"/>
        </w:rPr>
      </w:pPr>
      <w:r>
        <w:rPr>
          <w:b/>
          <w:bCs/>
          <w:noProof/>
          <w:color w:val="1F4E79" w:themeColor="accent1" w:themeShade="80"/>
          <w:sz w:val="22"/>
          <w:szCs w:val="22"/>
          <w:lang w:val="vi-VN" w:eastAsia="en-US"/>
        </w:rPr>
        <w:lastRenderedPageBreak/>
        <w:drawing>
          <wp:inline distT="0" distB="0" distL="0" distR="0" wp14:anchorId="4E42A029" wp14:editId="0C266FA3">
            <wp:extent cx="5399405" cy="9046210"/>
            <wp:effectExtent l="0" t="0" r="0" b="2540"/>
            <wp:docPr id="1813482327" name="Picture 18134823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82327" name="Picture 2" descr="A diagram of a flow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99405" cy="9046210"/>
                    </a:xfrm>
                    <a:prstGeom prst="rect">
                      <a:avLst/>
                    </a:prstGeom>
                  </pic:spPr>
                </pic:pic>
              </a:graphicData>
            </a:graphic>
          </wp:inline>
        </w:drawing>
      </w:r>
    </w:p>
    <w:p w14:paraId="00550673" w14:textId="77777777" w:rsidR="00D20360" w:rsidRPr="00516C12" w:rsidRDefault="00D20360" w:rsidP="00D20360">
      <w:pPr>
        <w:rPr>
          <w:rFonts w:eastAsiaTheme="majorEastAsia" w:cs="Arial"/>
          <w:b/>
          <w:color w:val="1F3864" w:themeColor="accent5" w:themeShade="80"/>
          <w:sz w:val="22"/>
          <w:lang w:val="en-US" w:eastAsia="en-US"/>
        </w:rPr>
      </w:pPr>
      <w:r w:rsidRPr="00516C12">
        <w:rPr>
          <w:rFonts w:eastAsiaTheme="majorEastAsia" w:cs="Arial"/>
          <w:b/>
          <w:color w:val="1F3864" w:themeColor="accent5" w:themeShade="80"/>
          <w:sz w:val="22"/>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649"/>
        <w:gridCol w:w="715"/>
        <w:gridCol w:w="7966"/>
      </w:tblGrid>
      <w:tr w:rsidR="00D20360" w:rsidRPr="00516C12" w14:paraId="55FEC6C1" w14:textId="77777777">
        <w:trPr>
          <w:trHeight w:val="253"/>
        </w:trPr>
        <w:tc>
          <w:tcPr>
            <w:tcW w:w="548" w:type="pct"/>
            <w:shd w:val="clear" w:color="auto" w:fill="D9D9D9" w:themeFill="background1" w:themeFillShade="D9"/>
          </w:tcPr>
          <w:p w14:paraId="58E51AEE" w14:textId="77777777" w:rsidR="00D20360" w:rsidRPr="00516C12" w:rsidRDefault="00D20360">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6846FC4B" w14:textId="77777777" w:rsidR="00D20360" w:rsidRPr="00516C12" w:rsidRDefault="00D20360">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0649BDB0" w14:textId="77777777" w:rsidR="00D20360" w:rsidRPr="00516C12" w:rsidRDefault="00D20360">
            <w:pPr>
              <w:rPr>
                <w:rFonts w:cs="Arial"/>
                <w:b/>
                <w:bCs/>
                <w:szCs w:val="20"/>
                <w:lang w:eastAsia="en-US"/>
              </w:rPr>
            </w:pPr>
            <w:r w:rsidRPr="00516C12">
              <w:rPr>
                <w:rFonts w:cs="Arial"/>
                <w:b/>
                <w:szCs w:val="20"/>
                <w:lang w:eastAsia="en-US"/>
              </w:rPr>
              <w:t>Description</w:t>
            </w:r>
          </w:p>
        </w:tc>
      </w:tr>
      <w:tr w:rsidR="001C7ECF" w:rsidRPr="005E0A80" w14:paraId="0C051B97" w14:textId="77777777" w:rsidTr="001C7ECF">
        <w:trPr>
          <w:trHeight w:val="253"/>
        </w:trPr>
        <w:tc>
          <w:tcPr>
            <w:tcW w:w="548" w:type="pct"/>
            <w:shd w:val="clear" w:color="auto" w:fill="auto"/>
          </w:tcPr>
          <w:p w14:paraId="53AF3A75" w14:textId="21DD374F" w:rsidR="001C7ECF" w:rsidRPr="001C7ECF" w:rsidRDefault="001C7ECF">
            <w:pPr>
              <w:rPr>
                <w:rFonts w:cs="Arial"/>
                <w:bCs/>
                <w:szCs w:val="20"/>
                <w:lang w:val="vi-VN" w:eastAsia="en-US"/>
              </w:rPr>
            </w:pPr>
            <w:r w:rsidRPr="001C7ECF">
              <w:rPr>
                <w:rFonts w:cs="Arial"/>
                <w:bCs/>
                <w:szCs w:val="20"/>
                <w:lang w:val="vi-VN" w:eastAsia="en-US"/>
              </w:rPr>
              <w:t>(2)</w:t>
            </w:r>
          </w:p>
        </w:tc>
        <w:tc>
          <w:tcPr>
            <w:tcW w:w="548" w:type="pct"/>
            <w:shd w:val="clear" w:color="auto" w:fill="auto"/>
          </w:tcPr>
          <w:p w14:paraId="0462850E" w14:textId="23A68752" w:rsidR="001C7ECF" w:rsidRPr="001C7ECF" w:rsidRDefault="001C7ECF" w:rsidP="001C7ECF">
            <w:pPr>
              <w:pStyle w:val="Caption"/>
              <w:rPr>
                <w:lang w:val="en-US" w:eastAsia="en-US"/>
              </w:rPr>
            </w:pPr>
            <w:r>
              <w:t xml:space="preserve">BR </w:t>
            </w:r>
            <w:r>
              <w:fldChar w:fldCharType="begin"/>
            </w:r>
            <w:r>
              <w:instrText xml:space="preserve"> SEQ BR \* ARABIC </w:instrText>
            </w:r>
            <w:r>
              <w:fldChar w:fldCharType="separate"/>
            </w:r>
            <w:r w:rsidR="005E1475">
              <w:rPr>
                <w:noProof/>
              </w:rPr>
              <w:t>3</w:t>
            </w:r>
            <w:r>
              <w:fldChar w:fldCharType="end"/>
            </w:r>
          </w:p>
        </w:tc>
        <w:tc>
          <w:tcPr>
            <w:tcW w:w="3904" w:type="pct"/>
            <w:shd w:val="clear" w:color="auto" w:fill="auto"/>
          </w:tcPr>
          <w:p w14:paraId="301BE0BB" w14:textId="4B047FE2" w:rsidR="001C7ECF" w:rsidRDefault="001C7ECF" w:rsidP="001C7ECF">
            <w:pPr>
              <w:rPr>
                <w:rFonts w:cs="Arial"/>
                <w:b/>
                <w:szCs w:val="20"/>
                <w:u w:val="single"/>
                <w:lang w:eastAsia="en-US"/>
              </w:rPr>
            </w:pPr>
            <w:r>
              <w:rPr>
                <w:rFonts w:cs="Arial"/>
                <w:b/>
                <w:szCs w:val="20"/>
                <w:u w:val="single"/>
                <w:lang w:eastAsia="en-US"/>
              </w:rPr>
              <w:t>Showing</w:t>
            </w:r>
            <w:r>
              <w:rPr>
                <w:rFonts w:cs="Arial"/>
                <w:b/>
                <w:szCs w:val="20"/>
                <w:u w:val="single"/>
                <w:lang w:val="vi-VN" w:eastAsia="en-US"/>
              </w:rPr>
              <w:t xml:space="preserve"> dialog </w:t>
            </w:r>
            <w:r>
              <w:rPr>
                <w:rFonts w:cs="Arial"/>
                <w:b/>
                <w:szCs w:val="20"/>
                <w:u w:val="single"/>
                <w:lang w:eastAsia="en-US"/>
              </w:rPr>
              <w:t>rules</w:t>
            </w:r>
            <w:r w:rsidRPr="00386665">
              <w:rPr>
                <w:rFonts w:cs="Arial"/>
                <w:b/>
                <w:szCs w:val="20"/>
                <w:u w:val="single"/>
                <w:lang w:eastAsia="en-US"/>
              </w:rPr>
              <w:t>:</w:t>
            </w:r>
          </w:p>
          <w:p w14:paraId="0C72264D" w14:textId="41DF21DA" w:rsidR="003A4764" w:rsidRDefault="003A4764" w:rsidP="00D21F51">
            <w:pPr>
              <w:pStyle w:val="Body"/>
              <w:rPr>
                <w:lang w:val="vi-VN"/>
              </w:rPr>
            </w:pP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show dialog </w:t>
            </w:r>
            <w:proofErr w:type="spellStart"/>
            <w:r w:rsidR="00D21F51">
              <w:t>với</w:t>
            </w:r>
            <w:proofErr w:type="spellEnd"/>
            <w:r w:rsidR="00D21F51">
              <w:rPr>
                <w:lang w:val="vi-VN"/>
              </w:rPr>
              <w:t xml:space="preserve"> nội dung sau:</w:t>
            </w:r>
          </w:p>
          <w:p w14:paraId="4E98A84E" w14:textId="5B949FD2" w:rsidR="00D21F51" w:rsidRDefault="00D21F51" w:rsidP="00D21F51">
            <w:pPr>
              <w:pStyle w:val="Body"/>
              <w:rPr>
                <w:lang w:val="vi-VN"/>
              </w:rPr>
            </w:pPr>
            <w:r>
              <w:rPr>
                <w:lang w:val="vi-VN"/>
              </w:rPr>
              <w:t>Màn hình:</w:t>
            </w:r>
          </w:p>
          <w:p w14:paraId="146309FE" w14:textId="79C686F6" w:rsidR="00EE2AED" w:rsidRDefault="00EE2AED" w:rsidP="00D21F51">
            <w:pPr>
              <w:pStyle w:val="Body"/>
              <w:rPr>
                <w:lang w:val="vi-VN"/>
              </w:rPr>
            </w:pPr>
            <w:r w:rsidRPr="007A7A96">
              <w:rPr>
                <w:noProof/>
              </w:rPr>
              <w:drawing>
                <wp:inline distT="0" distB="0" distL="0" distR="0" wp14:anchorId="50347ADC" wp14:editId="085A2E8E">
                  <wp:extent cx="3962429" cy="2300304"/>
                  <wp:effectExtent l="0" t="0" r="0" b="5080"/>
                  <wp:docPr id="42321164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3684" name="Picture 1" descr="A screenshot of a chat&#10;&#10;Description automatically generated"/>
                          <pic:cNvPicPr/>
                        </pic:nvPicPr>
                        <pic:blipFill>
                          <a:blip r:embed="rId26"/>
                          <a:stretch>
                            <a:fillRect/>
                          </a:stretch>
                        </pic:blipFill>
                        <pic:spPr>
                          <a:xfrm>
                            <a:off x="0" y="0"/>
                            <a:ext cx="3962429" cy="2300304"/>
                          </a:xfrm>
                          <a:prstGeom prst="rect">
                            <a:avLst/>
                          </a:prstGeom>
                        </pic:spPr>
                      </pic:pic>
                    </a:graphicData>
                  </a:graphic>
                </wp:inline>
              </w:drawing>
            </w:r>
          </w:p>
          <w:p w14:paraId="5C09D384" w14:textId="0580AFA0" w:rsidR="00D21F51" w:rsidRDefault="00D21F51" w:rsidP="00D21F51">
            <w:pPr>
              <w:pStyle w:val="Body"/>
              <w:rPr>
                <w:lang w:val="vi-VN"/>
              </w:rPr>
            </w:pPr>
          </w:p>
          <w:p w14:paraId="0F83AE96" w14:textId="5641A0FE" w:rsidR="00D21F51" w:rsidRDefault="00D21F51" w:rsidP="00D21F51">
            <w:pPr>
              <w:pStyle w:val="Body"/>
              <w:rPr>
                <w:lang w:val="vi-VN"/>
              </w:rPr>
            </w:pPr>
            <w:r>
              <w:rPr>
                <w:lang w:val="vi-VN"/>
              </w:rPr>
              <w:t xml:space="preserve">Title: “Lấy lại mật khẩu” </w:t>
            </w:r>
          </w:p>
          <w:p w14:paraId="1BAD2146" w14:textId="0BE564BA" w:rsidR="00D21F51" w:rsidRDefault="00D21F51" w:rsidP="00D21F51">
            <w:pPr>
              <w:pStyle w:val="Body"/>
              <w:rPr>
                <w:lang w:val="vi-VN"/>
              </w:rPr>
            </w:pPr>
            <w:r>
              <w:rPr>
                <w:lang w:val="vi-VN"/>
              </w:rPr>
              <w:t>Message: “Nhập mã nhân viên muốn lấy lại mật khẩu :”</w:t>
            </w:r>
          </w:p>
          <w:p w14:paraId="24A4E432" w14:textId="62642DBB" w:rsidR="00D21F51" w:rsidRDefault="00D21F51" w:rsidP="00D21F51">
            <w:pPr>
              <w:pStyle w:val="Body"/>
              <w:rPr>
                <w:lang w:val="vi-VN"/>
              </w:rPr>
            </w:pPr>
            <w:r>
              <w:rPr>
                <w:lang w:val="vi-VN"/>
              </w:rPr>
              <w:t>Dialog type: “Gửi mã/Hủy bỏ”</w:t>
            </w:r>
          </w:p>
          <w:p w14:paraId="57A6BFEE" w14:textId="401A2FFD" w:rsidR="00D21F51" w:rsidRDefault="00D21F51" w:rsidP="00D21F51">
            <w:pPr>
              <w:pStyle w:val="BulletList1"/>
              <w:rPr>
                <w:lang w:val="vi-VN"/>
              </w:rPr>
            </w:pPr>
            <w:r>
              <w:rPr>
                <w:lang w:val="vi-VN"/>
              </w:rPr>
              <w:t>Trường hợp NSD click “Gửi mã” hệ thống sẽ thực hiện validate data</w:t>
            </w:r>
          </w:p>
          <w:p w14:paraId="529728CD" w14:textId="6B310AD5" w:rsidR="001C7ECF" w:rsidRPr="00D21F51" w:rsidRDefault="00D21F51">
            <w:pPr>
              <w:pStyle w:val="BulletList1"/>
              <w:rPr>
                <w:lang w:val="vi-VN"/>
              </w:rPr>
            </w:pPr>
            <w:r>
              <w:rPr>
                <w:lang w:val="vi-VN"/>
              </w:rPr>
              <w:t xml:space="preserve">Trường hợp NSD click “Hủy bỏ” OR “x” dialog sẽ được đóng lại </w:t>
            </w:r>
          </w:p>
        </w:tc>
      </w:tr>
      <w:tr w:rsidR="00D20360" w:rsidRPr="005E0A80" w14:paraId="0F227E38" w14:textId="77777777">
        <w:trPr>
          <w:trHeight w:val="253"/>
        </w:trPr>
        <w:tc>
          <w:tcPr>
            <w:tcW w:w="548" w:type="pct"/>
          </w:tcPr>
          <w:p w14:paraId="651BF552" w14:textId="77777777" w:rsidR="00D20360" w:rsidRDefault="00D20360">
            <w:pPr>
              <w:rPr>
                <w:rFonts w:cs="Arial"/>
                <w:szCs w:val="20"/>
                <w:lang w:eastAsia="en-US"/>
              </w:rPr>
            </w:pPr>
            <w:r>
              <w:rPr>
                <w:rFonts w:cs="Arial"/>
                <w:szCs w:val="20"/>
                <w:lang w:eastAsia="en-US"/>
              </w:rPr>
              <w:t>(</w:t>
            </w:r>
            <w:r w:rsidR="00644557">
              <w:rPr>
                <w:rFonts w:cs="Arial"/>
                <w:szCs w:val="20"/>
                <w:lang w:eastAsia="en-US"/>
              </w:rPr>
              <w:t>4</w:t>
            </w:r>
            <w:r>
              <w:rPr>
                <w:rFonts w:cs="Arial"/>
                <w:szCs w:val="20"/>
                <w:lang w:eastAsia="en-US"/>
              </w:rPr>
              <w:t>)</w:t>
            </w:r>
          </w:p>
          <w:p w14:paraId="2A1BAE56" w14:textId="745604F5" w:rsidR="00644557" w:rsidRPr="00644557" w:rsidRDefault="00644557">
            <w:pPr>
              <w:rPr>
                <w:rFonts w:cs="Arial"/>
                <w:szCs w:val="20"/>
                <w:lang w:val="vi-VN" w:eastAsia="en-US"/>
              </w:rPr>
            </w:pPr>
            <w:r>
              <w:rPr>
                <w:rFonts w:cs="Arial"/>
                <w:szCs w:val="20"/>
                <w:lang w:val="vi-VN" w:eastAsia="en-US"/>
              </w:rPr>
              <w:t>(4.1)</w:t>
            </w:r>
          </w:p>
        </w:tc>
        <w:tc>
          <w:tcPr>
            <w:tcW w:w="548" w:type="pct"/>
            <w:shd w:val="clear" w:color="auto" w:fill="auto"/>
          </w:tcPr>
          <w:p w14:paraId="02FBD304" w14:textId="49958B7E" w:rsidR="00D20360" w:rsidRDefault="00D20360">
            <w:pPr>
              <w:pStyle w:val="Caption"/>
              <w:jc w:val="left"/>
            </w:pPr>
            <w:r>
              <w:t xml:space="preserve">BR </w:t>
            </w:r>
            <w:r>
              <w:fldChar w:fldCharType="begin"/>
            </w:r>
            <w:r>
              <w:instrText xml:space="preserve"> SEQ BR \* ARABIC </w:instrText>
            </w:r>
            <w:r>
              <w:fldChar w:fldCharType="separate"/>
            </w:r>
            <w:r w:rsidR="005E1475">
              <w:rPr>
                <w:noProof/>
              </w:rPr>
              <w:t>4</w:t>
            </w:r>
            <w:r>
              <w:fldChar w:fldCharType="end"/>
            </w:r>
          </w:p>
        </w:tc>
        <w:tc>
          <w:tcPr>
            <w:tcW w:w="3904" w:type="pct"/>
            <w:shd w:val="clear" w:color="auto" w:fill="auto"/>
          </w:tcPr>
          <w:p w14:paraId="0C1F4DF3" w14:textId="707BB524" w:rsidR="00644557" w:rsidRDefault="00644557" w:rsidP="00644557">
            <w:pPr>
              <w:rPr>
                <w:rFonts w:cs="Arial"/>
                <w:b/>
                <w:szCs w:val="20"/>
                <w:u w:val="single"/>
                <w:lang w:eastAsia="en-US"/>
              </w:rPr>
            </w:pPr>
            <w:r>
              <w:rPr>
                <w:rFonts w:cs="Arial"/>
                <w:b/>
                <w:szCs w:val="20"/>
                <w:u w:val="single"/>
                <w:lang w:eastAsia="en-US"/>
              </w:rPr>
              <w:t>Validating</w:t>
            </w:r>
            <w:r w:rsidR="00EB6532">
              <w:rPr>
                <w:rFonts w:cs="Arial"/>
                <w:b/>
                <w:szCs w:val="20"/>
                <w:u w:val="single"/>
                <w:lang w:val="vi-VN" w:eastAsia="en-US"/>
              </w:rPr>
              <w:t xml:space="preserve"> </w:t>
            </w:r>
            <w:r>
              <w:rPr>
                <w:rFonts w:cs="Arial"/>
                <w:b/>
                <w:szCs w:val="20"/>
                <w:u w:val="single"/>
                <w:lang w:eastAsia="en-US"/>
              </w:rPr>
              <w:t>rule</w:t>
            </w:r>
            <w:r w:rsidR="00DC3D15">
              <w:rPr>
                <w:rFonts w:cs="Arial"/>
                <w:b/>
                <w:szCs w:val="20"/>
                <w:u w:val="single"/>
                <w:lang w:val="vi-VN" w:eastAsia="en-US"/>
              </w:rPr>
              <w:t xml:space="preserve"> for [Mã nhân viên]</w:t>
            </w:r>
            <w:r w:rsidRPr="00386665">
              <w:rPr>
                <w:rFonts w:cs="Arial"/>
                <w:b/>
                <w:szCs w:val="20"/>
                <w:u w:val="single"/>
                <w:lang w:eastAsia="en-US"/>
              </w:rPr>
              <w:t>:</w:t>
            </w:r>
          </w:p>
          <w:p w14:paraId="27FE2178" w14:textId="77777777" w:rsidR="00644557" w:rsidRDefault="00644557" w:rsidP="00644557">
            <w:pPr>
              <w:pStyle w:val="Body"/>
            </w:pP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hiện</w:t>
            </w:r>
            <w:proofErr w:type="spellEnd"/>
            <w:r>
              <w:t xml:space="preserve"> validate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w:t>
            </w:r>
          </w:p>
          <w:p w14:paraId="5B56C94A" w14:textId="50DAB352" w:rsidR="00644557" w:rsidRDefault="00644557" w:rsidP="00644557">
            <w:pPr>
              <w:pStyle w:val="BulletList1"/>
            </w:pPr>
            <w:r>
              <w:t xml:space="preserve">Trường </w:t>
            </w:r>
            <w:proofErr w:type="spellStart"/>
            <w:r>
              <w:t>hợp</w:t>
            </w:r>
            <w:proofErr w:type="spellEnd"/>
            <w:r>
              <w:t xml:space="preserve"> [</w:t>
            </w:r>
            <w:proofErr w:type="spellStart"/>
            <w:r>
              <w:t>Mã</w:t>
            </w:r>
            <w:proofErr w:type="spellEnd"/>
            <w:r>
              <w:t xml:space="preserve"> </w:t>
            </w:r>
            <w:proofErr w:type="spellStart"/>
            <w:r>
              <w:t>nhân</w:t>
            </w:r>
            <w:proofErr w:type="spellEnd"/>
            <w:r>
              <w:t xml:space="preserve"> </w:t>
            </w:r>
            <w:proofErr w:type="spellStart"/>
            <w:r>
              <w:t>viên</w:t>
            </w:r>
            <w:proofErr w:type="spellEnd"/>
            <w:r>
              <w:t xml:space="preserve">] is blank </w:t>
            </w:r>
            <w:proofErr w:type="spellStart"/>
            <w:r>
              <w:t>hệ</w:t>
            </w:r>
            <w:proofErr w:type="spellEnd"/>
            <w:r>
              <w:t xml:space="preserve"> </w:t>
            </w:r>
            <w:proofErr w:type="spellStart"/>
            <w:r>
              <w:t>thống</w:t>
            </w:r>
            <w:proofErr w:type="spellEnd"/>
            <w:r>
              <w:t xml:space="preserve">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r>
              <w:fldChar w:fldCharType="begin"/>
            </w:r>
            <w:r>
              <w:instrText xml:space="preserve"> REF _Ref151368894 \h  \* MERGEFORMAT </w:instrText>
            </w:r>
            <w:r>
              <w:fldChar w:fldCharType="separate"/>
            </w:r>
            <w:r w:rsidR="005E1475">
              <w:t xml:space="preserve">MSG </w:t>
            </w:r>
            <w:r w:rsidR="005E1475">
              <w:rPr>
                <w:noProof/>
              </w:rPr>
              <w:t>1</w:t>
            </w:r>
            <w:r w:rsidR="005E1475" w:rsidRPr="005E1475">
              <w:rPr>
                <w:noProof/>
              </w:rPr>
              <w:t>.</w:t>
            </w:r>
            <w:r w:rsidR="005E1475" w:rsidRPr="005E1475">
              <w:t xml:space="preserve"> “Trường </w:t>
            </w:r>
            <w:proofErr w:type="spellStart"/>
            <w:r w:rsidR="005E1475" w:rsidRPr="005E1475">
              <w:t>dữ</w:t>
            </w:r>
            <w:proofErr w:type="spellEnd"/>
            <w:r w:rsidR="005E1475" w:rsidRPr="005E1475">
              <w:t xml:space="preserve"> </w:t>
            </w:r>
            <w:proofErr w:type="spellStart"/>
            <w:r w:rsidR="005E1475" w:rsidRPr="005E1475">
              <w:t>liệu</w:t>
            </w:r>
            <w:proofErr w:type="spellEnd"/>
            <w:r w:rsidR="005E1475" w:rsidRPr="005E1475">
              <w:t xml:space="preserve"> </w:t>
            </w:r>
            <w:proofErr w:type="spellStart"/>
            <w:r w:rsidR="005E1475" w:rsidRPr="005E1475">
              <w:t>này</w:t>
            </w:r>
            <w:proofErr w:type="spellEnd"/>
            <w:r w:rsidR="005E1475" w:rsidRPr="005E1475">
              <w:t xml:space="preserve"> </w:t>
            </w:r>
            <w:proofErr w:type="spellStart"/>
            <w:r w:rsidR="005E1475" w:rsidRPr="005E1475">
              <w:t>không</w:t>
            </w:r>
            <w:proofErr w:type="spellEnd"/>
            <w:r w:rsidR="005E1475" w:rsidRPr="005E1475">
              <w:t xml:space="preserve"> </w:t>
            </w:r>
            <w:proofErr w:type="spellStart"/>
            <w:r w:rsidR="005E1475" w:rsidRPr="005E1475">
              <w:t>được</w:t>
            </w:r>
            <w:proofErr w:type="spellEnd"/>
            <w:r w:rsidR="005E1475" w:rsidRPr="005E1475">
              <w:t xml:space="preserve"> </w:t>
            </w:r>
            <w:proofErr w:type="spellStart"/>
            <w:r w:rsidR="005E1475" w:rsidRPr="005E1475">
              <w:t>bỏ</w:t>
            </w:r>
            <w:proofErr w:type="spellEnd"/>
            <w:r w:rsidR="005E1475" w:rsidRPr="005E1475">
              <w:t xml:space="preserve"> </w:t>
            </w:r>
            <w:proofErr w:type="spellStart"/>
            <w:r w:rsidR="005E1475" w:rsidRPr="005E1475">
              <w:t>trống</w:t>
            </w:r>
            <w:proofErr w:type="spellEnd"/>
            <w:r w:rsidR="005E1475" w:rsidRPr="005E1475">
              <w:t>”</w:t>
            </w:r>
            <w:r>
              <w:fldChar w:fldCharType="end"/>
            </w:r>
          </w:p>
          <w:p w14:paraId="7F486735" w14:textId="16F57F9F" w:rsidR="00644557" w:rsidRPr="005E0A80" w:rsidRDefault="00644557" w:rsidP="00EB6532">
            <w:pPr>
              <w:pStyle w:val="BulletList1"/>
              <w:rPr>
                <w:szCs w:val="20"/>
                <w:lang w:val="vi-VN"/>
              </w:rPr>
            </w:pPr>
            <w:r>
              <w:t xml:space="preserve">Trường </w:t>
            </w:r>
            <w:proofErr w:type="spellStart"/>
            <w:r>
              <w:t>hợp</w:t>
            </w:r>
            <w:proofErr w:type="spellEnd"/>
            <w:r>
              <w:t xml:space="preserve"> </w:t>
            </w:r>
            <w:proofErr w:type="spellStart"/>
            <w:r>
              <w:t>mã</w:t>
            </w:r>
            <w:proofErr w:type="spellEnd"/>
            <w:r w:rsidR="00526195">
              <w:rPr>
                <w:lang w:val="vi-VN"/>
              </w:rPr>
              <w:t xml:space="preserve"> nhân</w:t>
            </w:r>
            <w:r>
              <w:t xml:space="preserve"> </w:t>
            </w:r>
            <w:proofErr w:type="spellStart"/>
            <w:r>
              <w:t>viên</w:t>
            </w:r>
            <w:proofErr w:type="spellEnd"/>
            <w:r>
              <w:t xml:space="preserve"> </w:t>
            </w:r>
            <w:proofErr w:type="spellStart"/>
            <w:r>
              <w:t>không</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trên</w:t>
            </w:r>
            <w:proofErr w:type="spellEnd"/>
            <w:r>
              <w:t xml:space="preserve"> </w:t>
            </w:r>
            <w:proofErr w:type="spellStart"/>
            <w:proofErr w:type="gramStart"/>
            <w:r>
              <w:t>csdl</w:t>
            </w:r>
            <w:proofErr w:type="spellEnd"/>
            <w:r>
              <w:t xml:space="preserve">  </w:t>
            </w:r>
            <w:proofErr w:type="spellStart"/>
            <w:r>
              <w:t>hệ</w:t>
            </w:r>
            <w:proofErr w:type="spellEnd"/>
            <w:proofErr w:type="gramEnd"/>
            <w:r>
              <w:t xml:space="preserve"> </w:t>
            </w:r>
            <w:proofErr w:type="spellStart"/>
            <w:r>
              <w:t>thống</w:t>
            </w:r>
            <w:proofErr w:type="spellEnd"/>
            <w:r>
              <w:t xml:space="preserve"> hiển </w:t>
            </w:r>
            <w:proofErr w:type="spellStart"/>
            <w:r>
              <w:t>thị</w:t>
            </w:r>
            <w:proofErr w:type="spellEnd"/>
            <w:r>
              <w:t xml:space="preserve"> </w:t>
            </w:r>
            <w:proofErr w:type="spellStart"/>
            <w:r>
              <w:t>thống</w:t>
            </w:r>
            <w:proofErr w:type="spellEnd"/>
            <w:r>
              <w:t xml:space="preserve"> </w:t>
            </w:r>
            <w:proofErr w:type="spellStart"/>
            <w:r>
              <w:t>báo</w:t>
            </w:r>
            <w:proofErr w:type="spellEnd"/>
            <w:r>
              <w:t xml:space="preserve"> </w:t>
            </w:r>
            <w:r w:rsidR="00526195">
              <w:fldChar w:fldCharType="begin"/>
            </w:r>
            <w:r w:rsidR="00526195">
              <w:instrText xml:space="preserve"> REF _Ref152248483 \h </w:instrText>
            </w:r>
            <w:r w:rsidR="00526195">
              <w:fldChar w:fldCharType="separate"/>
            </w:r>
            <w:r w:rsidR="005E1475">
              <w:t xml:space="preserve">MSG </w:t>
            </w:r>
            <w:r w:rsidR="005E1475">
              <w:rPr>
                <w:noProof/>
              </w:rPr>
              <w:t>5</w:t>
            </w:r>
            <w:r w:rsidR="005E1475">
              <w:rPr>
                <w:lang w:val="vi-VN"/>
              </w:rPr>
              <w:t xml:space="preserve">. “Mã nhân viên không tồn </w:t>
            </w:r>
            <w:proofErr w:type="spellStart"/>
            <w:r w:rsidR="005E1475">
              <w:rPr>
                <w:lang w:val="vi-VN"/>
              </w:rPr>
              <w:t>tại”</w:t>
            </w:r>
            <w:r w:rsidR="00526195">
              <w:fldChar w:fldCharType="end"/>
            </w:r>
            <w:r w:rsidRPr="005E0A80">
              <w:rPr>
                <w:lang w:val="vi-VN"/>
              </w:rPr>
              <w:t>Và</w:t>
            </w:r>
            <w:proofErr w:type="spellEnd"/>
            <w:r w:rsidRPr="005E0A80">
              <w:rPr>
                <w:lang w:val="vi-VN"/>
              </w:rPr>
              <w:t xml:space="preserve"> yêu cầu NSD nhập lại mã nhân viên</w:t>
            </w:r>
          </w:p>
          <w:p w14:paraId="508811DF" w14:textId="27D62D72" w:rsidR="00526195" w:rsidRPr="005E0A80" w:rsidRDefault="00526195" w:rsidP="00EB6532">
            <w:pPr>
              <w:pStyle w:val="BulletList1"/>
              <w:rPr>
                <w:szCs w:val="20"/>
                <w:lang w:val="vi-VN"/>
              </w:rPr>
            </w:pPr>
            <w:r w:rsidRPr="005E0A80">
              <w:rPr>
                <w:szCs w:val="20"/>
                <w:lang w:val="vi-VN"/>
              </w:rPr>
              <w:t>Trường</w:t>
            </w:r>
            <w:r>
              <w:rPr>
                <w:szCs w:val="20"/>
                <w:lang w:val="vi-VN"/>
              </w:rPr>
              <w:t xml:space="preserve"> hợp mã nhân viên tồn tại trên cơ sở dữ liệu thực hiện show dialog Lấy lại mật khẩu</w:t>
            </w:r>
          </w:p>
        </w:tc>
      </w:tr>
      <w:tr w:rsidR="00D20360" w:rsidRPr="00516C12" w14:paraId="3C293AD6" w14:textId="77777777">
        <w:trPr>
          <w:trHeight w:val="253"/>
        </w:trPr>
        <w:tc>
          <w:tcPr>
            <w:tcW w:w="548" w:type="pct"/>
          </w:tcPr>
          <w:p w14:paraId="4E4D7B77" w14:textId="21DD0E06" w:rsidR="001B4BF1" w:rsidRDefault="001B4BF1">
            <w:pPr>
              <w:rPr>
                <w:rFonts w:cs="Arial"/>
                <w:szCs w:val="20"/>
                <w:lang w:val="vi-VN" w:eastAsia="en-US"/>
              </w:rPr>
            </w:pPr>
            <w:r>
              <w:rPr>
                <w:rFonts w:cs="Arial"/>
                <w:szCs w:val="20"/>
                <w:lang w:val="vi-VN" w:eastAsia="en-US"/>
              </w:rPr>
              <w:t>(4.2)</w:t>
            </w:r>
          </w:p>
          <w:p w14:paraId="3950D487" w14:textId="40671997" w:rsidR="00D20360" w:rsidRDefault="001B4BF1">
            <w:pPr>
              <w:rPr>
                <w:rFonts w:cs="Arial"/>
                <w:szCs w:val="20"/>
                <w:lang w:val="vi-VN" w:eastAsia="en-US"/>
              </w:rPr>
            </w:pPr>
            <w:r>
              <w:rPr>
                <w:rFonts w:cs="Arial"/>
                <w:szCs w:val="20"/>
                <w:lang w:val="vi-VN" w:eastAsia="en-US"/>
              </w:rPr>
              <w:t>(5)</w:t>
            </w:r>
          </w:p>
          <w:p w14:paraId="420B43E4" w14:textId="77777777" w:rsidR="00D20360" w:rsidRDefault="00644557">
            <w:pPr>
              <w:rPr>
                <w:rFonts w:cs="Arial"/>
                <w:szCs w:val="20"/>
                <w:lang w:val="vi-VN" w:eastAsia="en-US"/>
              </w:rPr>
            </w:pPr>
            <w:r>
              <w:rPr>
                <w:rFonts w:cs="Arial"/>
                <w:szCs w:val="20"/>
                <w:lang w:val="vi-VN" w:eastAsia="en-US"/>
              </w:rPr>
              <w:t>(6)</w:t>
            </w:r>
          </w:p>
          <w:p w14:paraId="352CC7A2" w14:textId="2FCED43D" w:rsidR="00644557" w:rsidRPr="00644557" w:rsidRDefault="00644557">
            <w:pPr>
              <w:rPr>
                <w:rFonts w:cs="Arial"/>
                <w:szCs w:val="20"/>
                <w:lang w:val="vi-VN" w:eastAsia="en-US"/>
              </w:rPr>
            </w:pPr>
            <w:r>
              <w:rPr>
                <w:rFonts w:cs="Arial"/>
                <w:szCs w:val="20"/>
                <w:lang w:val="vi-VN" w:eastAsia="en-US"/>
              </w:rPr>
              <w:t>(6.1)</w:t>
            </w:r>
          </w:p>
        </w:tc>
        <w:tc>
          <w:tcPr>
            <w:tcW w:w="548" w:type="pct"/>
            <w:shd w:val="clear" w:color="auto" w:fill="auto"/>
          </w:tcPr>
          <w:p w14:paraId="11F37343" w14:textId="6A93338C" w:rsidR="00D20360" w:rsidRDefault="00D20360">
            <w:pPr>
              <w:pStyle w:val="Caption"/>
              <w:jc w:val="left"/>
            </w:pPr>
            <w:r>
              <w:t xml:space="preserve">BR </w:t>
            </w:r>
            <w:r>
              <w:fldChar w:fldCharType="begin"/>
            </w:r>
            <w:r>
              <w:instrText xml:space="preserve"> SEQ BR \* ARABIC </w:instrText>
            </w:r>
            <w:r>
              <w:fldChar w:fldCharType="separate"/>
            </w:r>
            <w:r w:rsidR="005E1475">
              <w:rPr>
                <w:noProof/>
              </w:rPr>
              <w:t>5</w:t>
            </w:r>
            <w:r>
              <w:fldChar w:fldCharType="end"/>
            </w:r>
          </w:p>
          <w:p w14:paraId="439989E9" w14:textId="77777777" w:rsidR="00D20360" w:rsidRPr="00516C12" w:rsidRDefault="00D20360">
            <w:pPr>
              <w:pStyle w:val="BRTitle"/>
            </w:pPr>
          </w:p>
        </w:tc>
        <w:tc>
          <w:tcPr>
            <w:tcW w:w="3904" w:type="pct"/>
            <w:shd w:val="clear" w:color="auto" w:fill="auto"/>
          </w:tcPr>
          <w:p w14:paraId="744C8ECD" w14:textId="5FD3C74B" w:rsidR="00D20360" w:rsidRDefault="00644557">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xác nhận OTP</w:t>
            </w:r>
            <w:r w:rsidR="00D20360" w:rsidRPr="00386665">
              <w:rPr>
                <w:rFonts w:cs="Arial"/>
                <w:b/>
                <w:szCs w:val="20"/>
                <w:u w:val="single"/>
                <w:lang w:eastAsia="en-US"/>
              </w:rPr>
              <w:t>:</w:t>
            </w:r>
          </w:p>
          <w:p w14:paraId="42397FB1" w14:textId="62E6B992" w:rsidR="008E651D" w:rsidRDefault="008E651D" w:rsidP="008E651D">
            <w:pPr>
              <w:pStyle w:val="Body"/>
            </w:pP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show dialog </w:t>
            </w:r>
            <w:proofErr w:type="spellStart"/>
            <w:r>
              <w:t>với</w:t>
            </w:r>
            <w:proofErr w:type="spellEnd"/>
            <w:r>
              <w:t xml:space="preserve"> </w:t>
            </w:r>
            <w:proofErr w:type="spellStart"/>
            <w:r>
              <w:t>nội</w:t>
            </w:r>
            <w:proofErr w:type="spellEnd"/>
            <w:r>
              <w:t xml:space="preserve"> dung </w:t>
            </w:r>
            <w:proofErr w:type="spellStart"/>
            <w:r>
              <w:t>sau</w:t>
            </w:r>
            <w:proofErr w:type="spellEnd"/>
            <w:r>
              <w:t>:</w:t>
            </w:r>
          </w:p>
          <w:p w14:paraId="6794451B" w14:textId="5557D1CC" w:rsidR="008E651D" w:rsidRDefault="008E651D" w:rsidP="008E651D">
            <w:pPr>
              <w:pStyle w:val="BulletList1"/>
            </w:pPr>
            <w:proofErr w:type="spellStart"/>
            <w:r>
              <w:t>Màn</w:t>
            </w:r>
            <w:proofErr w:type="spellEnd"/>
            <w:r>
              <w:t xml:space="preserve"> </w:t>
            </w:r>
            <w:proofErr w:type="spellStart"/>
            <w:r>
              <w:t>hình</w:t>
            </w:r>
            <w:proofErr w:type="spellEnd"/>
            <w:r>
              <w:t>:</w:t>
            </w:r>
          </w:p>
          <w:p w14:paraId="21A0E929" w14:textId="733D98A8" w:rsidR="008E651D" w:rsidRDefault="005E4681" w:rsidP="008E651D">
            <w:pPr>
              <w:pStyle w:val="Body"/>
              <w:rPr>
                <w:lang w:val="vi-VN"/>
              </w:rPr>
            </w:pPr>
            <w:r w:rsidRPr="003B79BC">
              <w:rPr>
                <w:noProof/>
              </w:rPr>
              <w:lastRenderedPageBreak/>
              <w:drawing>
                <wp:inline distT="0" distB="0" distL="0" distR="0" wp14:anchorId="1D166011" wp14:editId="7E70298A">
                  <wp:extent cx="4572033" cy="2447943"/>
                  <wp:effectExtent l="0" t="0" r="0" b="9525"/>
                  <wp:docPr id="1923557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32600" name="Picture 1" descr="A screenshot of a computer&#10;&#10;Description automatically generated"/>
                          <pic:cNvPicPr/>
                        </pic:nvPicPr>
                        <pic:blipFill>
                          <a:blip r:embed="rId27"/>
                          <a:stretch>
                            <a:fillRect/>
                          </a:stretch>
                        </pic:blipFill>
                        <pic:spPr>
                          <a:xfrm>
                            <a:off x="0" y="0"/>
                            <a:ext cx="4572033" cy="2447943"/>
                          </a:xfrm>
                          <a:prstGeom prst="rect">
                            <a:avLst/>
                          </a:prstGeom>
                        </pic:spPr>
                      </pic:pic>
                    </a:graphicData>
                  </a:graphic>
                </wp:inline>
              </w:drawing>
            </w:r>
          </w:p>
          <w:p w14:paraId="038ECA16" w14:textId="772468D7" w:rsidR="008E651D" w:rsidRDefault="008E651D" w:rsidP="008E651D">
            <w:pPr>
              <w:pStyle w:val="Level2"/>
            </w:pPr>
            <w:r>
              <w:t>Title: “Lấy lại mật khẩu”</w:t>
            </w:r>
          </w:p>
          <w:p w14:paraId="33E357A7" w14:textId="0B050BF0" w:rsidR="008E651D" w:rsidRDefault="008E651D" w:rsidP="008E651D">
            <w:pPr>
              <w:pStyle w:val="Level2"/>
            </w:pPr>
            <w:r>
              <w:t>Message: “Yêu cầu nhập mã xác minh hệ thống đã gửi đến số điện thoại mà bạn đã đăng ký :”</w:t>
            </w:r>
          </w:p>
          <w:p w14:paraId="3152DCE0" w14:textId="62BFF07A" w:rsidR="008E651D" w:rsidRPr="008E651D" w:rsidRDefault="008E651D" w:rsidP="008E651D">
            <w:pPr>
              <w:pStyle w:val="Level2"/>
            </w:pPr>
            <w:r>
              <w:t>Dialog Type : “Xác nhận/Hủy bỏ”</w:t>
            </w:r>
          </w:p>
          <w:p w14:paraId="0224FFC4" w14:textId="2180E5C9" w:rsidR="00D20360" w:rsidRPr="005E0A80" w:rsidRDefault="001C7ECF" w:rsidP="008E651D">
            <w:pPr>
              <w:pStyle w:val="BulletList1"/>
              <w:rPr>
                <w:lang w:val="vi-VN"/>
              </w:rPr>
            </w:pPr>
            <w:r w:rsidRPr="005E0A80">
              <w:rPr>
                <w:lang w:val="vi-VN"/>
              </w:rPr>
              <w:t xml:space="preserve">Khi </w:t>
            </w:r>
            <w:proofErr w:type="spellStart"/>
            <w:r w:rsidRPr="005E0A80">
              <w:rPr>
                <w:lang w:val="vi-VN"/>
              </w:rPr>
              <w:t>click</w:t>
            </w:r>
            <w:proofErr w:type="spellEnd"/>
            <w:r w:rsidRPr="005E0A80">
              <w:rPr>
                <w:lang w:val="vi-VN"/>
              </w:rPr>
              <w:t xml:space="preserve"> </w:t>
            </w:r>
            <w:proofErr w:type="spellStart"/>
            <w:r w:rsidRPr="005E0A80">
              <w:rPr>
                <w:lang w:val="vi-VN"/>
              </w:rPr>
              <w:t>button</w:t>
            </w:r>
            <w:proofErr w:type="spellEnd"/>
            <w:r w:rsidRPr="005E0A80">
              <w:rPr>
                <w:lang w:val="vi-VN"/>
              </w:rPr>
              <w:t xml:space="preserve"> “Gửi mã” hệ thống sẽ gửi OTP về </w:t>
            </w:r>
            <w:proofErr w:type="spellStart"/>
            <w:r w:rsidR="00526195" w:rsidRPr="005E0A80">
              <w:rPr>
                <w:lang w:val="vi-VN"/>
              </w:rPr>
              <w:t>email</w:t>
            </w:r>
            <w:proofErr w:type="spellEnd"/>
            <w:r w:rsidRPr="005E0A80">
              <w:rPr>
                <w:lang w:val="vi-VN"/>
              </w:rPr>
              <w:t xml:space="preserve"> đã đăng ký trong hệ thống, NSD sẽ nhập mã OTP gồm 6 số vào hệ thống</w:t>
            </w:r>
          </w:p>
          <w:p w14:paraId="412E3C16" w14:textId="77777777" w:rsidR="001C7ECF" w:rsidRPr="005E0A80" w:rsidRDefault="001C7ECF" w:rsidP="008E651D">
            <w:pPr>
              <w:pStyle w:val="BulletList1"/>
              <w:rPr>
                <w:lang w:val="vi-VN"/>
              </w:rPr>
            </w:pPr>
            <w:r w:rsidRPr="005E0A80">
              <w:rPr>
                <w:lang w:val="vi-VN"/>
              </w:rPr>
              <w:t xml:space="preserve">Trường hợp không nhập đủ 6 số </w:t>
            </w:r>
            <w:proofErr w:type="spellStart"/>
            <w:r w:rsidRPr="005E0A80">
              <w:rPr>
                <w:lang w:val="vi-VN"/>
              </w:rPr>
              <w:t>button</w:t>
            </w:r>
            <w:proofErr w:type="spellEnd"/>
            <w:r w:rsidRPr="005E0A80">
              <w:rPr>
                <w:lang w:val="vi-VN"/>
              </w:rPr>
              <w:t xml:space="preserve"> “Xác nhận” sẽ bị </w:t>
            </w:r>
            <w:proofErr w:type="spellStart"/>
            <w:r w:rsidRPr="005E0A80">
              <w:rPr>
                <w:lang w:val="vi-VN"/>
              </w:rPr>
              <w:t>disable</w:t>
            </w:r>
            <w:proofErr w:type="spellEnd"/>
          </w:p>
          <w:p w14:paraId="4055E947" w14:textId="77777777" w:rsidR="001C7ECF" w:rsidRPr="005E0A80" w:rsidRDefault="001C7ECF" w:rsidP="008E651D">
            <w:pPr>
              <w:pStyle w:val="BulletList1"/>
              <w:rPr>
                <w:lang w:val="vi-VN"/>
              </w:rPr>
            </w:pPr>
            <w:r w:rsidRPr="005E0A80">
              <w:rPr>
                <w:lang w:val="vi-VN"/>
              </w:rPr>
              <w:t xml:space="preserve">Mã OTP sẽ có thời hạn 120s , Trường hợp OTP hết hạn NSD có thể </w:t>
            </w:r>
            <w:proofErr w:type="spellStart"/>
            <w:r w:rsidRPr="005E0A80">
              <w:rPr>
                <w:lang w:val="vi-VN"/>
              </w:rPr>
              <w:t>click</w:t>
            </w:r>
            <w:proofErr w:type="spellEnd"/>
            <w:r w:rsidRPr="005E0A80">
              <w:rPr>
                <w:lang w:val="vi-VN"/>
              </w:rPr>
              <w:t xml:space="preserve"> vào </w:t>
            </w:r>
            <w:proofErr w:type="spellStart"/>
            <w:r w:rsidRPr="005E0A80">
              <w:rPr>
                <w:lang w:val="vi-VN"/>
              </w:rPr>
              <w:t>button</w:t>
            </w:r>
            <w:proofErr w:type="spellEnd"/>
            <w:r w:rsidRPr="005E0A80">
              <w:rPr>
                <w:lang w:val="vi-VN"/>
              </w:rPr>
              <w:t xml:space="preserve"> “Gửi lại” , hệ thống sẽ gửi lại OTP khác</w:t>
            </w:r>
          </w:p>
          <w:p w14:paraId="614EE0B2" w14:textId="094CEBCE" w:rsidR="008E651D" w:rsidRPr="001B4BF1" w:rsidRDefault="008E651D" w:rsidP="008E651D">
            <w:pPr>
              <w:pStyle w:val="BulletList1"/>
            </w:pPr>
            <w:r w:rsidRPr="005E0A80">
              <w:rPr>
                <w:lang w:val="vi-VN"/>
              </w:rPr>
              <w:t>Trường</w:t>
            </w:r>
            <w:r>
              <w:rPr>
                <w:lang w:val="vi-VN"/>
              </w:rPr>
              <w:t xml:space="preserve"> hợp NSD </w:t>
            </w:r>
            <w:proofErr w:type="spellStart"/>
            <w:r>
              <w:rPr>
                <w:lang w:val="vi-VN"/>
              </w:rPr>
              <w:t>click</w:t>
            </w:r>
            <w:proofErr w:type="spellEnd"/>
            <w:r>
              <w:rPr>
                <w:lang w:val="vi-VN"/>
              </w:rPr>
              <w:t xml:space="preserve"> “Xác nhận” </w:t>
            </w:r>
            <w:r w:rsidR="001B4BF1">
              <w:rPr>
                <w:lang w:val="vi-VN"/>
              </w:rPr>
              <w:t>và</w:t>
            </w:r>
            <w:r>
              <w:rPr>
                <w:lang w:val="vi-VN"/>
              </w:rPr>
              <w:t xml:space="preserve"> mã OTP gửi đi không trùng khớp với mã OTP được hệ thống gửi, hệ thống sẽ hiển thị thông báo</w:t>
            </w:r>
            <w:r w:rsidR="00597587">
              <w:rPr>
                <w:lang w:val="vi-VN"/>
              </w:rPr>
              <w:t xml:space="preserve"> </w:t>
            </w:r>
            <w:r w:rsidR="00597587">
              <w:rPr>
                <w:lang w:val="vi-VN"/>
              </w:rPr>
              <w:fldChar w:fldCharType="begin"/>
            </w:r>
            <w:r w:rsidR="00597587">
              <w:rPr>
                <w:lang w:val="vi-VN"/>
              </w:rPr>
              <w:instrText xml:space="preserve"> REF _Ref152249737 \h </w:instrText>
            </w:r>
            <w:r w:rsidR="00597587">
              <w:rPr>
                <w:lang w:val="vi-VN"/>
              </w:rPr>
            </w:r>
            <w:r w:rsidR="00597587">
              <w:rPr>
                <w:lang w:val="vi-VN"/>
              </w:rPr>
              <w:fldChar w:fldCharType="separate"/>
            </w:r>
            <w:r w:rsidR="005E1475" w:rsidRPr="005E0A80">
              <w:rPr>
                <w:lang w:val="vi-VN"/>
              </w:rPr>
              <w:t xml:space="preserve">MSG </w:t>
            </w:r>
            <w:r w:rsidR="005E1475" w:rsidRPr="005E0A80">
              <w:rPr>
                <w:noProof/>
                <w:lang w:val="vi-VN"/>
              </w:rPr>
              <w:t>6</w:t>
            </w:r>
            <w:r w:rsidR="005E1475">
              <w:rPr>
                <w:lang w:val="vi-VN"/>
              </w:rPr>
              <w:t>. “Mã OTP không trùng khớp”</w:t>
            </w:r>
            <w:r w:rsidR="00597587">
              <w:rPr>
                <w:lang w:val="vi-VN"/>
              </w:rPr>
              <w:fldChar w:fldCharType="end"/>
            </w:r>
          </w:p>
          <w:p w14:paraId="48AA9F10" w14:textId="790158DF" w:rsidR="001B4BF1" w:rsidRPr="008E651D" w:rsidRDefault="001B4BF1" w:rsidP="001B4BF1">
            <w:pPr>
              <w:pStyle w:val="BulletList1"/>
            </w:pPr>
            <w:r>
              <w:t>Trường</w:t>
            </w:r>
            <w:r>
              <w:rPr>
                <w:lang w:val="vi-VN"/>
              </w:rPr>
              <w:t xml:space="preserve"> hợp NSD click “Xác nhận” và mã OTP gửi </w:t>
            </w:r>
            <w:proofErr w:type="gramStart"/>
            <w:r>
              <w:rPr>
                <w:lang w:val="vi-VN"/>
              </w:rPr>
              <w:t>đi  trùng</w:t>
            </w:r>
            <w:proofErr w:type="gramEnd"/>
            <w:r>
              <w:rPr>
                <w:lang w:val="vi-VN"/>
              </w:rPr>
              <w:t xml:space="preserve"> khớp với mã OTP được hệ thống gửi, hệ thống sẽ hiển thị dialog để NSD cập nhật mật khẩu</w:t>
            </w:r>
          </w:p>
          <w:p w14:paraId="2A0EEA40" w14:textId="77777777" w:rsidR="008E651D" w:rsidRDefault="008E651D" w:rsidP="008E651D">
            <w:pPr>
              <w:pStyle w:val="BulletList1"/>
            </w:pPr>
            <w:r>
              <w:t xml:space="preserve">Trường </w:t>
            </w:r>
            <w:proofErr w:type="spellStart"/>
            <w:r>
              <w:t>hợp</w:t>
            </w:r>
            <w:proofErr w:type="spellEnd"/>
            <w:r>
              <w:t xml:space="preserve"> NSD click “</w:t>
            </w:r>
            <w:proofErr w:type="spellStart"/>
            <w:r>
              <w:t>Hủy</w:t>
            </w:r>
            <w:proofErr w:type="spellEnd"/>
            <w:r>
              <w:t xml:space="preserve"> </w:t>
            </w:r>
            <w:proofErr w:type="spellStart"/>
            <w:r>
              <w:t>bỏ</w:t>
            </w:r>
            <w:proofErr w:type="spellEnd"/>
            <w:r>
              <w:t xml:space="preserve">” OR “x” dialog </w:t>
            </w:r>
            <w:proofErr w:type="spellStart"/>
            <w:r>
              <w:t>sẽ</w:t>
            </w:r>
            <w:proofErr w:type="spellEnd"/>
            <w:r>
              <w:t xml:space="preserve"> </w:t>
            </w:r>
            <w:proofErr w:type="spellStart"/>
            <w:r>
              <w:t>được</w:t>
            </w:r>
            <w:proofErr w:type="spellEnd"/>
            <w:r>
              <w:t xml:space="preserve"> </w:t>
            </w:r>
            <w:proofErr w:type="spellStart"/>
            <w:r>
              <w:t>đóng</w:t>
            </w:r>
            <w:proofErr w:type="spellEnd"/>
            <w:r>
              <w:t xml:space="preserve"> </w:t>
            </w:r>
            <w:proofErr w:type="spellStart"/>
            <w:proofErr w:type="gramStart"/>
            <w:r>
              <w:t>lại</w:t>
            </w:r>
            <w:proofErr w:type="spellEnd"/>
            <w:proofErr w:type="gramEnd"/>
          </w:p>
          <w:p w14:paraId="4E195045" w14:textId="66BAD449" w:rsidR="008E651D" w:rsidRPr="00675555" w:rsidRDefault="008E651D" w:rsidP="008E651D">
            <w:pPr>
              <w:pStyle w:val="BulletList1"/>
              <w:numPr>
                <w:ilvl w:val="0"/>
                <w:numId w:val="0"/>
              </w:numPr>
              <w:ind w:left="360"/>
            </w:pPr>
          </w:p>
        </w:tc>
      </w:tr>
      <w:tr w:rsidR="00D20360" w:rsidRPr="005E0A80" w14:paraId="7BB95F88" w14:textId="77777777">
        <w:trPr>
          <w:trHeight w:val="253"/>
        </w:trPr>
        <w:tc>
          <w:tcPr>
            <w:tcW w:w="548" w:type="pct"/>
          </w:tcPr>
          <w:p w14:paraId="14C3006E" w14:textId="77777777" w:rsidR="00D20360" w:rsidRDefault="00D20360">
            <w:pPr>
              <w:rPr>
                <w:rFonts w:cs="Arial"/>
                <w:szCs w:val="20"/>
                <w:lang w:eastAsia="en-US"/>
              </w:rPr>
            </w:pPr>
          </w:p>
          <w:p w14:paraId="0732E07F" w14:textId="77777777" w:rsidR="00D20360" w:rsidRDefault="00D20360">
            <w:pPr>
              <w:rPr>
                <w:rFonts w:cs="Arial"/>
                <w:szCs w:val="20"/>
                <w:lang w:val="vi-VN" w:eastAsia="en-US"/>
              </w:rPr>
            </w:pPr>
            <w:r>
              <w:rPr>
                <w:rFonts w:cs="Arial"/>
                <w:szCs w:val="20"/>
                <w:lang w:val="vi-VN" w:eastAsia="en-US"/>
              </w:rPr>
              <w:t>(</w:t>
            </w:r>
            <w:r w:rsidR="001B4BF1">
              <w:rPr>
                <w:rFonts w:cs="Arial"/>
                <w:szCs w:val="20"/>
                <w:lang w:val="vi-VN" w:eastAsia="en-US"/>
              </w:rPr>
              <w:t xml:space="preserve">6.2) </w:t>
            </w:r>
          </w:p>
          <w:p w14:paraId="17F449E4" w14:textId="462ECF70" w:rsidR="001B4BF1" w:rsidRPr="00675555" w:rsidRDefault="00EB6532">
            <w:pPr>
              <w:rPr>
                <w:rFonts w:cs="Arial"/>
                <w:szCs w:val="20"/>
                <w:lang w:val="vi-VN" w:eastAsia="en-US"/>
              </w:rPr>
            </w:pPr>
            <w:r>
              <w:rPr>
                <w:rFonts w:cs="Arial"/>
                <w:szCs w:val="20"/>
                <w:lang w:val="vi-VN" w:eastAsia="en-US"/>
              </w:rPr>
              <w:t>(7)</w:t>
            </w:r>
          </w:p>
        </w:tc>
        <w:tc>
          <w:tcPr>
            <w:tcW w:w="548" w:type="pct"/>
            <w:shd w:val="clear" w:color="auto" w:fill="auto"/>
          </w:tcPr>
          <w:p w14:paraId="11C35FB6" w14:textId="0089D01A" w:rsidR="00D20360" w:rsidRDefault="00D20360">
            <w:pPr>
              <w:pStyle w:val="Caption"/>
              <w:jc w:val="left"/>
            </w:pPr>
            <w:r>
              <w:t xml:space="preserve">BR </w:t>
            </w:r>
            <w:r>
              <w:fldChar w:fldCharType="begin"/>
            </w:r>
            <w:r>
              <w:instrText xml:space="preserve"> SEQ BR \* ARABIC </w:instrText>
            </w:r>
            <w:r>
              <w:fldChar w:fldCharType="separate"/>
            </w:r>
            <w:r w:rsidR="005E1475">
              <w:rPr>
                <w:noProof/>
              </w:rPr>
              <w:t>6</w:t>
            </w:r>
            <w:r>
              <w:fldChar w:fldCharType="end"/>
            </w:r>
          </w:p>
          <w:p w14:paraId="0F3B7F38" w14:textId="77777777" w:rsidR="00D20360" w:rsidRDefault="00D20360">
            <w:pPr>
              <w:pStyle w:val="Caption"/>
              <w:jc w:val="left"/>
            </w:pPr>
          </w:p>
        </w:tc>
        <w:tc>
          <w:tcPr>
            <w:tcW w:w="3904" w:type="pct"/>
            <w:shd w:val="clear" w:color="auto" w:fill="auto"/>
          </w:tcPr>
          <w:p w14:paraId="150A2E6C" w14:textId="77777777" w:rsidR="00D20360" w:rsidRDefault="001B4BF1" w:rsidP="001C7ECF">
            <w:pPr>
              <w:keepNext/>
              <w:rPr>
                <w:b/>
                <w:bCs/>
                <w:noProof/>
                <w:u w:val="single"/>
                <w:lang w:val="vi-VN"/>
              </w:rPr>
            </w:pPr>
            <w:r w:rsidRPr="001B4BF1">
              <w:rPr>
                <w:b/>
                <w:bCs/>
                <w:noProof/>
                <w:u w:val="single"/>
              </w:rPr>
              <w:t>Quy</w:t>
            </w:r>
            <w:r w:rsidRPr="001B4BF1">
              <w:rPr>
                <w:b/>
                <w:bCs/>
                <w:noProof/>
                <w:u w:val="single"/>
                <w:lang w:val="vi-VN"/>
              </w:rPr>
              <w:t xml:space="preserve"> tắc thay đổi mật khẩu</w:t>
            </w:r>
          </w:p>
          <w:p w14:paraId="03592F15" w14:textId="584E7EA9" w:rsidR="001B4BF1" w:rsidRPr="005E0A80" w:rsidRDefault="001B4BF1" w:rsidP="001B4BF1">
            <w:pPr>
              <w:pStyle w:val="Body"/>
              <w:rPr>
                <w:noProof/>
                <w:lang w:val="vi-VN"/>
              </w:rPr>
            </w:pPr>
            <w:r w:rsidRPr="005E0A80">
              <w:rPr>
                <w:noProof/>
                <w:lang w:val="vi-VN"/>
              </w:rPr>
              <w:t>Hệ thống hiển thị dialog với nội dung sau:</w:t>
            </w:r>
          </w:p>
          <w:p w14:paraId="6D09D950" w14:textId="2DC08E9F" w:rsidR="001B4BF1" w:rsidRPr="001B4BF1" w:rsidRDefault="001B4BF1" w:rsidP="001B4BF1">
            <w:pPr>
              <w:pStyle w:val="BulletList1"/>
              <w:rPr>
                <w:noProof/>
              </w:rPr>
            </w:pPr>
            <w:r>
              <w:rPr>
                <w:noProof/>
              </w:rPr>
              <w:t>Màn hình</w:t>
            </w:r>
            <w:r>
              <w:rPr>
                <w:noProof/>
                <w:lang w:val="vi-VN"/>
              </w:rPr>
              <w:t>:</w:t>
            </w:r>
          </w:p>
          <w:p w14:paraId="6F8663FC" w14:textId="4302B870" w:rsidR="001B4BF1" w:rsidRDefault="005E4681" w:rsidP="001B4BF1">
            <w:pPr>
              <w:pStyle w:val="BulletList1"/>
              <w:numPr>
                <w:ilvl w:val="0"/>
                <w:numId w:val="0"/>
              </w:numPr>
              <w:ind w:left="360"/>
              <w:rPr>
                <w:noProof/>
              </w:rPr>
            </w:pPr>
            <w:r w:rsidRPr="003B79BC">
              <w:rPr>
                <w:noProof/>
              </w:rPr>
              <w:lastRenderedPageBreak/>
              <w:drawing>
                <wp:inline distT="0" distB="0" distL="0" distR="0" wp14:anchorId="5A6A87F0" wp14:editId="43EDE791">
                  <wp:extent cx="4686334" cy="2714645"/>
                  <wp:effectExtent l="0" t="0" r="0" b="9525"/>
                  <wp:docPr id="25250838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83483" name="Picture 1" descr="A screenshot of a chat&#10;&#10;Description automatically generated"/>
                          <pic:cNvPicPr/>
                        </pic:nvPicPr>
                        <pic:blipFill>
                          <a:blip r:embed="rId28"/>
                          <a:stretch>
                            <a:fillRect/>
                          </a:stretch>
                        </pic:blipFill>
                        <pic:spPr>
                          <a:xfrm>
                            <a:off x="0" y="0"/>
                            <a:ext cx="4686334" cy="2714645"/>
                          </a:xfrm>
                          <a:prstGeom prst="rect">
                            <a:avLst/>
                          </a:prstGeom>
                        </pic:spPr>
                      </pic:pic>
                    </a:graphicData>
                  </a:graphic>
                </wp:inline>
              </w:drawing>
            </w:r>
          </w:p>
          <w:p w14:paraId="3C08EA1A" w14:textId="13FF4FBD" w:rsidR="001B4BF1" w:rsidRDefault="001B4BF1" w:rsidP="001B4BF1">
            <w:pPr>
              <w:pStyle w:val="Level2"/>
              <w:rPr>
                <w:noProof/>
              </w:rPr>
            </w:pPr>
            <w:r>
              <w:rPr>
                <w:noProof/>
              </w:rPr>
              <w:t>Title: “Lấy lại mật khẩu”</w:t>
            </w:r>
          </w:p>
          <w:p w14:paraId="332C33CD" w14:textId="3635131F" w:rsidR="001B4BF1" w:rsidRDefault="001B4BF1" w:rsidP="001B4BF1">
            <w:pPr>
              <w:pStyle w:val="Level2"/>
              <w:rPr>
                <w:noProof/>
              </w:rPr>
            </w:pPr>
            <w:r>
              <w:rPr>
                <w:noProof/>
              </w:rPr>
              <w:t>Message: “Nhập mật khẩu muốn thay đổi thành”</w:t>
            </w:r>
          </w:p>
          <w:p w14:paraId="738315ED" w14:textId="71446A58" w:rsidR="001B4BF1" w:rsidRDefault="001B4BF1" w:rsidP="001B4BF1">
            <w:pPr>
              <w:pStyle w:val="Level2"/>
              <w:rPr>
                <w:noProof/>
              </w:rPr>
            </w:pPr>
            <w:r>
              <w:rPr>
                <w:noProof/>
              </w:rPr>
              <w:t>Dialog type: “Lưu/ Hủy bỏ”</w:t>
            </w:r>
          </w:p>
          <w:p w14:paraId="4481E77E" w14:textId="1BF8A3C5" w:rsidR="001B4BF1" w:rsidRDefault="001B4BF1" w:rsidP="001B4BF1">
            <w:pPr>
              <w:pStyle w:val="Level2"/>
              <w:numPr>
                <w:ilvl w:val="0"/>
                <w:numId w:val="0"/>
              </w:numPr>
              <w:ind w:left="720"/>
              <w:rPr>
                <w:noProof/>
              </w:rPr>
            </w:pPr>
            <w:r>
              <w:rPr>
                <w:noProof/>
              </w:rPr>
              <w:t>Trường hợp NSD click button “Lưu” hệ thống sẽ thực hiện validate data</w:t>
            </w:r>
          </w:p>
          <w:p w14:paraId="6643EFCC" w14:textId="1CACF5FF" w:rsidR="001B4BF1" w:rsidRDefault="001B4BF1" w:rsidP="001B4BF1">
            <w:pPr>
              <w:pStyle w:val="Level2"/>
              <w:numPr>
                <w:ilvl w:val="0"/>
                <w:numId w:val="0"/>
              </w:numPr>
              <w:ind w:left="720"/>
              <w:rPr>
                <w:noProof/>
              </w:rPr>
            </w:pPr>
            <w:r>
              <w:rPr>
                <w:noProof/>
              </w:rPr>
              <w:t>Trường hợp NSD click button “Hủy bỏ” OR “x” thì dialog được đóng lại</w:t>
            </w:r>
          </w:p>
          <w:p w14:paraId="5D424EA0" w14:textId="1313FAD3" w:rsidR="001B4BF1" w:rsidRPr="001B4BF1" w:rsidRDefault="001B4BF1" w:rsidP="001B4BF1">
            <w:pPr>
              <w:pStyle w:val="BulletList1"/>
              <w:numPr>
                <w:ilvl w:val="0"/>
                <w:numId w:val="0"/>
              </w:numPr>
              <w:ind w:left="360"/>
              <w:rPr>
                <w:noProof/>
                <w:lang w:val="vi-VN"/>
              </w:rPr>
            </w:pPr>
            <w:r>
              <w:rPr>
                <w:noProof/>
                <w:lang w:val="vi-VN"/>
              </w:rPr>
              <w:t xml:space="preserve"> </w:t>
            </w:r>
          </w:p>
          <w:p w14:paraId="411FCAF1" w14:textId="42B7CE83" w:rsidR="001B4BF1" w:rsidRPr="001B4BF1" w:rsidRDefault="001B4BF1" w:rsidP="001B4BF1">
            <w:pPr>
              <w:pStyle w:val="Body"/>
              <w:rPr>
                <w:lang w:val="vi-VN"/>
              </w:rPr>
            </w:pPr>
          </w:p>
        </w:tc>
      </w:tr>
      <w:tr w:rsidR="00EB6532" w:rsidRPr="00516C12" w14:paraId="5AC13040" w14:textId="77777777">
        <w:trPr>
          <w:trHeight w:val="253"/>
        </w:trPr>
        <w:tc>
          <w:tcPr>
            <w:tcW w:w="548" w:type="pct"/>
          </w:tcPr>
          <w:p w14:paraId="1C24B745" w14:textId="77777777" w:rsidR="00EB6532" w:rsidRDefault="00EB6532">
            <w:pPr>
              <w:rPr>
                <w:rFonts w:cs="Arial"/>
                <w:szCs w:val="20"/>
                <w:lang w:val="vi-VN" w:eastAsia="en-US"/>
              </w:rPr>
            </w:pPr>
            <w:r>
              <w:rPr>
                <w:rFonts w:cs="Arial"/>
                <w:szCs w:val="20"/>
                <w:lang w:val="vi-VN" w:eastAsia="en-US"/>
              </w:rPr>
              <w:lastRenderedPageBreak/>
              <w:t>(8)</w:t>
            </w:r>
          </w:p>
          <w:p w14:paraId="4E4CB375" w14:textId="77777777" w:rsidR="00EB6532" w:rsidRDefault="00EB6532">
            <w:pPr>
              <w:rPr>
                <w:rFonts w:cs="Arial"/>
                <w:szCs w:val="20"/>
                <w:lang w:val="vi-VN" w:eastAsia="en-US"/>
              </w:rPr>
            </w:pPr>
            <w:r>
              <w:rPr>
                <w:rFonts w:cs="Arial"/>
                <w:szCs w:val="20"/>
                <w:lang w:val="vi-VN" w:eastAsia="en-US"/>
              </w:rPr>
              <w:t>(8.1)</w:t>
            </w:r>
          </w:p>
          <w:p w14:paraId="2CEE9304" w14:textId="51466979" w:rsidR="00EB6532" w:rsidRPr="00EB6532" w:rsidRDefault="00EB6532">
            <w:pPr>
              <w:rPr>
                <w:rFonts w:cs="Arial"/>
                <w:szCs w:val="20"/>
                <w:lang w:val="vi-VN" w:eastAsia="en-US"/>
              </w:rPr>
            </w:pPr>
          </w:p>
        </w:tc>
        <w:tc>
          <w:tcPr>
            <w:tcW w:w="548" w:type="pct"/>
            <w:shd w:val="clear" w:color="auto" w:fill="auto"/>
          </w:tcPr>
          <w:p w14:paraId="46C48C64" w14:textId="30BFFA1A" w:rsidR="00EB6532" w:rsidRDefault="00EB6532" w:rsidP="00EB6532">
            <w:pPr>
              <w:pStyle w:val="Caption"/>
              <w:jc w:val="left"/>
            </w:pPr>
            <w:r>
              <w:t xml:space="preserve">BR </w:t>
            </w:r>
            <w:r>
              <w:fldChar w:fldCharType="begin"/>
            </w:r>
            <w:r>
              <w:instrText xml:space="preserve"> SEQ BR \* ARABIC </w:instrText>
            </w:r>
            <w:r>
              <w:fldChar w:fldCharType="separate"/>
            </w:r>
            <w:r w:rsidR="005E1475">
              <w:rPr>
                <w:noProof/>
              </w:rPr>
              <w:t>7</w:t>
            </w:r>
            <w:r>
              <w:fldChar w:fldCharType="end"/>
            </w:r>
          </w:p>
          <w:p w14:paraId="578AC4B6" w14:textId="77777777" w:rsidR="00EB6532" w:rsidRDefault="00EB6532">
            <w:pPr>
              <w:pStyle w:val="Caption"/>
              <w:jc w:val="left"/>
            </w:pPr>
          </w:p>
        </w:tc>
        <w:tc>
          <w:tcPr>
            <w:tcW w:w="3904" w:type="pct"/>
            <w:shd w:val="clear" w:color="auto" w:fill="auto"/>
          </w:tcPr>
          <w:p w14:paraId="348BC82A" w14:textId="5901C0C2" w:rsidR="00EB6532" w:rsidRDefault="00EB6532" w:rsidP="001C7ECF">
            <w:pPr>
              <w:keepNext/>
              <w:rPr>
                <w:b/>
                <w:bCs/>
                <w:noProof/>
                <w:u w:val="single"/>
                <w:lang w:val="vi-VN"/>
              </w:rPr>
            </w:pPr>
            <w:r>
              <w:rPr>
                <w:b/>
                <w:bCs/>
                <w:noProof/>
                <w:u w:val="single"/>
              </w:rPr>
              <w:t>Validating</w:t>
            </w:r>
            <w:r w:rsidR="00DC3D15">
              <w:rPr>
                <w:b/>
                <w:bCs/>
                <w:noProof/>
                <w:u w:val="single"/>
                <w:lang w:val="vi-VN"/>
              </w:rPr>
              <w:t xml:space="preserve"> </w:t>
            </w:r>
            <w:r>
              <w:rPr>
                <w:b/>
                <w:bCs/>
                <w:noProof/>
                <w:u w:val="single"/>
                <w:lang w:val="vi-VN"/>
              </w:rPr>
              <w:t>rule</w:t>
            </w:r>
            <w:r w:rsidR="00DC3D15">
              <w:rPr>
                <w:b/>
                <w:bCs/>
                <w:noProof/>
                <w:u w:val="single"/>
                <w:lang w:val="vi-VN"/>
              </w:rPr>
              <w:t xml:space="preserve"> for [Mật khẩu]</w:t>
            </w:r>
            <w:r>
              <w:rPr>
                <w:b/>
                <w:bCs/>
                <w:noProof/>
                <w:u w:val="single"/>
                <w:lang w:val="vi-VN"/>
              </w:rPr>
              <w:t>:</w:t>
            </w:r>
          </w:p>
          <w:p w14:paraId="596F36EA" w14:textId="77777777" w:rsidR="00EB6532" w:rsidRPr="005E0A80" w:rsidRDefault="00EB6532" w:rsidP="00EB6532">
            <w:pPr>
              <w:pStyle w:val="Body"/>
              <w:rPr>
                <w:noProof/>
                <w:lang w:val="vi-VN"/>
              </w:rPr>
            </w:pPr>
            <w:r w:rsidRPr="005E0A80">
              <w:rPr>
                <w:noProof/>
                <w:lang w:val="vi-VN"/>
              </w:rPr>
              <w:t>Hệ thống thực hiện xác thực dữ liệu sau:</w:t>
            </w:r>
          </w:p>
          <w:p w14:paraId="2802B35A" w14:textId="3D14FA3D" w:rsidR="00EB6532" w:rsidRDefault="00EB6532" w:rsidP="00EB6532">
            <w:pPr>
              <w:pStyle w:val="BulletList1"/>
              <w:rPr>
                <w:noProof/>
              </w:rPr>
            </w:pPr>
            <w:r>
              <w:rPr>
                <w:noProof/>
              </w:rPr>
              <w:t xml:space="preserve">Trường hợp NSD click button “Lưu” và không điền mật khẩu hệ thống sẽ hiển thị thông báo </w:t>
            </w:r>
            <w:r>
              <w:rPr>
                <w:noProof/>
              </w:rPr>
              <w:fldChar w:fldCharType="begin"/>
            </w:r>
            <w:r>
              <w:rPr>
                <w:noProof/>
              </w:rPr>
              <w:instrText xml:space="preserve"> REF _Ref151368894 \h  \* MERGEFORMAT </w:instrText>
            </w:r>
            <w:r>
              <w:rPr>
                <w:noProof/>
              </w:rPr>
            </w:r>
            <w:r>
              <w:rPr>
                <w:noProof/>
              </w:rPr>
              <w:fldChar w:fldCharType="separate"/>
            </w:r>
            <w:r w:rsidR="005E1475">
              <w:t xml:space="preserve">MSG </w:t>
            </w:r>
            <w:r w:rsidR="005E1475">
              <w:rPr>
                <w:noProof/>
              </w:rPr>
              <w:t>1</w:t>
            </w:r>
            <w:r w:rsidR="005E1475" w:rsidRPr="005E1475">
              <w:rPr>
                <w:noProof/>
              </w:rPr>
              <w:t>.</w:t>
            </w:r>
            <w:r w:rsidR="005E1475" w:rsidRPr="005E1475">
              <w:t xml:space="preserve"> “Trường </w:t>
            </w:r>
            <w:proofErr w:type="spellStart"/>
            <w:r w:rsidR="005E1475" w:rsidRPr="005E1475">
              <w:t>dữ</w:t>
            </w:r>
            <w:proofErr w:type="spellEnd"/>
            <w:r w:rsidR="005E1475" w:rsidRPr="005E1475">
              <w:t xml:space="preserve"> </w:t>
            </w:r>
            <w:proofErr w:type="spellStart"/>
            <w:r w:rsidR="005E1475" w:rsidRPr="005E1475">
              <w:t>liệu</w:t>
            </w:r>
            <w:proofErr w:type="spellEnd"/>
            <w:r w:rsidR="005E1475" w:rsidRPr="005E1475">
              <w:t xml:space="preserve"> </w:t>
            </w:r>
            <w:proofErr w:type="spellStart"/>
            <w:r w:rsidR="005E1475" w:rsidRPr="005E1475">
              <w:t>này</w:t>
            </w:r>
            <w:proofErr w:type="spellEnd"/>
            <w:r w:rsidR="005E1475" w:rsidRPr="005E1475">
              <w:t xml:space="preserve"> </w:t>
            </w:r>
            <w:proofErr w:type="spellStart"/>
            <w:r w:rsidR="005E1475" w:rsidRPr="005E1475">
              <w:t>không</w:t>
            </w:r>
            <w:proofErr w:type="spellEnd"/>
            <w:r w:rsidR="005E1475" w:rsidRPr="005E1475">
              <w:t xml:space="preserve"> </w:t>
            </w:r>
            <w:proofErr w:type="spellStart"/>
            <w:r w:rsidR="005E1475" w:rsidRPr="005E1475">
              <w:t>được</w:t>
            </w:r>
            <w:proofErr w:type="spellEnd"/>
            <w:r w:rsidR="005E1475" w:rsidRPr="005E1475">
              <w:t xml:space="preserve"> </w:t>
            </w:r>
            <w:proofErr w:type="spellStart"/>
            <w:r w:rsidR="005E1475" w:rsidRPr="005E1475">
              <w:t>bỏ</w:t>
            </w:r>
            <w:proofErr w:type="spellEnd"/>
            <w:r w:rsidR="005E1475" w:rsidRPr="005E1475">
              <w:t xml:space="preserve"> </w:t>
            </w:r>
            <w:proofErr w:type="spellStart"/>
            <w:r w:rsidR="005E1475" w:rsidRPr="005E1475">
              <w:t>trống</w:t>
            </w:r>
            <w:proofErr w:type="spellEnd"/>
            <w:r w:rsidR="005E1475" w:rsidRPr="005E1475">
              <w:t>”</w:t>
            </w:r>
            <w:r>
              <w:rPr>
                <w:noProof/>
              </w:rPr>
              <w:fldChar w:fldCharType="end"/>
            </w:r>
            <w:r>
              <w:rPr>
                <w:noProof/>
              </w:rPr>
              <w:t xml:space="preserve"> và yêu cầu NSD điền lại</w:t>
            </w:r>
          </w:p>
          <w:p w14:paraId="4DB710BD" w14:textId="18585F34" w:rsidR="00EB6532" w:rsidRDefault="00EB6532" w:rsidP="00EB6532">
            <w:pPr>
              <w:pStyle w:val="BulletList1"/>
              <w:rPr>
                <w:noProof/>
              </w:rPr>
            </w:pPr>
            <w:r>
              <w:rPr>
                <w:noProof/>
              </w:rPr>
              <w:t xml:space="preserve">Trường hợp NSD click button “Lưu” và điền mật khẩu  nhưng mật khẩu không đúng định dạng hệ thống sẽ hiển thị thông báo </w:t>
            </w:r>
            <w:r>
              <w:rPr>
                <w:noProof/>
              </w:rPr>
              <w:fldChar w:fldCharType="begin"/>
            </w:r>
            <w:r>
              <w:rPr>
                <w:noProof/>
              </w:rPr>
              <w:instrText xml:space="preserve"> REF _Ref152250045 \h  \* MERGEFORMAT </w:instrText>
            </w:r>
            <w:r>
              <w:rPr>
                <w:noProof/>
              </w:rPr>
            </w:r>
            <w:r>
              <w:rPr>
                <w:noProof/>
              </w:rPr>
              <w:fldChar w:fldCharType="separate"/>
            </w:r>
            <w:r w:rsidR="005E1475">
              <w:t xml:space="preserve">MSG </w:t>
            </w:r>
            <w:r w:rsidR="005E1475">
              <w:rPr>
                <w:noProof/>
              </w:rPr>
              <w:t>7</w:t>
            </w:r>
            <w:r w:rsidR="005E1475" w:rsidRPr="005E1475">
              <w:rPr>
                <w:noProof/>
              </w:rPr>
              <w:t>.</w:t>
            </w:r>
            <w:r w:rsidR="005E1475" w:rsidRPr="005E1475">
              <w:t xml:space="preserve"> “</w:t>
            </w:r>
            <w:proofErr w:type="spellStart"/>
            <w:r w:rsidR="005E1475" w:rsidRPr="005E1475">
              <w:t>Mật</w:t>
            </w:r>
            <w:proofErr w:type="spellEnd"/>
            <w:r w:rsidR="005E1475" w:rsidRPr="005E1475">
              <w:t xml:space="preserve"> </w:t>
            </w:r>
            <w:proofErr w:type="spellStart"/>
            <w:r w:rsidR="005E1475" w:rsidRPr="005E1475">
              <w:t>khẩu</w:t>
            </w:r>
            <w:proofErr w:type="spellEnd"/>
            <w:r w:rsidR="005E1475" w:rsidRPr="005E1475">
              <w:t xml:space="preserve"> </w:t>
            </w:r>
            <w:proofErr w:type="spellStart"/>
            <w:r w:rsidR="005E1475" w:rsidRPr="005E1475">
              <w:t>phải</w:t>
            </w:r>
            <w:proofErr w:type="spellEnd"/>
            <w:r w:rsidR="005E1475" w:rsidRPr="005E1475">
              <w:t xml:space="preserve"> </w:t>
            </w:r>
            <w:proofErr w:type="spellStart"/>
            <w:r w:rsidR="005E1475" w:rsidRPr="005E1475">
              <w:t>gồm</w:t>
            </w:r>
            <w:proofErr w:type="spellEnd"/>
            <w:r w:rsidR="005E1475" w:rsidRPr="005E1475">
              <w:t xml:space="preserve"> </w:t>
            </w:r>
            <w:proofErr w:type="spellStart"/>
            <w:r w:rsidR="005E1475" w:rsidRPr="005E1475">
              <w:t>ít</w:t>
            </w:r>
            <w:proofErr w:type="spellEnd"/>
            <w:r w:rsidR="005E1475" w:rsidRPr="005E1475">
              <w:t xml:space="preserve"> </w:t>
            </w:r>
            <w:proofErr w:type="spellStart"/>
            <w:r w:rsidR="005E1475" w:rsidRPr="005E1475">
              <w:t>nhất</w:t>
            </w:r>
            <w:proofErr w:type="spellEnd"/>
            <w:r w:rsidR="005E1475" w:rsidRPr="005E1475">
              <w:t xml:space="preserve"> 8 </w:t>
            </w:r>
            <w:proofErr w:type="spellStart"/>
            <w:r w:rsidR="005E1475" w:rsidRPr="005E1475">
              <w:t>kí</w:t>
            </w:r>
            <w:proofErr w:type="spellEnd"/>
            <w:r w:rsidR="005E1475" w:rsidRPr="005E1475">
              <w:t xml:space="preserve"> </w:t>
            </w:r>
            <w:proofErr w:type="spellStart"/>
            <w:r w:rsidR="005E1475" w:rsidRPr="005E1475">
              <w:t>tự</w:t>
            </w:r>
            <w:proofErr w:type="spellEnd"/>
            <w:r w:rsidR="005E1475" w:rsidRPr="005E1475">
              <w:t xml:space="preserve"> </w:t>
            </w:r>
            <w:proofErr w:type="spellStart"/>
            <w:r w:rsidR="005E1475" w:rsidRPr="005E1475">
              <w:t>và</w:t>
            </w:r>
            <w:proofErr w:type="spellEnd"/>
            <w:r w:rsidR="005E1475" w:rsidRPr="005E1475">
              <w:t xml:space="preserve"> </w:t>
            </w:r>
            <w:proofErr w:type="spellStart"/>
            <w:r w:rsidR="005E1475" w:rsidRPr="005E1475">
              <w:t>có</w:t>
            </w:r>
            <w:proofErr w:type="spellEnd"/>
            <w:r w:rsidR="005E1475" w:rsidRPr="005E1475">
              <w:t xml:space="preserve"> </w:t>
            </w:r>
            <w:proofErr w:type="spellStart"/>
            <w:r w:rsidR="005E1475" w:rsidRPr="005E1475">
              <w:t>ít</w:t>
            </w:r>
            <w:proofErr w:type="spellEnd"/>
            <w:r w:rsidR="005E1475" w:rsidRPr="005E1475">
              <w:t xml:space="preserve"> </w:t>
            </w:r>
            <w:proofErr w:type="spellStart"/>
            <w:r w:rsidR="005E1475" w:rsidRPr="005E1475">
              <w:t>nhất</w:t>
            </w:r>
            <w:proofErr w:type="spellEnd"/>
            <w:r w:rsidR="005E1475" w:rsidRPr="005E1475">
              <w:t xml:space="preserve"> 1 </w:t>
            </w:r>
            <w:proofErr w:type="spellStart"/>
            <w:r w:rsidR="005E1475" w:rsidRPr="005E1475">
              <w:t>chữ</w:t>
            </w:r>
            <w:proofErr w:type="spellEnd"/>
            <w:r w:rsidR="005E1475" w:rsidRPr="005E1475">
              <w:t xml:space="preserve"> </w:t>
            </w:r>
            <w:proofErr w:type="spellStart"/>
            <w:r w:rsidR="005E1475" w:rsidRPr="005E1475">
              <w:t>cái</w:t>
            </w:r>
            <w:proofErr w:type="spellEnd"/>
            <w:r w:rsidR="005E1475" w:rsidRPr="005E1475">
              <w:t xml:space="preserve"> in </w:t>
            </w:r>
            <w:proofErr w:type="spellStart"/>
            <w:r w:rsidR="005E1475" w:rsidRPr="005E1475">
              <w:t>hoa</w:t>
            </w:r>
            <w:proofErr w:type="spellEnd"/>
            <w:r w:rsidR="005E1475" w:rsidRPr="005E1475">
              <w:t>”</w:t>
            </w:r>
            <w:r>
              <w:rPr>
                <w:noProof/>
              </w:rPr>
              <w:fldChar w:fldCharType="end"/>
            </w:r>
            <w:r>
              <w:rPr>
                <w:noProof/>
              </w:rPr>
              <w:t xml:space="preserve"> và yêu cầu NSD điền lại</w:t>
            </w:r>
          </w:p>
          <w:p w14:paraId="01A9662B" w14:textId="547FEC3F" w:rsidR="00EB6532" w:rsidRPr="00F035AC" w:rsidRDefault="00EB6532" w:rsidP="00EB6532">
            <w:pPr>
              <w:pStyle w:val="BulletList1"/>
              <w:rPr>
                <w:noProof/>
              </w:rPr>
            </w:pPr>
            <w:r>
              <w:rPr>
                <w:noProof/>
              </w:rPr>
              <w:t>Trường hợp NSD click button “Lưu” và điền mật khẩu đúng định dạng yêu cầu hệ thống sẽ thực hiện cập nhật mật khẩu mới</w:t>
            </w:r>
          </w:p>
        </w:tc>
      </w:tr>
      <w:tr w:rsidR="00F035AC" w:rsidRPr="005E0A80" w14:paraId="567B3FAB" w14:textId="77777777">
        <w:trPr>
          <w:trHeight w:val="253"/>
        </w:trPr>
        <w:tc>
          <w:tcPr>
            <w:tcW w:w="548" w:type="pct"/>
          </w:tcPr>
          <w:p w14:paraId="7F806257" w14:textId="0EB06615" w:rsidR="00F035AC" w:rsidRDefault="00F035AC">
            <w:pPr>
              <w:rPr>
                <w:rFonts w:cs="Arial"/>
                <w:szCs w:val="20"/>
                <w:lang w:val="vi-VN" w:eastAsia="en-US"/>
              </w:rPr>
            </w:pPr>
            <w:r>
              <w:rPr>
                <w:rFonts w:cs="Arial"/>
                <w:szCs w:val="20"/>
                <w:lang w:val="vi-VN" w:eastAsia="en-US"/>
              </w:rPr>
              <w:t>(8.2)</w:t>
            </w:r>
          </w:p>
        </w:tc>
        <w:tc>
          <w:tcPr>
            <w:tcW w:w="548" w:type="pct"/>
            <w:shd w:val="clear" w:color="auto" w:fill="auto"/>
          </w:tcPr>
          <w:p w14:paraId="32B78E45" w14:textId="26441073" w:rsidR="00F035AC" w:rsidRDefault="00F035AC" w:rsidP="00F035AC">
            <w:pPr>
              <w:pStyle w:val="Caption"/>
              <w:jc w:val="left"/>
            </w:pPr>
            <w:r>
              <w:t xml:space="preserve">BR </w:t>
            </w:r>
            <w:r>
              <w:fldChar w:fldCharType="begin"/>
            </w:r>
            <w:r>
              <w:instrText xml:space="preserve"> SEQ BR \* ARABIC </w:instrText>
            </w:r>
            <w:r>
              <w:fldChar w:fldCharType="separate"/>
            </w:r>
            <w:r w:rsidR="005E1475">
              <w:rPr>
                <w:noProof/>
              </w:rPr>
              <w:t>8</w:t>
            </w:r>
            <w:r>
              <w:fldChar w:fldCharType="end"/>
            </w:r>
          </w:p>
          <w:p w14:paraId="7B49A3BB" w14:textId="77777777" w:rsidR="00F035AC" w:rsidRDefault="00F035AC" w:rsidP="00EB6532">
            <w:pPr>
              <w:pStyle w:val="Caption"/>
              <w:jc w:val="left"/>
            </w:pPr>
          </w:p>
        </w:tc>
        <w:tc>
          <w:tcPr>
            <w:tcW w:w="3904" w:type="pct"/>
            <w:shd w:val="clear" w:color="auto" w:fill="auto"/>
          </w:tcPr>
          <w:p w14:paraId="0997ED36" w14:textId="77777777" w:rsidR="00F035AC" w:rsidRDefault="00F035AC" w:rsidP="001C7ECF">
            <w:pPr>
              <w:keepNext/>
              <w:rPr>
                <w:b/>
                <w:bCs/>
                <w:noProof/>
                <w:u w:val="single"/>
                <w:lang w:val="vi-VN"/>
              </w:rPr>
            </w:pPr>
            <w:r>
              <w:rPr>
                <w:b/>
                <w:bCs/>
                <w:noProof/>
                <w:u w:val="single"/>
              </w:rPr>
              <w:t>Updating</w:t>
            </w:r>
            <w:r>
              <w:rPr>
                <w:b/>
                <w:bCs/>
                <w:noProof/>
                <w:u w:val="single"/>
                <w:lang w:val="vi-VN"/>
              </w:rPr>
              <w:t xml:space="preserve"> rules:</w:t>
            </w:r>
          </w:p>
          <w:p w14:paraId="66044FAC" w14:textId="77777777" w:rsidR="00F035AC" w:rsidRDefault="00F035AC" w:rsidP="00F035AC">
            <w:pPr>
              <w:rPr>
                <w:bCs/>
                <w:szCs w:val="20"/>
                <w:lang w:val="vi-VN"/>
              </w:rPr>
            </w:pPr>
            <w:r w:rsidRPr="00F035AC">
              <w:rPr>
                <w:bCs/>
                <w:szCs w:val="20"/>
                <w:lang w:val="vi-VN"/>
              </w:rPr>
              <w:t xml:space="preserve">Hệ thống thực hiện logic </w:t>
            </w:r>
            <w:r>
              <w:rPr>
                <w:bCs/>
                <w:szCs w:val="20"/>
                <w:lang w:val="vi-VN"/>
              </w:rPr>
              <w:t>sau:</w:t>
            </w:r>
          </w:p>
          <w:p w14:paraId="531B398A" w14:textId="4E7161DC" w:rsidR="00F035AC" w:rsidRPr="00F035AC" w:rsidRDefault="00F035AC" w:rsidP="00F035AC">
            <w:pPr>
              <w:keepNext/>
              <w:rPr>
                <w:b/>
                <w:bCs/>
                <w:noProof/>
                <w:u w:val="single"/>
                <w:lang w:val="vi-VN"/>
              </w:rPr>
            </w:pPr>
            <w:r>
              <w:rPr>
                <w:bCs/>
                <w:szCs w:val="20"/>
                <w:lang w:val="vi-VN"/>
              </w:rPr>
              <w:t>[Mật khẩu] = [Mật khẩu] NSD vừa  nhập</w:t>
            </w:r>
          </w:p>
        </w:tc>
      </w:tr>
    </w:tbl>
    <w:p w14:paraId="3CF3AAA1" w14:textId="29624CA4" w:rsidR="00FD73D0" w:rsidRDefault="00DC3D15" w:rsidP="005D7202">
      <w:pPr>
        <w:pStyle w:val="Heading3"/>
      </w:pPr>
      <w:bookmarkStart w:id="53" w:name="_Toc155375212"/>
      <w:r>
        <w:t>UC3</w:t>
      </w:r>
      <w:r>
        <w:rPr>
          <w:lang w:val="vi-VN"/>
        </w:rPr>
        <w:t xml:space="preserve">: </w:t>
      </w:r>
      <w:proofErr w:type="spellStart"/>
      <w:r w:rsidR="00FD73D0">
        <w:t>Đổi</w:t>
      </w:r>
      <w:proofErr w:type="spellEnd"/>
      <w:r w:rsidR="00FD73D0">
        <w:t xml:space="preserve"> </w:t>
      </w:r>
      <w:proofErr w:type="spellStart"/>
      <w:r w:rsidR="00FD73D0">
        <w:t>mật</w:t>
      </w:r>
      <w:proofErr w:type="spellEnd"/>
      <w:r w:rsidR="00FD73D0">
        <w:t xml:space="preserve"> </w:t>
      </w:r>
      <w:proofErr w:type="spellStart"/>
      <w:r w:rsidR="00FD73D0">
        <w:t>khẩu</w:t>
      </w:r>
      <w:bookmarkEnd w:id="53"/>
      <w:proofErr w:type="spell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AE4136" w:rsidRPr="00516C12" w14:paraId="6A22AEB7" w14:textId="77777777">
        <w:tc>
          <w:tcPr>
            <w:tcW w:w="957" w:type="pct"/>
            <w:shd w:val="clear" w:color="auto" w:fill="D9D9D9" w:themeFill="background1" w:themeFillShade="D9"/>
          </w:tcPr>
          <w:p w14:paraId="2FBB7C34" w14:textId="77777777" w:rsidR="00AE4136" w:rsidRPr="00516C12" w:rsidRDefault="00AE4136">
            <w:pPr>
              <w:rPr>
                <w:rFonts w:cs="Arial"/>
                <w:b/>
              </w:rPr>
            </w:pPr>
            <w:r w:rsidRPr="00516C12">
              <w:rPr>
                <w:rFonts w:cs="Arial"/>
                <w:b/>
              </w:rPr>
              <w:t>Objective</w:t>
            </w:r>
          </w:p>
        </w:tc>
        <w:tc>
          <w:tcPr>
            <w:tcW w:w="4043" w:type="pct"/>
          </w:tcPr>
          <w:p w14:paraId="4698AC9C" w14:textId="731D9049" w:rsidR="00AE4136" w:rsidRPr="005E3B3E" w:rsidRDefault="00AE4136">
            <w:pPr>
              <w:rPr>
                <w:rFonts w:cs="Arial"/>
                <w:lang w:val="vi-VN"/>
              </w:rPr>
            </w:pPr>
            <w:proofErr w:type="spellStart"/>
            <w:r>
              <w:rPr>
                <w:rFonts w:cs="Arial"/>
                <w:lang w:val="en-US"/>
              </w:rPr>
              <w:t>Tính</w:t>
            </w:r>
            <w:proofErr w:type="spellEnd"/>
            <w:r>
              <w:rPr>
                <w:rFonts w:cs="Arial"/>
                <w:lang w:val="vi-VN"/>
              </w:rPr>
              <w:t xml:space="preserve"> năng này cho phép NSD đổi mật khẩu </w:t>
            </w:r>
          </w:p>
        </w:tc>
      </w:tr>
      <w:tr w:rsidR="00AE4136" w:rsidRPr="00516C12" w14:paraId="42698F12" w14:textId="77777777">
        <w:tc>
          <w:tcPr>
            <w:tcW w:w="957" w:type="pct"/>
            <w:shd w:val="clear" w:color="auto" w:fill="D9D9D9" w:themeFill="background1" w:themeFillShade="D9"/>
          </w:tcPr>
          <w:p w14:paraId="4F959EB6" w14:textId="77777777" w:rsidR="00AE4136" w:rsidRPr="00516C12" w:rsidRDefault="00AE4136">
            <w:pPr>
              <w:rPr>
                <w:rFonts w:cs="Arial"/>
                <w:b/>
              </w:rPr>
            </w:pPr>
            <w:r w:rsidRPr="00516C12">
              <w:rPr>
                <w:rFonts w:cs="Arial"/>
                <w:b/>
              </w:rPr>
              <w:t>Actor</w:t>
            </w:r>
          </w:p>
        </w:tc>
        <w:tc>
          <w:tcPr>
            <w:tcW w:w="4043" w:type="pct"/>
          </w:tcPr>
          <w:p w14:paraId="39F68C1A" w14:textId="77777777" w:rsidR="00AE4136" w:rsidRPr="005E3B3E" w:rsidRDefault="00AE4136">
            <w:pPr>
              <w:rPr>
                <w:rFonts w:cs="Arial"/>
                <w:lang w:val="vi-VN"/>
              </w:rPr>
            </w:pPr>
            <w:r>
              <w:rPr>
                <w:rFonts w:cs="Arial"/>
                <w:lang w:val="vi-VN"/>
              </w:rPr>
              <w:t>Nhân viên quản lý kho, lái xe, system adminstrator</w:t>
            </w:r>
          </w:p>
        </w:tc>
      </w:tr>
      <w:tr w:rsidR="00AE4136" w:rsidRPr="00516C12" w14:paraId="73223AF9" w14:textId="77777777">
        <w:tc>
          <w:tcPr>
            <w:tcW w:w="957" w:type="pct"/>
            <w:shd w:val="clear" w:color="auto" w:fill="D9D9D9" w:themeFill="background1" w:themeFillShade="D9"/>
          </w:tcPr>
          <w:p w14:paraId="66A28645" w14:textId="77777777" w:rsidR="00AE4136" w:rsidRPr="00516C12" w:rsidRDefault="00AE4136">
            <w:pPr>
              <w:rPr>
                <w:rFonts w:cs="Arial"/>
                <w:b/>
              </w:rPr>
            </w:pPr>
            <w:r w:rsidRPr="00516C12">
              <w:rPr>
                <w:rFonts w:cs="Arial"/>
                <w:b/>
              </w:rPr>
              <w:t>Trigger</w:t>
            </w:r>
          </w:p>
        </w:tc>
        <w:tc>
          <w:tcPr>
            <w:tcW w:w="4043" w:type="pct"/>
          </w:tcPr>
          <w:p w14:paraId="0405F204" w14:textId="0C00533F" w:rsidR="00AE4136" w:rsidRPr="005E3B3E" w:rsidRDefault="00AE4136">
            <w:pPr>
              <w:rPr>
                <w:rFonts w:cs="Arial"/>
                <w:lang w:val="vi-VN"/>
              </w:rPr>
            </w:pPr>
            <w:r>
              <w:rPr>
                <w:rFonts w:cs="Arial"/>
                <w:lang w:val="vi-VN"/>
              </w:rPr>
              <w:t xml:space="preserve">Click vào </w:t>
            </w:r>
            <w:r w:rsidR="00C63787">
              <w:rPr>
                <w:rFonts w:cs="Arial"/>
                <w:lang w:val="vi-VN"/>
              </w:rPr>
              <w:t>“Đổi mật khẩu”</w:t>
            </w:r>
            <w:r>
              <w:rPr>
                <w:rFonts w:cs="Arial"/>
                <w:lang w:val="vi-VN"/>
              </w:rPr>
              <w:t xml:space="preserve"> </w:t>
            </w:r>
          </w:p>
        </w:tc>
      </w:tr>
      <w:tr w:rsidR="00AE4136" w:rsidRPr="00516C12" w14:paraId="71052933" w14:textId="77777777">
        <w:tc>
          <w:tcPr>
            <w:tcW w:w="957" w:type="pct"/>
            <w:shd w:val="clear" w:color="auto" w:fill="D9D9D9" w:themeFill="background1" w:themeFillShade="D9"/>
          </w:tcPr>
          <w:p w14:paraId="033D5327" w14:textId="77777777" w:rsidR="00AE4136" w:rsidRPr="00516C12" w:rsidRDefault="00AE4136">
            <w:pPr>
              <w:rPr>
                <w:rFonts w:cs="Arial"/>
                <w:b/>
              </w:rPr>
            </w:pPr>
            <w:r w:rsidRPr="00516C12">
              <w:rPr>
                <w:rFonts w:cs="Arial"/>
                <w:b/>
              </w:rPr>
              <w:lastRenderedPageBreak/>
              <w:t>Pre-conditions</w:t>
            </w:r>
          </w:p>
        </w:tc>
        <w:tc>
          <w:tcPr>
            <w:tcW w:w="4043" w:type="pct"/>
          </w:tcPr>
          <w:p w14:paraId="62ABB9D6" w14:textId="12280AD8" w:rsidR="00AE4136" w:rsidRPr="005E3B3E" w:rsidRDefault="00AE4136">
            <w:pPr>
              <w:pStyle w:val="BulletList1"/>
            </w:pPr>
            <w:r>
              <w:t>NSD</w:t>
            </w:r>
            <w:r>
              <w:rPr>
                <w:lang w:val="vi-VN"/>
              </w:rPr>
              <w:t xml:space="preserve"> </w:t>
            </w:r>
            <w:r w:rsidR="00C63787">
              <w:rPr>
                <w:lang w:val="vi-VN"/>
              </w:rPr>
              <w:t>đăng nhập thành công vào hệ thống với các actor trên</w:t>
            </w:r>
          </w:p>
        </w:tc>
      </w:tr>
      <w:tr w:rsidR="00AE4136" w:rsidRPr="00516C12" w14:paraId="1D434A57" w14:textId="77777777">
        <w:tc>
          <w:tcPr>
            <w:tcW w:w="957" w:type="pct"/>
            <w:shd w:val="clear" w:color="auto" w:fill="D9D9D9" w:themeFill="background1" w:themeFillShade="D9"/>
          </w:tcPr>
          <w:p w14:paraId="6E0A6DEE" w14:textId="77777777" w:rsidR="00AE4136" w:rsidRPr="00516C12" w:rsidRDefault="00AE4136">
            <w:pPr>
              <w:rPr>
                <w:rFonts w:cs="Arial"/>
                <w:b/>
              </w:rPr>
            </w:pPr>
            <w:r w:rsidRPr="00516C12">
              <w:rPr>
                <w:rFonts w:cs="Arial"/>
                <w:b/>
              </w:rPr>
              <w:t>Post-condition</w:t>
            </w:r>
          </w:p>
        </w:tc>
        <w:tc>
          <w:tcPr>
            <w:tcW w:w="4043" w:type="pct"/>
          </w:tcPr>
          <w:p w14:paraId="21282C96" w14:textId="7C92328E" w:rsidR="00AE4136" w:rsidRPr="00BD77BF" w:rsidRDefault="00AE4136">
            <w:pPr>
              <w:rPr>
                <w:rFonts w:cs="Arial"/>
                <w:lang w:val="vi-VN"/>
              </w:rPr>
            </w:pPr>
            <w:r>
              <w:rPr>
                <w:rFonts w:cs="Arial"/>
                <w:lang w:val="vi-VN"/>
              </w:rPr>
              <w:t xml:space="preserve">NSD </w:t>
            </w:r>
            <w:r w:rsidR="00C63787">
              <w:rPr>
                <w:rFonts w:cs="Arial"/>
                <w:lang w:val="vi-VN"/>
              </w:rPr>
              <w:t xml:space="preserve">đổi mật khẩu thành công </w:t>
            </w:r>
          </w:p>
        </w:tc>
      </w:tr>
    </w:tbl>
    <w:p w14:paraId="3987A8E6" w14:textId="77777777" w:rsidR="00AE4136" w:rsidRDefault="00AE4136" w:rsidP="00AE4136">
      <w:pPr>
        <w:rPr>
          <w:b/>
          <w:bCs/>
          <w:color w:val="1F4E79" w:themeColor="accent1" w:themeShade="80"/>
          <w:sz w:val="22"/>
          <w:szCs w:val="22"/>
          <w:lang w:val="vi-VN" w:eastAsia="en-US"/>
        </w:rPr>
      </w:pPr>
      <w:r w:rsidRPr="00BD77BF">
        <w:rPr>
          <w:b/>
          <w:bCs/>
          <w:color w:val="1F4E79" w:themeColor="accent1" w:themeShade="80"/>
          <w:sz w:val="22"/>
          <w:szCs w:val="22"/>
          <w:lang w:val="en-US" w:eastAsia="en-US"/>
        </w:rPr>
        <w:t>Activity</w:t>
      </w:r>
      <w:r w:rsidRPr="00BD77BF">
        <w:rPr>
          <w:b/>
          <w:bCs/>
          <w:color w:val="1F4E79" w:themeColor="accent1" w:themeShade="80"/>
          <w:sz w:val="22"/>
          <w:szCs w:val="22"/>
          <w:lang w:val="vi-VN" w:eastAsia="en-US"/>
        </w:rPr>
        <w:t xml:space="preserve"> Flow</w:t>
      </w:r>
    </w:p>
    <w:p w14:paraId="2467495C" w14:textId="7F6CC82D" w:rsidR="00AE4136" w:rsidRDefault="00AE4136" w:rsidP="00AE4136">
      <w:pPr>
        <w:jc w:val="center"/>
        <w:rPr>
          <w:b/>
          <w:bCs/>
          <w:color w:val="1F4E79" w:themeColor="accent1" w:themeShade="80"/>
          <w:sz w:val="22"/>
          <w:szCs w:val="22"/>
          <w:lang w:val="vi-VN" w:eastAsia="en-US"/>
        </w:rPr>
      </w:pPr>
      <w:r w:rsidRPr="00AE4136">
        <w:rPr>
          <w:b/>
          <w:bCs/>
          <w:noProof/>
          <w:color w:val="1F4E79" w:themeColor="accent1" w:themeShade="80"/>
          <w:sz w:val="22"/>
          <w:szCs w:val="22"/>
          <w:lang w:val="vi-VN" w:eastAsia="en-US"/>
        </w:rPr>
        <w:drawing>
          <wp:inline distT="0" distB="0" distL="0" distR="0" wp14:anchorId="0B486DF9" wp14:editId="74AF943D">
            <wp:extent cx="4052917" cy="4457733"/>
            <wp:effectExtent l="0" t="0" r="5080" b="0"/>
            <wp:docPr id="99033002" name="Picture 9903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3002" name=""/>
                    <pic:cNvPicPr/>
                  </pic:nvPicPr>
                  <pic:blipFill>
                    <a:blip r:embed="rId29"/>
                    <a:stretch>
                      <a:fillRect/>
                    </a:stretch>
                  </pic:blipFill>
                  <pic:spPr>
                    <a:xfrm>
                      <a:off x="0" y="0"/>
                      <a:ext cx="4052917" cy="4457733"/>
                    </a:xfrm>
                    <a:prstGeom prst="rect">
                      <a:avLst/>
                    </a:prstGeom>
                  </pic:spPr>
                </pic:pic>
              </a:graphicData>
            </a:graphic>
          </wp:inline>
        </w:drawing>
      </w:r>
    </w:p>
    <w:p w14:paraId="2976250A" w14:textId="77777777" w:rsidR="00AE4136" w:rsidRPr="00516C12" w:rsidRDefault="00AE4136" w:rsidP="00AE4136">
      <w:pPr>
        <w:rPr>
          <w:rFonts w:eastAsiaTheme="majorEastAsia" w:cs="Arial"/>
          <w:b/>
          <w:color w:val="1F3864" w:themeColor="accent5" w:themeShade="80"/>
          <w:sz w:val="22"/>
          <w:lang w:val="en-US" w:eastAsia="en-US"/>
        </w:rPr>
      </w:pPr>
      <w:r w:rsidRPr="00516C12">
        <w:rPr>
          <w:rFonts w:eastAsiaTheme="majorEastAsia" w:cs="Arial"/>
          <w:b/>
          <w:color w:val="1F3864" w:themeColor="accent5" w:themeShade="80"/>
          <w:sz w:val="22"/>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AE4136" w:rsidRPr="00516C12" w14:paraId="58D9F59B" w14:textId="77777777">
        <w:trPr>
          <w:trHeight w:val="253"/>
        </w:trPr>
        <w:tc>
          <w:tcPr>
            <w:tcW w:w="548" w:type="pct"/>
            <w:shd w:val="clear" w:color="auto" w:fill="D9D9D9" w:themeFill="background1" w:themeFillShade="D9"/>
          </w:tcPr>
          <w:p w14:paraId="3477C993" w14:textId="77777777" w:rsidR="00AE4136" w:rsidRPr="00516C12" w:rsidRDefault="00AE4136">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727CD72E" w14:textId="77777777" w:rsidR="00AE4136" w:rsidRPr="00516C12" w:rsidRDefault="00AE4136">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3A57E431" w14:textId="77777777" w:rsidR="00AE4136" w:rsidRPr="00516C12" w:rsidRDefault="00AE4136">
            <w:pPr>
              <w:rPr>
                <w:rFonts w:cs="Arial"/>
                <w:b/>
                <w:bCs/>
                <w:szCs w:val="20"/>
                <w:lang w:eastAsia="en-US"/>
              </w:rPr>
            </w:pPr>
            <w:r w:rsidRPr="00516C12">
              <w:rPr>
                <w:rFonts w:cs="Arial"/>
                <w:b/>
                <w:szCs w:val="20"/>
                <w:lang w:eastAsia="en-US"/>
              </w:rPr>
              <w:t>Description</w:t>
            </w:r>
          </w:p>
        </w:tc>
      </w:tr>
      <w:tr w:rsidR="00AE4136" w:rsidRPr="005E0A80" w14:paraId="52CCF996" w14:textId="77777777">
        <w:trPr>
          <w:trHeight w:val="253"/>
        </w:trPr>
        <w:tc>
          <w:tcPr>
            <w:tcW w:w="548" w:type="pct"/>
          </w:tcPr>
          <w:p w14:paraId="49AC8A0A" w14:textId="4ED7DDA3" w:rsidR="00AE4136" w:rsidRPr="00675555" w:rsidRDefault="00C63787">
            <w:pPr>
              <w:rPr>
                <w:rFonts w:cs="Arial"/>
                <w:szCs w:val="20"/>
                <w:lang w:val="vi-VN" w:eastAsia="en-US"/>
              </w:rPr>
            </w:pPr>
            <w:r>
              <w:rPr>
                <w:rFonts w:cs="Arial"/>
                <w:szCs w:val="20"/>
                <w:lang w:val="vi-VN" w:eastAsia="en-US"/>
              </w:rPr>
              <w:t>(4)</w:t>
            </w:r>
            <w:r w:rsidR="00AE4136">
              <w:rPr>
                <w:rFonts w:cs="Arial"/>
                <w:szCs w:val="20"/>
                <w:lang w:val="vi-VN" w:eastAsia="en-US"/>
              </w:rPr>
              <w:t xml:space="preserve"> </w:t>
            </w:r>
          </w:p>
        </w:tc>
        <w:tc>
          <w:tcPr>
            <w:tcW w:w="548" w:type="pct"/>
            <w:shd w:val="clear" w:color="auto" w:fill="auto"/>
          </w:tcPr>
          <w:p w14:paraId="7B386C68" w14:textId="6E6944BC" w:rsidR="00AE4136" w:rsidRDefault="00AE4136">
            <w:pPr>
              <w:pStyle w:val="Caption"/>
              <w:jc w:val="left"/>
            </w:pPr>
            <w:r>
              <w:t xml:space="preserve">BR </w:t>
            </w:r>
            <w:r>
              <w:fldChar w:fldCharType="begin"/>
            </w:r>
            <w:r>
              <w:instrText xml:space="preserve"> SEQ BR \* ARABIC </w:instrText>
            </w:r>
            <w:r>
              <w:fldChar w:fldCharType="separate"/>
            </w:r>
            <w:r w:rsidR="005E1475">
              <w:rPr>
                <w:noProof/>
              </w:rPr>
              <w:t>9</w:t>
            </w:r>
            <w:r>
              <w:fldChar w:fldCharType="end"/>
            </w:r>
          </w:p>
          <w:p w14:paraId="3EA3DCA0" w14:textId="77777777" w:rsidR="00AE4136" w:rsidRPr="00516C12" w:rsidRDefault="00AE4136">
            <w:pPr>
              <w:pStyle w:val="BRTitle"/>
            </w:pPr>
          </w:p>
        </w:tc>
        <w:tc>
          <w:tcPr>
            <w:tcW w:w="3904" w:type="pct"/>
            <w:shd w:val="clear" w:color="auto" w:fill="auto"/>
          </w:tcPr>
          <w:p w14:paraId="2F53AFEE" w14:textId="77777777" w:rsidR="00AE4136" w:rsidRDefault="00AE4136">
            <w:pPr>
              <w:rPr>
                <w:rFonts w:cs="Arial"/>
                <w:b/>
                <w:szCs w:val="20"/>
                <w:u w:val="single"/>
                <w:lang w:eastAsia="en-US"/>
              </w:rPr>
            </w:pPr>
            <w:r>
              <w:rPr>
                <w:rFonts w:cs="Arial"/>
                <w:b/>
                <w:szCs w:val="20"/>
                <w:u w:val="single"/>
                <w:lang w:eastAsia="en-US"/>
              </w:rPr>
              <w:t>Validating rules</w:t>
            </w:r>
            <w:r w:rsidRPr="00386665">
              <w:rPr>
                <w:rFonts w:cs="Arial"/>
                <w:b/>
                <w:szCs w:val="20"/>
                <w:u w:val="single"/>
                <w:lang w:eastAsia="en-US"/>
              </w:rPr>
              <w:t>:</w:t>
            </w:r>
          </w:p>
          <w:p w14:paraId="38911414" w14:textId="77777777" w:rsidR="00AE4136" w:rsidRDefault="00AE4136">
            <w:pPr>
              <w:pStyle w:val="Body"/>
            </w:pP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hiện</w:t>
            </w:r>
            <w:proofErr w:type="spellEnd"/>
            <w:r>
              <w:t xml:space="preserve"> validate </w:t>
            </w:r>
            <w:proofErr w:type="spellStart"/>
            <w:r>
              <w:t>những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sau</w:t>
            </w:r>
            <w:proofErr w:type="spellEnd"/>
            <w:r>
              <w:t>:</w:t>
            </w:r>
          </w:p>
          <w:p w14:paraId="30BC1C35" w14:textId="13AF3211" w:rsidR="00AE4136" w:rsidRDefault="00AE4136">
            <w:pPr>
              <w:pStyle w:val="BulletList1"/>
            </w:pPr>
            <w:r>
              <w:t xml:space="preserve">Trường </w:t>
            </w:r>
            <w:proofErr w:type="spellStart"/>
            <w:r>
              <w:t>hợp</w:t>
            </w:r>
            <w:proofErr w:type="spellEnd"/>
            <w:r>
              <w:t xml:space="preserve"> </w:t>
            </w:r>
            <w:r w:rsidR="00C63787">
              <w:rPr>
                <w:lang w:val="vi-VN"/>
              </w:rPr>
              <w:t>[Mật khẩu hiện tại</w:t>
            </w:r>
            <w:r>
              <w:t xml:space="preserve">] is blank </w:t>
            </w:r>
            <w:proofErr w:type="spellStart"/>
            <w:r>
              <w:t>hệ</w:t>
            </w:r>
            <w:proofErr w:type="spellEnd"/>
            <w:r>
              <w:t xml:space="preserve"> </w:t>
            </w:r>
            <w:proofErr w:type="spellStart"/>
            <w:r>
              <w:t>thống</w:t>
            </w:r>
            <w:proofErr w:type="spellEnd"/>
            <w:r>
              <w:t xml:space="preserve">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r>
              <w:fldChar w:fldCharType="begin"/>
            </w:r>
            <w:r>
              <w:instrText xml:space="preserve"> REF _Ref151368894 \h  \* MERGEFORMAT </w:instrText>
            </w:r>
            <w:r>
              <w:fldChar w:fldCharType="separate"/>
            </w:r>
            <w:r w:rsidR="005E1475">
              <w:t xml:space="preserve">MSG </w:t>
            </w:r>
            <w:r w:rsidR="005E1475">
              <w:rPr>
                <w:noProof/>
              </w:rPr>
              <w:t>1</w:t>
            </w:r>
            <w:r w:rsidR="005E1475" w:rsidRPr="005E1475">
              <w:rPr>
                <w:noProof/>
              </w:rPr>
              <w:t>.</w:t>
            </w:r>
            <w:r w:rsidR="005E1475" w:rsidRPr="005E1475">
              <w:t xml:space="preserve"> “Trường </w:t>
            </w:r>
            <w:proofErr w:type="spellStart"/>
            <w:r w:rsidR="005E1475" w:rsidRPr="005E1475">
              <w:t>dữ</w:t>
            </w:r>
            <w:proofErr w:type="spellEnd"/>
            <w:r w:rsidR="005E1475" w:rsidRPr="005E1475">
              <w:t xml:space="preserve"> </w:t>
            </w:r>
            <w:proofErr w:type="spellStart"/>
            <w:r w:rsidR="005E1475" w:rsidRPr="005E1475">
              <w:t>liệu</w:t>
            </w:r>
            <w:proofErr w:type="spellEnd"/>
            <w:r w:rsidR="005E1475" w:rsidRPr="005E1475">
              <w:t xml:space="preserve"> </w:t>
            </w:r>
            <w:proofErr w:type="spellStart"/>
            <w:r w:rsidR="005E1475" w:rsidRPr="005E1475">
              <w:t>này</w:t>
            </w:r>
            <w:proofErr w:type="spellEnd"/>
            <w:r w:rsidR="005E1475" w:rsidRPr="005E1475">
              <w:t xml:space="preserve"> </w:t>
            </w:r>
            <w:proofErr w:type="spellStart"/>
            <w:r w:rsidR="005E1475" w:rsidRPr="005E1475">
              <w:t>không</w:t>
            </w:r>
            <w:proofErr w:type="spellEnd"/>
            <w:r w:rsidR="005E1475" w:rsidRPr="005E1475">
              <w:t xml:space="preserve"> </w:t>
            </w:r>
            <w:proofErr w:type="spellStart"/>
            <w:r w:rsidR="005E1475" w:rsidRPr="005E1475">
              <w:t>được</w:t>
            </w:r>
            <w:proofErr w:type="spellEnd"/>
            <w:r w:rsidR="005E1475" w:rsidRPr="005E1475">
              <w:t xml:space="preserve"> </w:t>
            </w:r>
            <w:proofErr w:type="spellStart"/>
            <w:r w:rsidR="005E1475" w:rsidRPr="005E1475">
              <w:t>bỏ</w:t>
            </w:r>
            <w:proofErr w:type="spellEnd"/>
            <w:r w:rsidR="005E1475" w:rsidRPr="005E1475">
              <w:t xml:space="preserve"> </w:t>
            </w:r>
            <w:proofErr w:type="spellStart"/>
            <w:r w:rsidR="005E1475" w:rsidRPr="005E1475">
              <w:t>trống</w:t>
            </w:r>
            <w:proofErr w:type="spellEnd"/>
            <w:r w:rsidR="005E1475" w:rsidRPr="005E1475">
              <w:t>”</w:t>
            </w:r>
            <w:r>
              <w:fldChar w:fldCharType="end"/>
            </w:r>
          </w:p>
          <w:p w14:paraId="3B92E808" w14:textId="3FFC0B23" w:rsidR="00AE4136" w:rsidRDefault="00AE4136">
            <w:pPr>
              <w:pStyle w:val="BulletList1"/>
            </w:pPr>
            <w:r>
              <w:t xml:space="preserve">Trường </w:t>
            </w:r>
            <w:proofErr w:type="spellStart"/>
            <w:r>
              <w:t>hợp</w:t>
            </w:r>
            <w:proofErr w:type="spellEnd"/>
            <w:r>
              <w:t xml:space="preserve"> [</w:t>
            </w:r>
            <w:proofErr w:type="spellStart"/>
            <w:r>
              <w:t>Mật</w:t>
            </w:r>
            <w:proofErr w:type="spellEnd"/>
            <w:r>
              <w:t xml:space="preserve"> </w:t>
            </w:r>
            <w:proofErr w:type="spellStart"/>
            <w:r>
              <w:t>khẩu</w:t>
            </w:r>
            <w:proofErr w:type="spellEnd"/>
            <w:r w:rsidR="00C63787">
              <w:rPr>
                <w:lang w:val="vi-VN"/>
              </w:rPr>
              <w:t xml:space="preserve"> mới</w:t>
            </w:r>
            <w:r>
              <w:t xml:space="preserve">] is blank </w:t>
            </w:r>
            <w:proofErr w:type="spellStart"/>
            <w:r>
              <w:t>hệ</w:t>
            </w:r>
            <w:proofErr w:type="spellEnd"/>
            <w:r>
              <w:t xml:space="preserve"> </w:t>
            </w:r>
            <w:proofErr w:type="spellStart"/>
            <w:r>
              <w:t>thống</w:t>
            </w:r>
            <w:proofErr w:type="spellEnd"/>
            <w:r>
              <w:t xml:space="preserve">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r>
              <w:fldChar w:fldCharType="begin"/>
            </w:r>
            <w:r>
              <w:instrText xml:space="preserve"> REF _Ref151368894 \h  \* MERGEFORMAT </w:instrText>
            </w:r>
            <w:r>
              <w:fldChar w:fldCharType="separate"/>
            </w:r>
            <w:r w:rsidR="005E1475">
              <w:t xml:space="preserve">MSG </w:t>
            </w:r>
            <w:r w:rsidR="005E1475">
              <w:rPr>
                <w:noProof/>
              </w:rPr>
              <w:t>1</w:t>
            </w:r>
            <w:r w:rsidR="005E1475" w:rsidRPr="005E1475">
              <w:rPr>
                <w:noProof/>
              </w:rPr>
              <w:t>.</w:t>
            </w:r>
            <w:r w:rsidR="005E1475" w:rsidRPr="005E1475">
              <w:t xml:space="preserve"> “Trường </w:t>
            </w:r>
            <w:proofErr w:type="spellStart"/>
            <w:r w:rsidR="005E1475" w:rsidRPr="005E1475">
              <w:t>dữ</w:t>
            </w:r>
            <w:proofErr w:type="spellEnd"/>
            <w:r w:rsidR="005E1475" w:rsidRPr="005E1475">
              <w:t xml:space="preserve"> </w:t>
            </w:r>
            <w:proofErr w:type="spellStart"/>
            <w:r w:rsidR="005E1475" w:rsidRPr="005E1475">
              <w:t>liệu</w:t>
            </w:r>
            <w:proofErr w:type="spellEnd"/>
            <w:r w:rsidR="005E1475" w:rsidRPr="005E1475">
              <w:t xml:space="preserve"> </w:t>
            </w:r>
            <w:proofErr w:type="spellStart"/>
            <w:r w:rsidR="005E1475" w:rsidRPr="005E1475">
              <w:t>này</w:t>
            </w:r>
            <w:proofErr w:type="spellEnd"/>
            <w:r w:rsidR="005E1475" w:rsidRPr="005E1475">
              <w:t xml:space="preserve"> </w:t>
            </w:r>
            <w:proofErr w:type="spellStart"/>
            <w:r w:rsidR="005E1475" w:rsidRPr="005E1475">
              <w:t>không</w:t>
            </w:r>
            <w:proofErr w:type="spellEnd"/>
            <w:r w:rsidR="005E1475" w:rsidRPr="005E1475">
              <w:t xml:space="preserve"> </w:t>
            </w:r>
            <w:proofErr w:type="spellStart"/>
            <w:r w:rsidR="005E1475" w:rsidRPr="005E1475">
              <w:t>được</w:t>
            </w:r>
            <w:proofErr w:type="spellEnd"/>
            <w:r w:rsidR="005E1475" w:rsidRPr="005E1475">
              <w:t xml:space="preserve"> </w:t>
            </w:r>
            <w:proofErr w:type="spellStart"/>
            <w:r w:rsidR="005E1475" w:rsidRPr="005E1475">
              <w:t>bỏ</w:t>
            </w:r>
            <w:proofErr w:type="spellEnd"/>
            <w:r w:rsidR="005E1475" w:rsidRPr="005E1475">
              <w:t xml:space="preserve"> </w:t>
            </w:r>
            <w:proofErr w:type="spellStart"/>
            <w:r w:rsidR="005E1475" w:rsidRPr="005E1475">
              <w:t>trống</w:t>
            </w:r>
            <w:proofErr w:type="spellEnd"/>
            <w:r w:rsidR="005E1475" w:rsidRPr="005E1475">
              <w:t>”</w:t>
            </w:r>
            <w:r>
              <w:fldChar w:fldCharType="end"/>
            </w:r>
          </w:p>
          <w:p w14:paraId="42DDB4F8" w14:textId="5126CB2C" w:rsidR="00C63787" w:rsidRDefault="00C63787" w:rsidP="00C63787">
            <w:pPr>
              <w:pStyle w:val="BulletList1"/>
            </w:pPr>
            <w:r>
              <w:t xml:space="preserve">Trường </w:t>
            </w:r>
            <w:proofErr w:type="spellStart"/>
            <w:r>
              <w:t>hợp</w:t>
            </w:r>
            <w:proofErr w:type="spellEnd"/>
            <w:r>
              <w:t xml:space="preserve"> [</w:t>
            </w:r>
            <w:proofErr w:type="spellStart"/>
            <w:r>
              <w:t>Nhập</w:t>
            </w:r>
            <w:proofErr w:type="spellEnd"/>
            <w:r>
              <w:rPr>
                <w:lang w:val="vi-VN"/>
              </w:rPr>
              <w:t xml:space="preserve"> lại mật khẩu mới</w:t>
            </w:r>
            <w:r>
              <w:t xml:space="preserve">] is blank </w:t>
            </w:r>
            <w:proofErr w:type="spellStart"/>
            <w:r>
              <w:t>hệ</w:t>
            </w:r>
            <w:proofErr w:type="spellEnd"/>
            <w:r>
              <w:t xml:space="preserve"> </w:t>
            </w:r>
            <w:proofErr w:type="spellStart"/>
            <w:r>
              <w:t>thống</w:t>
            </w:r>
            <w:proofErr w:type="spellEnd"/>
            <w:r>
              <w:t xml:space="preserve"> hiển </w:t>
            </w:r>
            <w:proofErr w:type="spellStart"/>
            <w:r>
              <w:t>thị</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lỗi</w:t>
            </w:r>
            <w:proofErr w:type="spellEnd"/>
            <w:r>
              <w:t xml:space="preserve"> </w:t>
            </w:r>
            <w:r>
              <w:fldChar w:fldCharType="begin"/>
            </w:r>
            <w:r>
              <w:instrText xml:space="preserve"> REF _Ref151368894 \h  \* MERGEFORMAT </w:instrText>
            </w:r>
            <w:r>
              <w:fldChar w:fldCharType="separate"/>
            </w:r>
            <w:r w:rsidR="005E1475">
              <w:t xml:space="preserve">MSG </w:t>
            </w:r>
            <w:r w:rsidR="005E1475">
              <w:rPr>
                <w:noProof/>
              </w:rPr>
              <w:t>1</w:t>
            </w:r>
            <w:r w:rsidR="005E1475" w:rsidRPr="005E1475">
              <w:rPr>
                <w:noProof/>
              </w:rPr>
              <w:t>.</w:t>
            </w:r>
            <w:r w:rsidR="005E1475" w:rsidRPr="005E1475">
              <w:t xml:space="preserve"> “Trường </w:t>
            </w:r>
            <w:proofErr w:type="spellStart"/>
            <w:r w:rsidR="005E1475" w:rsidRPr="005E1475">
              <w:t>dữ</w:t>
            </w:r>
            <w:proofErr w:type="spellEnd"/>
            <w:r w:rsidR="005E1475" w:rsidRPr="005E1475">
              <w:t xml:space="preserve"> </w:t>
            </w:r>
            <w:proofErr w:type="spellStart"/>
            <w:r w:rsidR="005E1475" w:rsidRPr="005E1475">
              <w:t>liệu</w:t>
            </w:r>
            <w:proofErr w:type="spellEnd"/>
            <w:r w:rsidR="005E1475" w:rsidRPr="005E1475">
              <w:t xml:space="preserve"> </w:t>
            </w:r>
            <w:proofErr w:type="spellStart"/>
            <w:r w:rsidR="005E1475" w:rsidRPr="005E1475">
              <w:t>này</w:t>
            </w:r>
            <w:proofErr w:type="spellEnd"/>
            <w:r w:rsidR="005E1475" w:rsidRPr="005E1475">
              <w:t xml:space="preserve"> </w:t>
            </w:r>
            <w:proofErr w:type="spellStart"/>
            <w:r w:rsidR="005E1475" w:rsidRPr="005E1475">
              <w:t>không</w:t>
            </w:r>
            <w:proofErr w:type="spellEnd"/>
            <w:r w:rsidR="005E1475" w:rsidRPr="005E1475">
              <w:t xml:space="preserve"> </w:t>
            </w:r>
            <w:proofErr w:type="spellStart"/>
            <w:r w:rsidR="005E1475" w:rsidRPr="005E1475">
              <w:t>được</w:t>
            </w:r>
            <w:proofErr w:type="spellEnd"/>
            <w:r w:rsidR="005E1475" w:rsidRPr="005E1475">
              <w:t xml:space="preserve"> </w:t>
            </w:r>
            <w:proofErr w:type="spellStart"/>
            <w:r w:rsidR="005E1475" w:rsidRPr="005E1475">
              <w:t>bỏ</w:t>
            </w:r>
            <w:proofErr w:type="spellEnd"/>
            <w:r w:rsidR="005E1475" w:rsidRPr="005E1475">
              <w:t xml:space="preserve"> </w:t>
            </w:r>
            <w:proofErr w:type="spellStart"/>
            <w:r w:rsidR="005E1475" w:rsidRPr="005E1475">
              <w:t>trống</w:t>
            </w:r>
            <w:proofErr w:type="spellEnd"/>
            <w:r w:rsidR="005E1475" w:rsidRPr="005E1475">
              <w:t>”</w:t>
            </w:r>
            <w:r>
              <w:fldChar w:fldCharType="end"/>
            </w:r>
          </w:p>
          <w:p w14:paraId="25BEC599" w14:textId="218CEB21" w:rsidR="00C63787" w:rsidRDefault="00C63787" w:rsidP="00C63787">
            <w:pPr>
              <w:pStyle w:val="BulletList1"/>
            </w:pPr>
            <w:r>
              <w:t xml:space="preserve">Trường </w:t>
            </w:r>
            <w:proofErr w:type="spellStart"/>
            <w:r>
              <w:t>hợp</w:t>
            </w:r>
            <w:proofErr w:type="spellEnd"/>
            <w:r>
              <w:t xml:space="preserve"> NSD</w:t>
            </w:r>
            <w:r>
              <w:rPr>
                <w:lang w:val="vi-VN"/>
              </w:rPr>
              <w:t xml:space="preserve"> nhập [Mật khẩu hiện tại] không trùng khớp với mật khẩu được lưu trên cơ sở dữ liệu hệ thống sẽ hiển thị thông báo </w:t>
            </w:r>
            <w:r>
              <w:rPr>
                <w:lang w:val="vi-VN"/>
              </w:rPr>
              <w:fldChar w:fldCharType="begin"/>
            </w:r>
            <w:r>
              <w:rPr>
                <w:lang w:val="vi-VN"/>
              </w:rPr>
              <w:instrText xml:space="preserve"> REF _Ref152251375 \h </w:instrText>
            </w:r>
            <w:r>
              <w:rPr>
                <w:lang w:val="vi-VN"/>
              </w:rPr>
            </w:r>
            <w:r>
              <w:rPr>
                <w:lang w:val="vi-VN"/>
              </w:rPr>
              <w:fldChar w:fldCharType="separate"/>
            </w:r>
            <w:r w:rsidR="005E1475">
              <w:t xml:space="preserve">MSG </w:t>
            </w:r>
            <w:r w:rsidR="005E1475">
              <w:rPr>
                <w:noProof/>
              </w:rPr>
              <w:t>9</w:t>
            </w:r>
            <w:r w:rsidR="005E1475">
              <w:rPr>
                <w:lang w:val="vi-VN"/>
              </w:rPr>
              <w:t>. “Tên viết tắt của phòng ban đã tồn tại”</w:t>
            </w:r>
            <w:r>
              <w:rPr>
                <w:lang w:val="vi-VN"/>
              </w:rPr>
              <w:fldChar w:fldCharType="end"/>
            </w:r>
          </w:p>
          <w:p w14:paraId="7BE1EFF0" w14:textId="6C751E75" w:rsidR="00C63787" w:rsidRPr="005E0A80" w:rsidRDefault="00C63787" w:rsidP="00C63787">
            <w:pPr>
              <w:pStyle w:val="BulletList1"/>
              <w:rPr>
                <w:lang w:val="vi-VN"/>
              </w:rPr>
            </w:pPr>
            <w:r>
              <w:lastRenderedPageBreak/>
              <w:t>Trường</w:t>
            </w:r>
            <w:r>
              <w:rPr>
                <w:lang w:val="vi-VN"/>
              </w:rPr>
              <w:t xml:space="preserve"> hợp [Mật khẩu mới] không đúng với định dạng hệ thống hiển thị thông báo </w:t>
            </w:r>
            <w:r>
              <w:rPr>
                <w:lang w:val="vi-VN"/>
              </w:rPr>
              <w:fldChar w:fldCharType="begin"/>
            </w:r>
            <w:r>
              <w:rPr>
                <w:lang w:val="vi-VN"/>
              </w:rPr>
              <w:instrText xml:space="preserve"> REF _Ref152250045 \h </w:instrText>
            </w:r>
            <w:r>
              <w:rPr>
                <w:lang w:val="vi-VN"/>
              </w:rPr>
            </w:r>
            <w:r>
              <w:rPr>
                <w:lang w:val="vi-VN"/>
              </w:rPr>
              <w:fldChar w:fldCharType="separate"/>
            </w:r>
            <w:r w:rsidR="005E1475">
              <w:t xml:space="preserve">MSG </w:t>
            </w:r>
            <w:r w:rsidR="005E1475">
              <w:rPr>
                <w:noProof/>
              </w:rPr>
              <w:t>7</w:t>
            </w:r>
            <w:r w:rsidR="005E1475">
              <w:rPr>
                <w:lang w:val="vi-VN"/>
              </w:rPr>
              <w:t>. “Mật khẩu phải gồm ít nhất 8 kí tự và có ít nhất 1 chữ cái in hoa”</w:t>
            </w:r>
            <w:r>
              <w:rPr>
                <w:lang w:val="vi-VN"/>
              </w:rPr>
              <w:fldChar w:fldCharType="end"/>
            </w:r>
          </w:p>
          <w:p w14:paraId="0F628D22" w14:textId="7410A5AB" w:rsidR="00AE4136" w:rsidRPr="007E2C87" w:rsidRDefault="00F035AC" w:rsidP="00F035AC">
            <w:pPr>
              <w:pStyle w:val="Level2"/>
              <w:numPr>
                <w:ilvl w:val="0"/>
                <w:numId w:val="0"/>
              </w:numPr>
              <w:ind w:left="720"/>
            </w:pPr>
            <w:r>
              <w:t xml:space="preserve">Trường hợp [Nhập lại mật khẩu mới] không trùng khớp với [Mật khẩu mới] hệ thống hiển thị thông báo </w:t>
            </w:r>
            <w:r>
              <w:fldChar w:fldCharType="begin"/>
            </w:r>
            <w:r>
              <w:instrText xml:space="preserve"> REF _Ref152251635 \h </w:instrText>
            </w:r>
            <w:r>
              <w:fldChar w:fldCharType="separate"/>
            </w:r>
            <w:r w:rsidR="005E1475">
              <w:t xml:space="preserve">MSG </w:t>
            </w:r>
            <w:r w:rsidR="005E1475">
              <w:rPr>
                <w:noProof/>
              </w:rPr>
              <w:t>10</w:t>
            </w:r>
            <w:r w:rsidR="005E1475">
              <w:t>. “Nhập lại mật khẩu mới không trùng khớp với mật khẩu mới”</w:t>
            </w:r>
            <w:r>
              <w:fldChar w:fldCharType="end"/>
            </w:r>
          </w:p>
        </w:tc>
      </w:tr>
      <w:tr w:rsidR="00AE4136" w:rsidRPr="005E0A80" w14:paraId="60195ADE" w14:textId="77777777">
        <w:trPr>
          <w:trHeight w:val="253"/>
        </w:trPr>
        <w:tc>
          <w:tcPr>
            <w:tcW w:w="548" w:type="pct"/>
          </w:tcPr>
          <w:p w14:paraId="1C8FDE17" w14:textId="77777777" w:rsidR="00AE4136" w:rsidRPr="005E0A80" w:rsidRDefault="00AE4136">
            <w:pPr>
              <w:rPr>
                <w:rFonts w:cs="Arial"/>
                <w:szCs w:val="20"/>
                <w:lang w:val="vi-VN" w:eastAsia="en-US"/>
              </w:rPr>
            </w:pPr>
          </w:p>
          <w:p w14:paraId="5647CFBA" w14:textId="77777777" w:rsidR="00AE4136" w:rsidRPr="00675555" w:rsidRDefault="00AE4136">
            <w:pPr>
              <w:rPr>
                <w:rFonts w:cs="Arial"/>
                <w:szCs w:val="20"/>
                <w:lang w:val="vi-VN" w:eastAsia="en-US"/>
              </w:rPr>
            </w:pPr>
            <w:r>
              <w:rPr>
                <w:rFonts w:cs="Arial"/>
                <w:szCs w:val="20"/>
                <w:lang w:val="vi-VN" w:eastAsia="en-US"/>
              </w:rPr>
              <w:t>(2.2)</w:t>
            </w:r>
          </w:p>
        </w:tc>
        <w:tc>
          <w:tcPr>
            <w:tcW w:w="548" w:type="pct"/>
            <w:shd w:val="clear" w:color="auto" w:fill="auto"/>
          </w:tcPr>
          <w:p w14:paraId="1BF8F554" w14:textId="219981BA" w:rsidR="00AE4136" w:rsidRDefault="00AE4136">
            <w:pPr>
              <w:pStyle w:val="Caption"/>
              <w:jc w:val="left"/>
            </w:pPr>
            <w:r>
              <w:t xml:space="preserve">BR </w:t>
            </w:r>
            <w:r>
              <w:fldChar w:fldCharType="begin"/>
            </w:r>
            <w:r>
              <w:instrText xml:space="preserve"> SEQ BR \* ARABIC </w:instrText>
            </w:r>
            <w:r>
              <w:fldChar w:fldCharType="separate"/>
            </w:r>
            <w:r w:rsidR="005E1475">
              <w:rPr>
                <w:noProof/>
              </w:rPr>
              <w:t>10</w:t>
            </w:r>
            <w:r>
              <w:fldChar w:fldCharType="end"/>
            </w:r>
          </w:p>
          <w:p w14:paraId="38E85A6D" w14:textId="77777777" w:rsidR="00AE4136" w:rsidRDefault="00AE4136">
            <w:pPr>
              <w:pStyle w:val="Caption"/>
              <w:jc w:val="left"/>
            </w:pPr>
          </w:p>
        </w:tc>
        <w:tc>
          <w:tcPr>
            <w:tcW w:w="3904" w:type="pct"/>
            <w:shd w:val="clear" w:color="auto" w:fill="auto"/>
          </w:tcPr>
          <w:p w14:paraId="39CE89A3" w14:textId="77777777" w:rsidR="00F035AC" w:rsidRDefault="00F035AC" w:rsidP="00F035AC">
            <w:pPr>
              <w:rPr>
                <w:b/>
                <w:szCs w:val="20"/>
                <w:u w:val="single"/>
                <w:lang w:val="vi-VN"/>
              </w:rPr>
            </w:pPr>
            <w:r>
              <w:rPr>
                <w:b/>
                <w:szCs w:val="20"/>
                <w:u w:val="single"/>
              </w:rPr>
              <w:t>Updating</w:t>
            </w:r>
            <w:r>
              <w:rPr>
                <w:b/>
                <w:szCs w:val="20"/>
                <w:u w:val="single"/>
                <w:lang w:val="vi-VN"/>
              </w:rPr>
              <w:t xml:space="preserve"> rules:</w:t>
            </w:r>
          </w:p>
          <w:p w14:paraId="1F98592C" w14:textId="77777777" w:rsidR="00F035AC" w:rsidRDefault="00F035AC" w:rsidP="00F035AC">
            <w:pPr>
              <w:rPr>
                <w:bCs/>
                <w:szCs w:val="20"/>
                <w:lang w:val="vi-VN"/>
              </w:rPr>
            </w:pPr>
            <w:r w:rsidRPr="00F035AC">
              <w:rPr>
                <w:bCs/>
                <w:szCs w:val="20"/>
                <w:lang w:val="vi-VN"/>
              </w:rPr>
              <w:t xml:space="preserve">Hệ thống thực hiện logic </w:t>
            </w:r>
            <w:r>
              <w:rPr>
                <w:bCs/>
                <w:szCs w:val="20"/>
                <w:lang w:val="vi-VN"/>
              </w:rPr>
              <w:t>sau:</w:t>
            </w:r>
          </w:p>
          <w:p w14:paraId="5C69C0E1" w14:textId="05F328C3" w:rsidR="00F035AC" w:rsidRPr="00F035AC" w:rsidRDefault="00F035AC" w:rsidP="00F035AC">
            <w:pPr>
              <w:rPr>
                <w:bCs/>
                <w:szCs w:val="20"/>
                <w:lang w:val="vi-VN"/>
              </w:rPr>
            </w:pPr>
            <w:r>
              <w:rPr>
                <w:bCs/>
                <w:szCs w:val="20"/>
                <w:lang w:val="vi-VN"/>
              </w:rPr>
              <w:t>[Mật khẩu] = [Mật khẩu] NSD vừa  nhập</w:t>
            </w:r>
          </w:p>
        </w:tc>
      </w:tr>
    </w:tbl>
    <w:p w14:paraId="52E17E6A" w14:textId="77777777" w:rsidR="00AE4136" w:rsidRPr="005E0A80" w:rsidRDefault="00AE4136" w:rsidP="00AE4136">
      <w:pPr>
        <w:rPr>
          <w:lang w:val="vi-VN" w:eastAsia="en-US"/>
        </w:rPr>
      </w:pPr>
    </w:p>
    <w:p w14:paraId="01179794" w14:textId="46E486CC" w:rsidR="00462CC1" w:rsidRPr="005E0A80" w:rsidRDefault="00DC3D15" w:rsidP="00462CC1">
      <w:pPr>
        <w:pStyle w:val="Heading3"/>
        <w:rPr>
          <w:lang w:val="vi-VN"/>
        </w:rPr>
      </w:pPr>
      <w:bookmarkStart w:id="54" w:name="_Toc155375213"/>
      <w:r w:rsidRPr="005E0A80">
        <w:rPr>
          <w:lang w:val="vi-VN"/>
        </w:rPr>
        <w:t>UC4</w:t>
      </w:r>
      <w:r>
        <w:rPr>
          <w:lang w:val="vi-VN"/>
        </w:rPr>
        <w:t xml:space="preserve">: </w:t>
      </w:r>
      <w:r w:rsidR="00FD73D0" w:rsidRPr="005E0A80">
        <w:rPr>
          <w:lang w:val="vi-VN"/>
        </w:rPr>
        <w:t xml:space="preserve">Xem hồ sơ nhân </w:t>
      </w:r>
      <w:r w:rsidR="005D7202" w:rsidRPr="005E0A80">
        <w:rPr>
          <w:lang w:val="vi-VN"/>
        </w:rPr>
        <w:t>viên</w:t>
      </w:r>
      <w:bookmarkEnd w:id="54"/>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462CC1" w:rsidRPr="00516C12" w14:paraId="2410C0F7" w14:textId="77777777">
        <w:tc>
          <w:tcPr>
            <w:tcW w:w="957" w:type="pct"/>
            <w:shd w:val="clear" w:color="auto" w:fill="D9D9D9" w:themeFill="background1" w:themeFillShade="D9"/>
          </w:tcPr>
          <w:p w14:paraId="2AB3D4AB" w14:textId="77777777" w:rsidR="00462CC1" w:rsidRPr="00516C12" w:rsidRDefault="00462CC1">
            <w:pPr>
              <w:rPr>
                <w:rFonts w:cs="Arial"/>
                <w:b/>
              </w:rPr>
            </w:pPr>
            <w:r w:rsidRPr="00516C12">
              <w:rPr>
                <w:rFonts w:cs="Arial"/>
                <w:b/>
              </w:rPr>
              <w:t>Objective</w:t>
            </w:r>
          </w:p>
        </w:tc>
        <w:tc>
          <w:tcPr>
            <w:tcW w:w="4043" w:type="pct"/>
          </w:tcPr>
          <w:p w14:paraId="4FF278CA" w14:textId="1D2148C7" w:rsidR="00462CC1" w:rsidRPr="005E3B3E" w:rsidRDefault="00462CC1">
            <w:pPr>
              <w:rPr>
                <w:rFonts w:cs="Arial"/>
                <w:lang w:val="vi-VN"/>
              </w:rPr>
            </w:pPr>
            <w:proofErr w:type="spellStart"/>
            <w:r>
              <w:rPr>
                <w:rFonts w:cs="Arial"/>
                <w:lang w:val="en-US"/>
              </w:rPr>
              <w:t>Tính</w:t>
            </w:r>
            <w:proofErr w:type="spellEnd"/>
            <w:r>
              <w:rPr>
                <w:rFonts w:cs="Arial"/>
                <w:lang w:val="vi-VN"/>
              </w:rPr>
              <w:t xml:space="preserve"> năng này cho phép NSD xem chi tiết thông tin tài khoản</w:t>
            </w:r>
          </w:p>
        </w:tc>
      </w:tr>
      <w:tr w:rsidR="00462CC1" w:rsidRPr="00516C12" w14:paraId="76611212" w14:textId="77777777">
        <w:tc>
          <w:tcPr>
            <w:tcW w:w="957" w:type="pct"/>
            <w:shd w:val="clear" w:color="auto" w:fill="D9D9D9" w:themeFill="background1" w:themeFillShade="D9"/>
          </w:tcPr>
          <w:p w14:paraId="31C78691" w14:textId="77777777" w:rsidR="00462CC1" w:rsidRPr="00516C12" w:rsidRDefault="00462CC1">
            <w:pPr>
              <w:rPr>
                <w:rFonts w:cs="Arial"/>
                <w:b/>
              </w:rPr>
            </w:pPr>
            <w:r w:rsidRPr="00516C12">
              <w:rPr>
                <w:rFonts w:cs="Arial"/>
                <w:b/>
              </w:rPr>
              <w:t>Actor</w:t>
            </w:r>
          </w:p>
        </w:tc>
        <w:tc>
          <w:tcPr>
            <w:tcW w:w="4043" w:type="pct"/>
          </w:tcPr>
          <w:p w14:paraId="4E82436A" w14:textId="334770C3" w:rsidR="00462CC1" w:rsidRPr="005E3B3E" w:rsidRDefault="00462CC1">
            <w:pPr>
              <w:rPr>
                <w:rFonts w:cs="Arial"/>
                <w:lang w:val="vi-VN"/>
              </w:rPr>
            </w:pPr>
            <w:r>
              <w:rPr>
                <w:rFonts w:cs="Arial"/>
                <w:lang w:val="vi-VN"/>
              </w:rPr>
              <w:t xml:space="preserve">Nhân viên, </w:t>
            </w:r>
            <w:proofErr w:type="spellStart"/>
            <w:r w:rsidR="005E0A80">
              <w:rPr>
                <w:rFonts w:cs="Arial"/>
                <w:lang w:val="vi-VN"/>
              </w:rPr>
              <w:t>Hr</w:t>
            </w:r>
            <w:proofErr w:type="spellEnd"/>
            <w:r w:rsidR="005E0A80">
              <w:rPr>
                <w:rFonts w:cs="Arial"/>
                <w:lang w:val="vi-VN"/>
              </w:rPr>
              <w:t xml:space="preserve"> </w:t>
            </w:r>
            <w:proofErr w:type="spellStart"/>
            <w:r w:rsidR="005E0A80">
              <w:rPr>
                <w:rFonts w:cs="Arial"/>
                <w:lang w:val="vi-VN"/>
              </w:rPr>
              <w:t>admin</w:t>
            </w:r>
            <w:proofErr w:type="spellEnd"/>
            <w:r>
              <w:rPr>
                <w:rFonts w:cs="Arial"/>
                <w:lang w:val="vi-VN"/>
              </w:rPr>
              <w:t xml:space="preserve">, </w:t>
            </w:r>
            <w:proofErr w:type="spellStart"/>
            <w:r w:rsidR="005E0A80">
              <w:rPr>
                <w:rFonts w:cs="Arial"/>
                <w:lang w:val="vi-VN"/>
              </w:rPr>
              <w:t>System</w:t>
            </w:r>
            <w:proofErr w:type="spellEnd"/>
            <w:r w:rsidR="005E0A80">
              <w:rPr>
                <w:rFonts w:cs="Arial"/>
                <w:lang w:val="vi-VN"/>
              </w:rPr>
              <w:t xml:space="preserve"> Admin</w:t>
            </w:r>
          </w:p>
        </w:tc>
      </w:tr>
      <w:tr w:rsidR="00462CC1" w:rsidRPr="00516C12" w14:paraId="637CB0C3" w14:textId="77777777">
        <w:tc>
          <w:tcPr>
            <w:tcW w:w="957" w:type="pct"/>
            <w:shd w:val="clear" w:color="auto" w:fill="D9D9D9" w:themeFill="background1" w:themeFillShade="D9"/>
          </w:tcPr>
          <w:p w14:paraId="04FF3135" w14:textId="77777777" w:rsidR="00462CC1" w:rsidRPr="00516C12" w:rsidRDefault="00462CC1">
            <w:pPr>
              <w:rPr>
                <w:rFonts w:cs="Arial"/>
                <w:b/>
              </w:rPr>
            </w:pPr>
            <w:r w:rsidRPr="00516C12">
              <w:rPr>
                <w:rFonts w:cs="Arial"/>
                <w:b/>
              </w:rPr>
              <w:t>Trigger</w:t>
            </w:r>
          </w:p>
        </w:tc>
        <w:tc>
          <w:tcPr>
            <w:tcW w:w="4043" w:type="pct"/>
          </w:tcPr>
          <w:p w14:paraId="4D0F6AB0" w14:textId="4327811E" w:rsidR="00462CC1" w:rsidRPr="005E3B3E" w:rsidRDefault="00462CC1">
            <w:pPr>
              <w:rPr>
                <w:rFonts w:cs="Arial"/>
                <w:lang w:val="vi-VN"/>
              </w:rPr>
            </w:pPr>
            <w:r>
              <w:rPr>
                <w:rFonts w:cs="Arial"/>
                <w:lang w:val="vi-VN"/>
              </w:rPr>
              <w:t xml:space="preserve">Click vào “Thông tin tài khoản” </w:t>
            </w:r>
          </w:p>
        </w:tc>
      </w:tr>
      <w:tr w:rsidR="00462CC1" w:rsidRPr="00516C12" w14:paraId="6E8350AD" w14:textId="77777777">
        <w:tc>
          <w:tcPr>
            <w:tcW w:w="957" w:type="pct"/>
            <w:shd w:val="clear" w:color="auto" w:fill="D9D9D9" w:themeFill="background1" w:themeFillShade="D9"/>
          </w:tcPr>
          <w:p w14:paraId="419605FA" w14:textId="77777777" w:rsidR="00462CC1" w:rsidRPr="00516C12" w:rsidRDefault="00462CC1">
            <w:pPr>
              <w:rPr>
                <w:rFonts w:cs="Arial"/>
                <w:b/>
              </w:rPr>
            </w:pPr>
            <w:r w:rsidRPr="00516C12">
              <w:rPr>
                <w:rFonts w:cs="Arial"/>
                <w:b/>
              </w:rPr>
              <w:t>Pre-conditions</w:t>
            </w:r>
          </w:p>
        </w:tc>
        <w:tc>
          <w:tcPr>
            <w:tcW w:w="4043" w:type="pct"/>
          </w:tcPr>
          <w:p w14:paraId="33701932" w14:textId="77777777" w:rsidR="00462CC1" w:rsidRPr="005E3B3E" w:rsidRDefault="00462CC1">
            <w:pPr>
              <w:pStyle w:val="BulletList1"/>
            </w:pPr>
            <w:r>
              <w:t>NSD</w:t>
            </w:r>
            <w:r>
              <w:rPr>
                <w:lang w:val="vi-VN"/>
              </w:rPr>
              <w:t xml:space="preserve"> đăng nhập thành công vào hệ thống với các actor trên</w:t>
            </w:r>
          </w:p>
        </w:tc>
      </w:tr>
      <w:tr w:rsidR="00462CC1" w:rsidRPr="00516C12" w14:paraId="310BB7FA" w14:textId="77777777">
        <w:tc>
          <w:tcPr>
            <w:tcW w:w="957" w:type="pct"/>
            <w:shd w:val="clear" w:color="auto" w:fill="D9D9D9" w:themeFill="background1" w:themeFillShade="D9"/>
          </w:tcPr>
          <w:p w14:paraId="3EBB01EC" w14:textId="77777777" w:rsidR="00462CC1" w:rsidRPr="00516C12" w:rsidRDefault="00462CC1">
            <w:pPr>
              <w:rPr>
                <w:rFonts w:cs="Arial"/>
                <w:b/>
              </w:rPr>
            </w:pPr>
            <w:r w:rsidRPr="00516C12">
              <w:rPr>
                <w:rFonts w:cs="Arial"/>
                <w:b/>
              </w:rPr>
              <w:t>Post-condition</w:t>
            </w:r>
          </w:p>
        </w:tc>
        <w:tc>
          <w:tcPr>
            <w:tcW w:w="4043" w:type="pct"/>
          </w:tcPr>
          <w:p w14:paraId="274584FD" w14:textId="12763947" w:rsidR="00462CC1" w:rsidRPr="00BD77BF" w:rsidRDefault="00462CC1">
            <w:pPr>
              <w:rPr>
                <w:rFonts w:cs="Arial"/>
                <w:lang w:val="vi-VN"/>
              </w:rPr>
            </w:pPr>
            <w:r>
              <w:rPr>
                <w:rFonts w:cs="Arial"/>
                <w:lang w:val="vi-VN"/>
              </w:rPr>
              <w:t xml:space="preserve">NSD thông tin tài khoản thành công </w:t>
            </w:r>
          </w:p>
        </w:tc>
      </w:tr>
    </w:tbl>
    <w:p w14:paraId="299DB209" w14:textId="77777777" w:rsidR="00462CC1" w:rsidRDefault="00462CC1" w:rsidP="00462CC1">
      <w:pPr>
        <w:rPr>
          <w:b/>
          <w:bCs/>
          <w:color w:val="1F4E79" w:themeColor="accent1" w:themeShade="80"/>
          <w:sz w:val="22"/>
          <w:szCs w:val="22"/>
          <w:lang w:val="vi-VN" w:eastAsia="en-US"/>
        </w:rPr>
      </w:pPr>
      <w:r w:rsidRPr="00BD77BF">
        <w:rPr>
          <w:b/>
          <w:bCs/>
          <w:color w:val="1F4E79" w:themeColor="accent1" w:themeShade="80"/>
          <w:sz w:val="22"/>
          <w:szCs w:val="22"/>
          <w:lang w:val="en-US" w:eastAsia="en-US"/>
        </w:rPr>
        <w:t>Activity</w:t>
      </w:r>
      <w:r w:rsidRPr="00BD77BF">
        <w:rPr>
          <w:b/>
          <w:bCs/>
          <w:color w:val="1F4E79" w:themeColor="accent1" w:themeShade="80"/>
          <w:sz w:val="22"/>
          <w:szCs w:val="22"/>
          <w:lang w:val="vi-VN" w:eastAsia="en-US"/>
        </w:rPr>
        <w:t xml:space="preserve"> Flow</w:t>
      </w:r>
    </w:p>
    <w:p w14:paraId="21C3D04C" w14:textId="372E9EB8" w:rsidR="00462CC1" w:rsidRDefault="00462CC1" w:rsidP="00462CC1">
      <w:pPr>
        <w:jc w:val="center"/>
        <w:rPr>
          <w:b/>
          <w:bCs/>
          <w:color w:val="1F4E79" w:themeColor="accent1" w:themeShade="80"/>
          <w:sz w:val="22"/>
          <w:szCs w:val="22"/>
          <w:lang w:val="vi-VN" w:eastAsia="en-US"/>
        </w:rPr>
      </w:pPr>
      <w:r w:rsidRPr="00462CC1">
        <w:rPr>
          <w:noProof/>
          <w:lang w:val="en-US" w:eastAsia="en-US"/>
        </w:rPr>
        <w:drawing>
          <wp:inline distT="0" distB="0" distL="0" distR="0" wp14:anchorId="128BCA4B" wp14:editId="17DC63BC">
            <wp:extent cx="3471888" cy="3081360"/>
            <wp:effectExtent l="0" t="0" r="0" b="5080"/>
            <wp:docPr id="1046262684" name="Picture 104626268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62684" name="Picture 1" descr="A diagram of a system&#10;&#10;Description automatically generated"/>
                    <pic:cNvPicPr/>
                  </pic:nvPicPr>
                  <pic:blipFill>
                    <a:blip r:embed="rId30"/>
                    <a:stretch>
                      <a:fillRect/>
                    </a:stretch>
                  </pic:blipFill>
                  <pic:spPr>
                    <a:xfrm>
                      <a:off x="0" y="0"/>
                      <a:ext cx="3471888" cy="3081360"/>
                    </a:xfrm>
                    <a:prstGeom prst="rect">
                      <a:avLst/>
                    </a:prstGeom>
                  </pic:spPr>
                </pic:pic>
              </a:graphicData>
            </a:graphic>
          </wp:inline>
        </w:drawing>
      </w:r>
    </w:p>
    <w:p w14:paraId="701AC2F5" w14:textId="77777777" w:rsidR="00462CC1" w:rsidRPr="00516C12" w:rsidRDefault="00462CC1" w:rsidP="00462CC1">
      <w:pPr>
        <w:rPr>
          <w:rFonts w:eastAsiaTheme="majorEastAsia" w:cs="Arial"/>
          <w:b/>
          <w:color w:val="1F3864" w:themeColor="accent5" w:themeShade="80"/>
          <w:sz w:val="22"/>
          <w:lang w:val="en-US" w:eastAsia="en-US"/>
        </w:rPr>
      </w:pPr>
      <w:r w:rsidRPr="00516C12">
        <w:rPr>
          <w:rFonts w:eastAsiaTheme="majorEastAsia" w:cs="Arial"/>
          <w:b/>
          <w:color w:val="1F3864" w:themeColor="accent5" w:themeShade="80"/>
          <w:sz w:val="22"/>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462CC1" w:rsidRPr="00516C12" w14:paraId="5B565AB5" w14:textId="77777777">
        <w:trPr>
          <w:trHeight w:val="253"/>
        </w:trPr>
        <w:tc>
          <w:tcPr>
            <w:tcW w:w="548" w:type="pct"/>
            <w:shd w:val="clear" w:color="auto" w:fill="D9D9D9" w:themeFill="background1" w:themeFillShade="D9"/>
          </w:tcPr>
          <w:p w14:paraId="4DB6188E" w14:textId="77777777" w:rsidR="00462CC1" w:rsidRPr="00516C12" w:rsidRDefault="00462CC1">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5DD8DA9F" w14:textId="77777777" w:rsidR="00462CC1" w:rsidRPr="00516C12" w:rsidRDefault="00462CC1">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6347FA33" w14:textId="77777777" w:rsidR="00462CC1" w:rsidRPr="00516C12" w:rsidRDefault="00462CC1">
            <w:pPr>
              <w:rPr>
                <w:rFonts w:cs="Arial"/>
                <w:b/>
                <w:bCs/>
                <w:szCs w:val="20"/>
                <w:lang w:eastAsia="en-US"/>
              </w:rPr>
            </w:pPr>
            <w:r w:rsidRPr="00516C12">
              <w:rPr>
                <w:rFonts w:cs="Arial"/>
                <w:b/>
                <w:szCs w:val="20"/>
                <w:lang w:eastAsia="en-US"/>
              </w:rPr>
              <w:t>Description</w:t>
            </w:r>
          </w:p>
        </w:tc>
      </w:tr>
    </w:tbl>
    <w:p w14:paraId="52DB9F54" w14:textId="77777777" w:rsidR="00462CC1" w:rsidRPr="00AE4136" w:rsidRDefault="00462CC1" w:rsidP="00462CC1">
      <w:pPr>
        <w:rPr>
          <w:lang w:val="en-US" w:eastAsia="en-US"/>
        </w:rPr>
      </w:pPr>
    </w:p>
    <w:p w14:paraId="6DF29B17" w14:textId="09AD3E82" w:rsidR="00462CC1" w:rsidRPr="00747DFA" w:rsidRDefault="00747DFA" w:rsidP="00747DFA">
      <w:pPr>
        <w:pStyle w:val="Heading3"/>
      </w:pPr>
      <w:bookmarkStart w:id="55" w:name="_Ref155614716"/>
      <w:proofErr w:type="spellStart"/>
      <w:r>
        <w:lastRenderedPageBreak/>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55"/>
      <w:proofErr w:type="spellEnd"/>
    </w:p>
    <w:p w14:paraId="0049AF5E" w14:textId="77777777" w:rsidR="00811428" w:rsidRDefault="00811428" w:rsidP="00811428">
      <w:pPr>
        <w:pStyle w:val="Heading2"/>
      </w:pPr>
      <w:bookmarkStart w:id="56" w:name="_Toc155375219"/>
      <w:bookmarkStart w:id="57" w:name="_Toc155375214"/>
      <w:bookmarkStart w:id="58" w:name="_Ref361007342"/>
      <w:bookmarkStart w:id="59" w:name="_Toc362429627"/>
      <w:r>
        <w:t xml:space="preserve">Quản </w:t>
      </w:r>
      <w:proofErr w:type="spellStart"/>
      <w:r>
        <w:t>lý</w:t>
      </w:r>
      <w:proofErr w:type="spellEnd"/>
      <w:r>
        <w:t xml:space="preserve"> </w:t>
      </w:r>
      <w:proofErr w:type="spellStart"/>
      <w:r>
        <w:t>phòng</w:t>
      </w:r>
      <w:proofErr w:type="spellEnd"/>
      <w:r>
        <w:t xml:space="preserve"> </w:t>
      </w:r>
      <w:proofErr w:type="gramStart"/>
      <w:r>
        <w:t>ban</w:t>
      </w:r>
      <w:bookmarkEnd w:id="56"/>
      <w:proofErr w:type="gramEnd"/>
    </w:p>
    <w:p w14:paraId="25D96505" w14:textId="77777777" w:rsidR="00811428" w:rsidRDefault="00811428" w:rsidP="00811428">
      <w:pPr>
        <w:pStyle w:val="Heading3"/>
      </w:pPr>
      <w:bookmarkStart w:id="60" w:name="_Ref155171082"/>
      <w:bookmarkStart w:id="61" w:name="_Toc155375220"/>
      <w:r>
        <w:t>UC7</w:t>
      </w:r>
      <w:r>
        <w:rPr>
          <w:lang w:val="vi-VN"/>
        </w:rPr>
        <w:t xml:space="preserve">: </w:t>
      </w:r>
      <w:proofErr w:type="spellStart"/>
      <w:r>
        <w:t>Tạo</w:t>
      </w:r>
      <w:proofErr w:type="spellEnd"/>
      <w:r>
        <w:t xml:space="preserve"> </w:t>
      </w:r>
      <w:proofErr w:type="spellStart"/>
      <w:r>
        <w:t>mới</w:t>
      </w:r>
      <w:proofErr w:type="spellEnd"/>
      <w:r>
        <w:t xml:space="preserve"> </w:t>
      </w:r>
      <w:proofErr w:type="spellStart"/>
      <w:r>
        <w:t>phòng</w:t>
      </w:r>
      <w:proofErr w:type="spellEnd"/>
      <w:r>
        <w:t xml:space="preserve"> </w:t>
      </w:r>
      <w:proofErr w:type="gramStart"/>
      <w:r>
        <w:t>ban</w:t>
      </w:r>
      <w:bookmarkEnd w:id="60"/>
      <w:bookmarkEnd w:id="61"/>
      <w:proofErr w:type="gram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811428" w:rsidRPr="00516C12" w14:paraId="2F34089B" w14:textId="77777777">
        <w:tc>
          <w:tcPr>
            <w:tcW w:w="957" w:type="pct"/>
            <w:shd w:val="clear" w:color="auto" w:fill="D9D9D9" w:themeFill="background1" w:themeFillShade="D9"/>
          </w:tcPr>
          <w:p w14:paraId="20052951" w14:textId="77777777" w:rsidR="00811428" w:rsidRPr="00516C12" w:rsidRDefault="00811428">
            <w:pPr>
              <w:rPr>
                <w:rFonts w:cs="Arial"/>
                <w:b/>
              </w:rPr>
            </w:pPr>
            <w:r w:rsidRPr="00516C12">
              <w:rPr>
                <w:rFonts w:cs="Arial"/>
                <w:b/>
              </w:rPr>
              <w:t>Objective</w:t>
            </w:r>
          </w:p>
        </w:tc>
        <w:tc>
          <w:tcPr>
            <w:tcW w:w="4043" w:type="pct"/>
          </w:tcPr>
          <w:p w14:paraId="010EC8A5" w14:textId="77777777" w:rsidR="00811428" w:rsidRPr="00602730" w:rsidRDefault="00811428">
            <w:pPr>
              <w:rPr>
                <w:rFonts w:cs="Arial"/>
                <w:lang w:val="vi-VN"/>
              </w:rPr>
            </w:pPr>
            <w:proofErr w:type="spellStart"/>
            <w:r>
              <w:rPr>
                <w:rFonts w:cs="Arial"/>
                <w:lang w:val="en-US"/>
              </w:rPr>
              <w:t>Tính</w:t>
            </w:r>
            <w:proofErr w:type="spellEnd"/>
            <w:r>
              <w:rPr>
                <w:rFonts w:cs="Arial"/>
                <w:lang w:val="vi-VN"/>
              </w:rPr>
              <w:t xml:space="preserve"> năng này cho phép NSD có thể </w:t>
            </w:r>
            <w:proofErr w:type="spellStart"/>
            <w:r>
              <w:rPr>
                <w:rFonts w:cs="Arial"/>
                <w:lang w:val="en-US"/>
              </w:rPr>
              <w:t>tạo</w:t>
            </w:r>
            <w:proofErr w:type="spellEnd"/>
            <w:r>
              <w:rPr>
                <w:rFonts w:cs="Arial"/>
                <w:lang w:val="vi-VN"/>
              </w:rPr>
              <w:t xml:space="preserve"> mới phòng ban</w:t>
            </w:r>
          </w:p>
        </w:tc>
      </w:tr>
      <w:tr w:rsidR="00811428" w:rsidRPr="00516C12" w14:paraId="6BDDE833" w14:textId="77777777">
        <w:tc>
          <w:tcPr>
            <w:tcW w:w="957" w:type="pct"/>
            <w:shd w:val="clear" w:color="auto" w:fill="D9D9D9" w:themeFill="background1" w:themeFillShade="D9"/>
          </w:tcPr>
          <w:p w14:paraId="7A3AF1A8" w14:textId="77777777" w:rsidR="00811428" w:rsidRPr="00516C12" w:rsidRDefault="00811428">
            <w:pPr>
              <w:rPr>
                <w:rFonts w:cs="Arial"/>
                <w:b/>
              </w:rPr>
            </w:pPr>
            <w:r w:rsidRPr="00516C12">
              <w:rPr>
                <w:rFonts w:cs="Arial"/>
                <w:b/>
              </w:rPr>
              <w:t>Actor</w:t>
            </w:r>
          </w:p>
        </w:tc>
        <w:tc>
          <w:tcPr>
            <w:tcW w:w="4043" w:type="pct"/>
          </w:tcPr>
          <w:p w14:paraId="4255AD15" w14:textId="77777777" w:rsidR="00811428" w:rsidRPr="005E3B3E" w:rsidRDefault="00811428">
            <w:pPr>
              <w:rPr>
                <w:rFonts w:cs="Arial"/>
                <w:lang w:val="vi-VN"/>
              </w:rPr>
            </w:pPr>
            <w:r>
              <w:rPr>
                <w:rFonts w:cs="Arial"/>
                <w:lang w:val="vi-VN"/>
              </w:rPr>
              <w:t>Hr admin, System admin</w:t>
            </w:r>
          </w:p>
        </w:tc>
      </w:tr>
      <w:tr w:rsidR="00811428" w:rsidRPr="00516C12" w14:paraId="02220087" w14:textId="77777777">
        <w:tc>
          <w:tcPr>
            <w:tcW w:w="957" w:type="pct"/>
            <w:shd w:val="clear" w:color="auto" w:fill="D9D9D9" w:themeFill="background1" w:themeFillShade="D9"/>
          </w:tcPr>
          <w:p w14:paraId="3B21EA1C" w14:textId="77777777" w:rsidR="00811428" w:rsidRPr="00516C12" w:rsidRDefault="00811428">
            <w:pPr>
              <w:rPr>
                <w:rFonts w:cs="Arial"/>
                <w:b/>
              </w:rPr>
            </w:pPr>
            <w:r w:rsidRPr="00516C12">
              <w:rPr>
                <w:rFonts w:cs="Arial"/>
                <w:b/>
              </w:rPr>
              <w:t>Trigger</w:t>
            </w:r>
          </w:p>
        </w:tc>
        <w:tc>
          <w:tcPr>
            <w:tcW w:w="4043" w:type="pct"/>
          </w:tcPr>
          <w:p w14:paraId="1F1EF822" w14:textId="77777777" w:rsidR="00811428" w:rsidRPr="005E3B3E" w:rsidRDefault="00811428">
            <w:pPr>
              <w:rPr>
                <w:rFonts w:cs="Arial"/>
                <w:lang w:val="vi-VN"/>
              </w:rPr>
            </w:pPr>
            <w:r>
              <w:rPr>
                <w:rFonts w:cs="Arial"/>
              </w:rPr>
              <w:t>NSD</w:t>
            </w:r>
            <w:r>
              <w:rPr>
                <w:rFonts w:cs="Arial"/>
                <w:lang w:val="vi-VN"/>
              </w:rPr>
              <w:t xml:space="preserve"> click vào button “Thêm </w:t>
            </w:r>
            <w:proofErr w:type="gramStart"/>
            <w:r>
              <w:rPr>
                <w:rFonts w:cs="Arial"/>
                <w:lang w:val="vi-VN"/>
              </w:rPr>
              <w:t>mới”  trong</w:t>
            </w:r>
            <w:proofErr w:type="gramEnd"/>
            <w:r>
              <w:rPr>
                <w:rFonts w:cs="Arial"/>
                <w:lang w:val="vi-VN"/>
              </w:rPr>
              <w:t xml:space="preserve"> thôn</w:t>
            </w:r>
          </w:p>
        </w:tc>
      </w:tr>
      <w:tr w:rsidR="00811428" w:rsidRPr="00516C12" w14:paraId="01BC637B" w14:textId="77777777">
        <w:tc>
          <w:tcPr>
            <w:tcW w:w="957" w:type="pct"/>
            <w:shd w:val="clear" w:color="auto" w:fill="D9D9D9" w:themeFill="background1" w:themeFillShade="D9"/>
          </w:tcPr>
          <w:p w14:paraId="6D7AFC27" w14:textId="77777777" w:rsidR="00811428" w:rsidRPr="00516C12" w:rsidRDefault="00811428">
            <w:pPr>
              <w:rPr>
                <w:rFonts w:cs="Arial"/>
                <w:b/>
              </w:rPr>
            </w:pPr>
            <w:r w:rsidRPr="00516C12">
              <w:rPr>
                <w:rFonts w:cs="Arial"/>
                <w:b/>
              </w:rPr>
              <w:t>Pre-conditions</w:t>
            </w:r>
          </w:p>
        </w:tc>
        <w:tc>
          <w:tcPr>
            <w:tcW w:w="4043" w:type="pct"/>
          </w:tcPr>
          <w:p w14:paraId="22285E75" w14:textId="77777777" w:rsidR="00811428" w:rsidRPr="005E3B3E" w:rsidRDefault="00811428">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tc>
      </w:tr>
      <w:tr w:rsidR="00811428" w:rsidRPr="00516C12" w14:paraId="533E988F" w14:textId="77777777">
        <w:tc>
          <w:tcPr>
            <w:tcW w:w="957" w:type="pct"/>
            <w:shd w:val="clear" w:color="auto" w:fill="D9D9D9" w:themeFill="background1" w:themeFillShade="D9"/>
          </w:tcPr>
          <w:p w14:paraId="33412945" w14:textId="77777777" w:rsidR="00811428" w:rsidRPr="00516C12" w:rsidRDefault="00811428">
            <w:pPr>
              <w:rPr>
                <w:rFonts w:cs="Arial"/>
                <w:b/>
              </w:rPr>
            </w:pPr>
            <w:r w:rsidRPr="00516C12">
              <w:rPr>
                <w:rFonts w:cs="Arial"/>
                <w:b/>
              </w:rPr>
              <w:t>Post-condition</w:t>
            </w:r>
          </w:p>
        </w:tc>
        <w:tc>
          <w:tcPr>
            <w:tcW w:w="4043" w:type="pct"/>
          </w:tcPr>
          <w:p w14:paraId="65D90FC3" w14:textId="77777777" w:rsidR="00811428" w:rsidRPr="00BD77BF" w:rsidRDefault="00811428">
            <w:pPr>
              <w:rPr>
                <w:rFonts w:cs="Arial"/>
                <w:lang w:val="vi-VN"/>
              </w:rPr>
            </w:pPr>
            <w:r>
              <w:rPr>
                <w:rFonts w:cs="Arial"/>
                <w:lang w:val="vi-VN"/>
              </w:rPr>
              <w:t>Hiển thị danh sách phòng ban của công ty</w:t>
            </w:r>
          </w:p>
        </w:tc>
      </w:tr>
    </w:tbl>
    <w:p w14:paraId="236F954B" w14:textId="77777777" w:rsidR="00811428" w:rsidRPr="00602730" w:rsidRDefault="00811428" w:rsidP="00811428">
      <w:pPr>
        <w:rPr>
          <w:lang w:val="en-US" w:eastAsia="en-US"/>
        </w:rPr>
      </w:pPr>
    </w:p>
    <w:p w14:paraId="0ABF34F1" w14:textId="77777777" w:rsidR="00811428" w:rsidRDefault="00811428" w:rsidP="00811428">
      <w:pPr>
        <w:rPr>
          <w:lang w:val="en-US" w:eastAsia="en-US"/>
        </w:rPr>
      </w:pPr>
      <w:r>
        <w:rPr>
          <w:noProof/>
          <w:lang w:val="en-US" w:eastAsia="en-US"/>
        </w:rPr>
        <w:lastRenderedPageBreak/>
        <w:drawing>
          <wp:inline distT="0" distB="0" distL="0" distR="0" wp14:anchorId="0ABAE50A" wp14:editId="3EF16469">
            <wp:extent cx="4972050" cy="8591550"/>
            <wp:effectExtent l="0" t="0" r="0" b="0"/>
            <wp:docPr id="479376516" name="Picture 47937651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76516" name="Picture 1" descr="A diagram of a flow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72050" cy="8591550"/>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811428" w:rsidRPr="00516C12" w14:paraId="5D5E9D29" w14:textId="77777777">
        <w:trPr>
          <w:trHeight w:val="253"/>
        </w:trPr>
        <w:tc>
          <w:tcPr>
            <w:tcW w:w="548" w:type="pct"/>
            <w:shd w:val="clear" w:color="auto" w:fill="D9D9D9" w:themeFill="background1" w:themeFillShade="D9"/>
          </w:tcPr>
          <w:p w14:paraId="645EBB18" w14:textId="77777777" w:rsidR="00811428" w:rsidRPr="00516C12" w:rsidRDefault="00811428">
            <w:pPr>
              <w:rPr>
                <w:rFonts w:cs="Arial"/>
                <w:b/>
                <w:szCs w:val="20"/>
                <w:lang w:eastAsia="en-US"/>
              </w:rPr>
            </w:pPr>
            <w:r w:rsidRPr="00516C12">
              <w:rPr>
                <w:rFonts w:cs="Arial"/>
                <w:b/>
                <w:szCs w:val="20"/>
                <w:lang w:eastAsia="en-US"/>
              </w:rPr>
              <w:lastRenderedPageBreak/>
              <w:t>Step</w:t>
            </w:r>
          </w:p>
        </w:tc>
        <w:tc>
          <w:tcPr>
            <w:tcW w:w="548" w:type="pct"/>
            <w:shd w:val="clear" w:color="auto" w:fill="D9D9D9" w:themeFill="background1" w:themeFillShade="D9"/>
            <w:hideMark/>
          </w:tcPr>
          <w:p w14:paraId="213C74BE" w14:textId="77777777" w:rsidR="00811428" w:rsidRPr="00516C12" w:rsidRDefault="00811428">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27575B84" w14:textId="77777777" w:rsidR="00811428" w:rsidRPr="00516C12" w:rsidRDefault="00811428">
            <w:pPr>
              <w:rPr>
                <w:rFonts w:cs="Arial"/>
                <w:b/>
                <w:bCs/>
                <w:szCs w:val="20"/>
                <w:lang w:eastAsia="en-US"/>
              </w:rPr>
            </w:pPr>
            <w:r w:rsidRPr="00516C12">
              <w:rPr>
                <w:rFonts w:cs="Arial"/>
                <w:b/>
                <w:szCs w:val="20"/>
                <w:lang w:eastAsia="en-US"/>
              </w:rPr>
              <w:t>Description</w:t>
            </w:r>
          </w:p>
        </w:tc>
      </w:tr>
      <w:tr w:rsidR="00811428" w:rsidRPr="005E0A80" w14:paraId="2B8F5D44" w14:textId="77777777">
        <w:trPr>
          <w:trHeight w:val="1924"/>
        </w:trPr>
        <w:tc>
          <w:tcPr>
            <w:tcW w:w="548" w:type="pct"/>
          </w:tcPr>
          <w:p w14:paraId="11C00F4E" w14:textId="77777777" w:rsidR="00811428" w:rsidRDefault="00811428">
            <w:pPr>
              <w:rPr>
                <w:rFonts w:cs="Arial"/>
                <w:szCs w:val="20"/>
                <w:lang w:val="vi-VN" w:eastAsia="en-US"/>
              </w:rPr>
            </w:pPr>
            <w:r>
              <w:rPr>
                <w:rFonts w:cs="Arial"/>
                <w:szCs w:val="20"/>
                <w:lang w:eastAsia="en-US"/>
              </w:rPr>
              <w:t>(4</w:t>
            </w:r>
            <w:proofErr w:type="gramStart"/>
            <w:r>
              <w:rPr>
                <w:rFonts w:cs="Arial"/>
                <w:szCs w:val="20"/>
                <w:lang w:eastAsia="en-US"/>
              </w:rPr>
              <w:t>)</w:t>
            </w:r>
            <w:r>
              <w:rPr>
                <w:rFonts w:cs="Arial"/>
                <w:szCs w:val="20"/>
                <w:lang w:val="vi-VN" w:eastAsia="en-US"/>
              </w:rPr>
              <w:t>,(</w:t>
            </w:r>
            <w:proofErr w:type="gramEnd"/>
            <w:r>
              <w:rPr>
                <w:rFonts w:cs="Arial"/>
                <w:szCs w:val="20"/>
                <w:lang w:val="vi-VN" w:eastAsia="en-US"/>
              </w:rPr>
              <w:t>4.1),</w:t>
            </w:r>
          </w:p>
          <w:p w14:paraId="1017DBE9" w14:textId="77777777" w:rsidR="00811428" w:rsidRPr="002C537F" w:rsidRDefault="00811428">
            <w:pPr>
              <w:rPr>
                <w:rFonts w:cs="Arial"/>
                <w:szCs w:val="20"/>
                <w:lang w:val="vi-VN" w:eastAsia="en-US"/>
              </w:rPr>
            </w:pPr>
            <w:r>
              <w:rPr>
                <w:rFonts w:cs="Arial"/>
                <w:szCs w:val="20"/>
                <w:lang w:val="vi-VN" w:eastAsia="en-US"/>
              </w:rPr>
              <w:t>(6),(6.1)</w:t>
            </w:r>
          </w:p>
        </w:tc>
        <w:tc>
          <w:tcPr>
            <w:tcW w:w="548" w:type="pct"/>
            <w:shd w:val="clear" w:color="auto" w:fill="auto"/>
          </w:tcPr>
          <w:p w14:paraId="7E5C3270" w14:textId="3408B485" w:rsidR="00811428" w:rsidRDefault="00811428">
            <w:pPr>
              <w:pStyle w:val="Caption"/>
              <w:jc w:val="left"/>
            </w:pPr>
            <w:r>
              <w:t xml:space="preserve">BR </w:t>
            </w:r>
            <w:r>
              <w:fldChar w:fldCharType="begin"/>
            </w:r>
            <w:r>
              <w:instrText xml:space="preserve"> SEQ BR \* ARABIC </w:instrText>
            </w:r>
            <w:r>
              <w:fldChar w:fldCharType="separate"/>
            </w:r>
            <w:r w:rsidR="005E1475">
              <w:rPr>
                <w:noProof/>
              </w:rPr>
              <w:t>11</w:t>
            </w:r>
            <w:r>
              <w:fldChar w:fldCharType="end"/>
            </w:r>
          </w:p>
        </w:tc>
        <w:tc>
          <w:tcPr>
            <w:tcW w:w="3904" w:type="pct"/>
            <w:shd w:val="clear" w:color="auto" w:fill="auto"/>
          </w:tcPr>
          <w:p w14:paraId="3207E6C1" w14:textId="77777777" w:rsidR="00811428" w:rsidRDefault="00811428">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validate data</w:t>
            </w:r>
            <w:r w:rsidRPr="00386665">
              <w:rPr>
                <w:rFonts w:cs="Arial"/>
                <w:b/>
                <w:szCs w:val="20"/>
                <w:u w:val="single"/>
                <w:lang w:eastAsia="en-US"/>
              </w:rPr>
              <w:t>:</w:t>
            </w:r>
          </w:p>
          <w:p w14:paraId="742C3B86" w14:textId="77777777" w:rsidR="00811428" w:rsidRDefault="00811428">
            <w:pPr>
              <w:rPr>
                <w:rFonts w:cs="Arial"/>
                <w:bCs/>
                <w:szCs w:val="20"/>
                <w:lang w:val="vi-VN" w:eastAsia="en-US"/>
              </w:rPr>
            </w:pPr>
            <w:proofErr w:type="spellStart"/>
            <w:r w:rsidRPr="00CD0EC7">
              <w:rPr>
                <w:rFonts w:cs="Arial"/>
                <w:bCs/>
                <w:szCs w:val="20"/>
                <w:lang w:eastAsia="en-US"/>
              </w:rPr>
              <w:t>Hệ</w:t>
            </w:r>
            <w:proofErr w:type="spellEnd"/>
            <w:r w:rsidRPr="00CD0EC7">
              <w:rPr>
                <w:rFonts w:cs="Arial"/>
                <w:bCs/>
                <w:szCs w:val="20"/>
                <w:lang w:val="vi-VN" w:eastAsia="en-US"/>
              </w:rPr>
              <w:t xml:space="preserve"> thống thực hiện </w:t>
            </w:r>
            <w:r>
              <w:rPr>
                <w:rFonts w:cs="Arial"/>
                <w:bCs/>
                <w:szCs w:val="20"/>
                <w:lang w:val="vi-VN" w:eastAsia="en-US"/>
              </w:rPr>
              <w:t>xác thực những dữ liệu sau:</w:t>
            </w:r>
          </w:p>
          <w:p w14:paraId="5FF47379" w14:textId="4D37505E" w:rsidR="00811428" w:rsidRDefault="00811428">
            <w:pPr>
              <w:pStyle w:val="Level2"/>
            </w:pPr>
            <w:r>
              <w:t xml:space="preserve">Trường hợp một trong các trường trên mockup yêu cầu điền isblank thì hệ thống sẽ hiện thị thông báo  </w:t>
            </w:r>
            <w:r>
              <w:fldChar w:fldCharType="begin"/>
            </w:r>
            <w:r>
              <w:instrText xml:space="preserve"> REF _Ref151368894 \h  \* MERGEFORMAT </w:instrText>
            </w:r>
            <w:r>
              <w:fldChar w:fldCharType="separate"/>
            </w:r>
            <w:r w:rsidR="005E1475">
              <w:t xml:space="preserve">MSG </w:t>
            </w:r>
            <w:r w:rsidR="005E1475">
              <w:rPr>
                <w:noProof/>
              </w:rPr>
              <w:t>1.</w:t>
            </w:r>
            <w:r w:rsidR="005E1475">
              <w:t xml:space="preserve"> “Trường dữ liệu này không được bỏ trống”</w:t>
            </w:r>
            <w:r>
              <w:fldChar w:fldCharType="end"/>
            </w:r>
          </w:p>
          <w:p w14:paraId="3FFEC319" w14:textId="2BEFB9D4" w:rsidR="00811428" w:rsidRPr="00663D80" w:rsidRDefault="00811428">
            <w:pPr>
              <w:pStyle w:val="Level2"/>
            </w:pPr>
            <w:r>
              <w:t xml:space="preserve">Trường hợp tên viết tắt không bao gồm 3 kí tự hệ thống sẽ hiển thị thông báo </w:t>
            </w:r>
            <w:r>
              <w:fldChar w:fldCharType="begin"/>
            </w:r>
            <w:r>
              <w:instrText xml:space="preserve"> REF _Ref155172458 \h </w:instrText>
            </w:r>
            <w:r>
              <w:fldChar w:fldCharType="separate"/>
            </w:r>
            <w:r w:rsidR="005E1475">
              <w:t xml:space="preserve">MSG </w:t>
            </w:r>
            <w:r w:rsidR="005E1475">
              <w:rPr>
                <w:noProof/>
              </w:rPr>
              <w:t>8</w:t>
            </w:r>
            <w:r w:rsidR="005E1475">
              <w:t>. “Tên viết tắt của phòng ban phải bao gồm 3 kí tự”</w:t>
            </w:r>
            <w:r>
              <w:fldChar w:fldCharType="end"/>
            </w:r>
          </w:p>
        </w:tc>
      </w:tr>
      <w:tr w:rsidR="00811428" w:rsidRPr="005E0A80" w14:paraId="08F9187B" w14:textId="77777777">
        <w:trPr>
          <w:trHeight w:val="253"/>
        </w:trPr>
        <w:tc>
          <w:tcPr>
            <w:tcW w:w="548" w:type="pct"/>
          </w:tcPr>
          <w:p w14:paraId="35F9C29C" w14:textId="77777777" w:rsidR="00811428" w:rsidRDefault="00811428">
            <w:pPr>
              <w:rPr>
                <w:rFonts w:cs="Arial"/>
                <w:szCs w:val="20"/>
                <w:lang w:val="vi-VN" w:eastAsia="en-US"/>
              </w:rPr>
            </w:pPr>
          </w:p>
          <w:p w14:paraId="49ABAA65" w14:textId="77777777" w:rsidR="00811428" w:rsidRPr="00AF0A75" w:rsidRDefault="00811428">
            <w:pPr>
              <w:rPr>
                <w:rFonts w:cs="Arial"/>
                <w:szCs w:val="20"/>
                <w:lang w:val="vi-VN" w:eastAsia="en-US"/>
              </w:rPr>
            </w:pPr>
            <w:r>
              <w:rPr>
                <w:rFonts w:cs="Arial"/>
                <w:szCs w:val="20"/>
                <w:lang w:val="vi-VN" w:eastAsia="en-US"/>
              </w:rPr>
              <w:t>(6),(6.1)</w:t>
            </w:r>
          </w:p>
        </w:tc>
        <w:tc>
          <w:tcPr>
            <w:tcW w:w="548" w:type="pct"/>
            <w:shd w:val="clear" w:color="auto" w:fill="auto"/>
          </w:tcPr>
          <w:p w14:paraId="59B4C8B8" w14:textId="7E1329D7" w:rsidR="00811428" w:rsidRDefault="00811428">
            <w:pPr>
              <w:pStyle w:val="Caption"/>
              <w:jc w:val="left"/>
            </w:pPr>
            <w:r>
              <w:t xml:space="preserve">BR </w:t>
            </w:r>
            <w:r>
              <w:fldChar w:fldCharType="begin"/>
            </w:r>
            <w:r>
              <w:instrText xml:space="preserve"> SEQ BR \* ARABIC </w:instrText>
            </w:r>
            <w:r>
              <w:fldChar w:fldCharType="separate"/>
            </w:r>
            <w:r w:rsidR="005E1475">
              <w:rPr>
                <w:noProof/>
              </w:rPr>
              <w:t>12</w:t>
            </w:r>
            <w:r>
              <w:fldChar w:fldCharType="end"/>
            </w:r>
          </w:p>
          <w:p w14:paraId="0785277E" w14:textId="77777777" w:rsidR="00811428" w:rsidRPr="00516C12" w:rsidRDefault="00811428">
            <w:pPr>
              <w:pStyle w:val="BRTitle"/>
            </w:pPr>
          </w:p>
        </w:tc>
        <w:tc>
          <w:tcPr>
            <w:tcW w:w="3904" w:type="pct"/>
            <w:shd w:val="clear" w:color="auto" w:fill="auto"/>
          </w:tcPr>
          <w:p w14:paraId="1A48CECA" w14:textId="77777777" w:rsidR="00811428" w:rsidRDefault="00811428">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xác thực dữ liệu</w:t>
            </w:r>
            <w:r w:rsidRPr="00386665">
              <w:rPr>
                <w:rFonts w:cs="Arial"/>
                <w:b/>
                <w:szCs w:val="20"/>
                <w:u w:val="single"/>
                <w:lang w:eastAsia="en-US"/>
              </w:rPr>
              <w:t>:</w:t>
            </w:r>
          </w:p>
          <w:p w14:paraId="7631CFD4" w14:textId="77777777" w:rsidR="00811428" w:rsidRDefault="00811428">
            <w:proofErr w:type="spellStart"/>
            <w:r w:rsidRPr="00467C7F">
              <w:t>Hệ</w:t>
            </w:r>
            <w:proofErr w:type="spellEnd"/>
            <w:r w:rsidRPr="00467C7F">
              <w:t xml:space="preserve"> </w:t>
            </w:r>
            <w:proofErr w:type="spellStart"/>
            <w:r w:rsidRPr="00467C7F">
              <w:t>thống</w:t>
            </w:r>
            <w:proofErr w:type="spellEnd"/>
            <w:r w:rsidRPr="00467C7F">
              <w:t xml:space="preserve"> </w:t>
            </w:r>
            <w:proofErr w:type="spellStart"/>
            <w:r>
              <w:t>thực</w:t>
            </w:r>
            <w:proofErr w:type="spellEnd"/>
            <w:r>
              <w:rPr>
                <w:lang w:val="vi-VN"/>
              </w:rPr>
              <w:t xml:space="preserve"> hiện xác thực dữ liệu trên cơ sở dữ liệu</w:t>
            </w:r>
            <w:r w:rsidRPr="00467C7F">
              <w:t>:</w:t>
            </w:r>
          </w:p>
          <w:p w14:paraId="6FFEFDE9" w14:textId="5632C5E6" w:rsidR="00811428" w:rsidRDefault="00811428">
            <w:pPr>
              <w:pStyle w:val="Level2"/>
            </w:pPr>
            <w:r>
              <w:t xml:space="preserve">Trường hợp tên viết tắt đã tồn tại trên csdl hệ thống hiển thị thông báo </w:t>
            </w:r>
            <w:r>
              <w:fldChar w:fldCharType="begin"/>
            </w:r>
            <w:r>
              <w:instrText xml:space="preserve"> REF _Ref152251375 \h </w:instrText>
            </w:r>
            <w:r>
              <w:fldChar w:fldCharType="separate"/>
            </w:r>
            <w:r w:rsidR="005E1475">
              <w:t xml:space="preserve">MSG </w:t>
            </w:r>
            <w:r w:rsidR="005E1475">
              <w:rPr>
                <w:noProof/>
              </w:rPr>
              <w:t>9</w:t>
            </w:r>
            <w:r w:rsidR="005E1475">
              <w:t>. “Tên viết tắt của phòng ban đã tồn tại”</w:t>
            </w:r>
            <w:r>
              <w:fldChar w:fldCharType="end"/>
            </w:r>
            <w:r>
              <w:t xml:space="preserve">  </w:t>
            </w:r>
          </w:p>
          <w:p w14:paraId="245FC444" w14:textId="77777777" w:rsidR="00811428" w:rsidRPr="00675555" w:rsidRDefault="00811428">
            <w:pPr>
              <w:pStyle w:val="Level2"/>
            </w:pPr>
            <w:r>
              <w:t>Trương hợp tất cả các field đều hợp lệ hệ thống thực hiện tạo mới</w:t>
            </w:r>
          </w:p>
        </w:tc>
      </w:tr>
      <w:tr w:rsidR="00811428" w:rsidRPr="00516C12" w14:paraId="4E362158" w14:textId="77777777">
        <w:trPr>
          <w:trHeight w:val="253"/>
        </w:trPr>
        <w:tc>
          <w:tcPr>
            <w:tcW w:w="548" w:type="pct"/>
          </w:tcPr>
          <w:p w14:paraId="572CEDDD" w14:textId="77777777" w:rsidR="00811428" w:rsidRPr="005E0A80" w:rsidRDefault="00811428">
            <w:pPr>
              <w:rPr>
                <w:rFonts w:cs="Arial"/>
                <w:szCs w:val="20"/>
                <w:lang w:val="vi-VN" w:eastAsia="en-US"/>
              </w:rPr>
            </w:pPr>
          </w:p>
          <w:p w14:paraId="71AE268D" w14:textId="77777777" w:rsidR="00811428" w:rsidRPr="00675555" w:rsidRDefault="00811428">
            <w:pPr>
              <w:rPr>
                <w:rFonts w:cs="Arial"/>
                <w:szCs w:val="20"/>
                <w:lang w:val="vi-VN" w:eastAsia="en-US"/>
              </w:rPr>
            </w:pPr>
            <w:r>
              <w:rPr>
                <w:rFonts w:cs="Arial"/>
                <w:szCs w:val="20"/>
                <w:lang w:val="vi-VN" w:eastAsia="en-US"/>
              </w:rPr>
              <w:t>(6.2)</w:t>
            </w:r>
          </w:p>
        </w:tc>
        <w:tc>
          <w:tcPr>
            <w:tcW w:w="548" w:type="pct"/>
            <w:shd w:val="clear" w:color="auto" w:fill="auto"/>
          </w:tcPr>
          <w:p w14:paraId="4109E54F" w14:textId="203FEF3E" w:rsidR="00811428" w:rsidRDefault="00811428">
            <w:pPr>
              <w:pStyle w:val="Caption"/>
              <w:jc w:val="left"/>
            </w:pPr>
            <w:r>
              <w:t xml:space="preserve">BR </w:t>
            </w:r>
            <w:r>
              <w:fldChar w:fldCharType="begin"/>
            </w:r>
            <w:r>
              <w:instrText xml:space="preserve"> SEQ BR \* ARABIC </w:instrText>
            </w:r>
            <w:r>
              <w:fldChar w:fldCharType="separate"/>
            </w:r>
            <w:r w:rsidR="005E1475">
              <w:rPr>
                <w:noProof/>
              </w:rPr>
              <w:t>13</w:t>
            </w:r>
            <w:r>
              <w:fldChar w:fldCharType="end"/>
            </w:r>
          </w:p>
          <w:p w14:paraId="33AEEBBB" w14:textId="77777777" w:rsidR="00811428" w:rsidRDefault="00811428">
            <w:pPr>
              <w:pStyle w:val="Caption"/>
              <w:jc w:val="left"/>
            </w:pPr>
          </w:p>
        </w:tc>
        <w:tc>
          <w:tcPr>
            <w:tcW w:w="3904" w:type="pct"/>
            <w:shd w:val="clear" w:color="auto" w:fill="auto"/>
          </w:tcPr>
          <w:p w14:paraId="58962B37" w14:textId="77777777" w:rsidR="00811428" w:rsidRDefault="00811428">
            <w:pPr>
              <w:rPr>
                <w:rFonts w:cs="Arial"/>
                <w:b/>
                <w:szCs w:val="20"/>
                <w:u w:val="single"/>
                <w:lang w:val="vi-VN" w:eastAsia="en-US"/>
              </w:rPr>
            </w:pPr>
            <w:r>
              <w:rPr>
                <w:rFonts w:cs="Arial"/>
                <w:b/>
                <w:szCs w:val="20"/>
                <w:u w:val="single"/>
                <w:lang w:eastAsia="en-US"/>
              </w:rPr>
              <w:t>Quy</w:t>
            </w:r>
            <w:r>
              <w:rPr>
                <w:rFonts w:cs="Arial"/>
                <w:b/>
                <w:szCs w:val="20"/>
                <w:u w:val="single"/>
                <w:lang w:val="vi-VN" w:eastAsia="en-US"/>
              </w:rPr>
              <w:t xml:space="preserve"> tắc tạo mới:</w:t>
            </w:r>
          </w:p>
          <w:p w14:paraId="1404C55C" w14:textId="77777777" w:rsidR="00811428" w:rsidRDefault="00811428">
            <w:pPr>
              <w:rPr>
                <w:lang w:val="vi-VN" w:eastAsia="en-US"/>
              </w:rPr>
            </w:pPr>
            <w:r>
              <w:rPr>
                <w:lang w:val="vi-VN" w:eastAsia="en-US"/>
              </w:rPr>
              <w:t>Hệ thống thực hiện logic sau:</w:t>
            </w:r>
          </w:p>
          <w:p w14:paraId="16140EE0" w14:textId="77777777" w:rsidR="00811428" w:rsidRPr="005E0A80" w:rsidRDefault="00811428">
            <w:pPr>
              <w:pStyle w:val="BulletList1"/>
              <w:rPr>
                <w:lang w:val="vi-VN"/>
              </w:rPr>
            </w:pPr>
            <w:r w:rsidRPr="005E0A80">
              <w:rPr>
                <w:lang w:val="vi-VN"/>
              </w:rPr>
              <w:t>Hệ</w:t>
            </w:r>
            <w:r>
              <w:rPr>
                <w:lang w:val="vi-VN"/>
              </w:rPr>
              <w:t xml:space="preserve"> thống sẽ tạo một bản ghi “phòng ban” với các thông tin đã nhập.</w:t>
            </w:r>
          </w:p>
          <w:p w14:paraId="1A8B608C" w14:textId="77777777" w:rsidR="00811428" w:rsidRPr="00C25ADB" w:rsidRDefault="00811428">
            <w:pPr>
              <w:pStyle w:val="BulletList1"/>
              <w:numPr>
                <w:ilvl w:val="0"/>
                <w:numId w:val="0"/>
              </w:numPr>
              <w:ind w:left="360"/>
              <w:rPr>
                <w:lang w:val="vi-VN"/>
              </w:rPr>
            </w:pPr>
            <w:r w:rsidRPr="005E0A80">
              <w:rPr>
                <w:lang w:val="vi-VN"/>
              </w:rPr>
              <w:t>Lưu</w:t>
            </w:r>
            <w:r>
              <w:rPr>
                <w:lang w:val="vi-VN"/>
              </w:rPr>
              <w:t xml:space="preserve"> ý: [</w:t>
            </w:r>
            <w:proofErr w:type="spellStart"/>
            <w:r>
              <w:rPr>
                <w:lang w:val="vi-VN"/>
              </w:rPr>
              <w:t>DepID</w:t>
            </w:r>
            <w:proofErr w:type="spellEnd"/>
            <w:r>
              <w:rPr>
                <w:lang w:val="vi-VN"/>
              </w:rPr>
              <w:t>] = Tổng các bản ghi của “Phòng ban” +1</w:t>
            </w:r>
          </w:p>
          <w:p w14:paraId="7003A509" w14:textId="3002F76A" w:rsidR="00811428" w:rsidRDefault="00811428">
            <w:pPr>
              <w:pStyle w:val="BulletList1"/>
            </w:pPr>
            <w:r>
              <w:rPr>
                <w:lang w:val="vi-VN"/>
              </w:rPr>
              <w:t xml:space="preserve">Hiển thị 1 thông báo theo template </w:t>
            </w:r>
            <w:r>
              <w:rPr>
                <w:lang w:val="vi-VN"/>
              </w:rPr>
              <w:fldChar w:fldCharType="begin"/>
            </w:r>
            <w:r>
              <w:rPr>
                <w:lang w:val="vi-VN"/>
              </w:rPr>
              <w:instrText xml:space="preserve"> REF _Ref155174149 \h </w:instrText>
            </w:r>
            <w:r>
              <w:rPr>
                <w:lang w:val="vi-VN"/>
              </w:rPr>
            </w:r>
            <w:r>
              <w:rPr>
                <w:lang w:val="vi-VN"/>
              </w:rPr>
              <w:fldChar w:fldCharType="separate"/>
            </w:r>
            <w:r w:rsidR="005E1475">
              <w:t xml:space="preserve">Notice </w:t>
            </w:r>
            <w:r w:rsidR="005E1475">
              <w:rPr>
                <w:noProof/>
              </w:rPr>
              <w:t>6</w:t>
            </w:r>
            <w:r w:rsidR="005E1475">
              <w:rPr>
                <w:lang w:val="vi-VN"/>
              </w:rPr>
              <w:t xml:space="preserve">. Bạn vừa tạo mới thành công một phòng </w:t>
            </w:r>
            <w:r>
              <w:rPr>
                <w:lang w:val="vi-VN"/>
              </w:rPr>
              <w:fldChar w:fldCharType="end"/>
            </w:r>
          </w:p>
          <w:p w14:paraId="56DF43BA" w14:textId="77777777" w:rsidR="00811428" w:rsidRDefault="00811428">
            <w:pPr>
              <w:rPr>
                <w:rFonts w:cs="Arial"/>
                <w:b/>
                <w:szCs w:val="20"/>
                <w:u w:val="single"/>
                <w:lang w:eastAsia="en-US"/>
              </w:rPr>
            </w:pPr>
          </w:p>
        </w:tc>
      </w:tr>
    </w:tbl>
    <w:p w14:paraId="0DAA0098" w14:textId="77777777" w:rsidR="00811428" w:rsidRPr="00D645B5" w:rsidRDefault="00811428" w:rsidP="00811428">
      <w:pPr>
        <w:rPr>
          <w:lang w:val="en-US" w:eastAsia="en-US"/>
        </w:rPr>
      </w:pPr>
    </w:p>
    <w:p w14:paraId="4DE56F9B" w14:textId="77777777" w:rsidR="00811428" w:rsidRDefault="00811428" w:rsidP="00811428">
      <w:pPr>
        <w:pStyle w:val="Heading3"/>
      </w:pPr>
      <w:bookmarkStart w:id="62" w:name="_Toc155375221"/>
      <w:r>
        <w:t>Xem</w:t>
      </w:r>
      <w:r>
        <w:rPr>
          <w:lang w:val="vi-VN"/>
        </w:rPr>
        <w:t xml:space="preserve"> chi tiết phòng </w:t>
      </w:r>
      <w:proofErr w:type="gramStart"/>
      <w:r>
        <w:rPr>
          <w:lang w:val="vi-VN"/>
        </w:rPr>
        <w:t>ban</w:t>
      </w:r>
      <w:bookmarkEnd w:id="62"/>
      <w:proofErr w:type="gramEnd"/>
    </w:p>
    <w:p w14:paraId="75F76379" w14:textId="77777777" w:rsidR="00811428" w:rsidRDefault="00811428" w:rsidP="00811428">
      <w:pPr>
        <w:pStyle w:val="Heading3"/>
      </w:pPr>
      <w:bookmarkStart w:id="63" w:name="_Toc155375222"/>
      <w:r>
        <w:t>UC8</w:t>
      </w:r>
      <w:r>
        <w:rPr>
          <w:lang w:val="vi-VN"/>
        </w:rPr>
        <w:t xml:space="preserve">: </w:t>
      </w:r>
      <w:r>
        <w:t xml:space="preserve">Xem </w:t>
      </w:r>
      <w:proofErr w:type="spellStart"/>
      <w:r>
        <w:t>danh</w:t>
      </w:r>
      <w:proofErr w:type="spellEnd"/>
      <w:r>
        <w:t xml:space="preserve"> </w:t>
      </w:r>
      <w:proofErr w:type="spellStart"/>
      <w:r>
        <w:t>sách</w:t>
      </w:r>
      <w:proofErr w:type="spellEnd"/>
      <w:r>
        <w:t xml:space="preserve"> </w:t>
      </w:r>
      <w:proofErr w:type="spellStart"/>
      <w:r>
        <w:t>phòng</w:t>
      </w:r>
      <w:proofErr w:type="spellEnd"/>
      <w:r>
        <w:t xml:space="preserve"> </w:t>
      </w:r>
      <w:proofErr w:type="gramStart"/>
      <w:r>
        <w:t>ban</w:t>
      </w:r>
      <w:bookmarkEnd w:id="63"/>
      <w:proofErr w:type="gramEnd"/>
      <w:r>
        <w:t xml:space="preserve"> </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811428" w:rsidRPr="00516C12" w14:paraId="17517548" w14:textId="77777777">
        <w:tc>
          <w:tcPr>
            <w:tcW w:w="957" w:type="pct"/>
            <w:shd w:val="clear" w:color="auto" w:fill="D9D9D9" w:themeFill="background1" w:themeFillShade="D9"/>
          </w:tcPr>
          <w:p w14:paraId="2EB014D1" w14:textId="77777777" w:rsidR="00811428" w:rsidRPr="00516C12" w:rsidRDefault="00811428">
            <w:pPr>
              <w:rPr>
                <w:rFonts w:cs="Arial"/>
                <w:b/>
              </w:rPr>
            </w:pPr>
            <w:r w:rsidRPr="00516C12">
              <w:rPr>
                <w:rFonts w:cs="Arial"/>
                <w:b/>
              </w:rPr>
              <w:t>Objective</w:t>
            </w:r>
          </w:p>
        </w:tc>
        <w:tc>
          <w:tcPr>
            <w:tcW w:w="4043" w:type="pct"/>
          </w:tcPr>
          <w:p w14:paraId="341B5325" w14:textId="77777777" w:rsidR="00811428" w:rsidRPr="005E3B3E" w:rsidRDefault="00811428">
            <w:pPr>
              <w:rPr>
                <w:rFonts w:cs="Arial"/>
                <w:lang w:val="vi-VN"/>
              </w:rPr>
            </w:pPr>
            <w:proofErr w:type="spellStart"/>
            <w:r>
              <w:rPr>
                <w:rFonts w:cs="Arial"/>
                <w:lang w:val="en-US"/>
              </w:rPr>
              <w:t>Tính</w:t>
            </w:r>
            <w:proofErr w:type="spellEnd"/>
            <w:r>
              <w:rPr>
                <w:rFonts w:cs="Arial"/>
                <w:lang w:val="vi-VN"/>
              </w:rPr>
              <w:t xml:space="preserve"> năng này cho phép NSD có thể xem danh sách phòng ban</w:t>
            </w:r>
          </w:p>
        </w:tc>
      </w:tr>
      <w:tr w:rsidR="00811428" w:rsidRPr="00516C12" w14:paraId="0B310AC3" w14:textId="77777777">
        <w:tc>
          <w:tcPr>
            <w:tcW w:w="957" w:type="pct"/>
            <w:shd w:val="clear" w:color="auto" w:fill="D9D9D9" w:themeFill="background1" w:themeFillShade="D9"/>
          </w:tcPr>
          <w:p w14:paraId="2B0CFF88" w14:textId="77777777" w:rsidR="00811428" w:rsidRPr="00516C12" w:rsidRDefault="00811428">
            <w:pPr>
              <w:rPr>
                <w:rFonts w:cs="Arial"/>
                <w:b/>
              </w:rPr>
            </w:pPr>
            <w:r w:rsidRPr="00516C12">
              <w:rPr>
                <w:rFonts w:cs="Arial"/>
                <w:b/>
              </w:rPr>
              <w:t>Actor</w:t>
            </w:r>
          </w:p>
        </w:tc>
        <w:tc>
          <w:tcPr>
            <w:tcW w:w="4043" w:type="pct"/>
          </w:tcPr>
          <w:p w14:paraId="2CB3DCF9" w14:textId="77777777" w:rsidR="00811428" w:rsidRPr="005E3B3E" w:rsidRDefault="00811428">
            <w:pPr>
              <w:rPr>
                <w:rFonts w:cs="Arial"/>
                <w:lang w:val="vi-VN"/>
              </w:rPr>
            </w:pPr>
            <w:r>
              <w:rPr>
                <w:rFonts w:cs="Arial"/>
                <w:lang w:val="vi-VN"/>
              </w:rPr>
              <w:t>Quản lý, Hr admin, System admin, nhân viên</w:t>
            </w:r>
          </w:p>
        </w:tc>
      </w:tr>
      <w:tr w:rsidR="00811428" w:rsidRPr="00516C12" w14:paraId="5C49CBEF" w14:textId="77777777">
        <w:tc>
          <w:tcPr>
            <w:tcW w:w="957" w:type="pct"/>
            <w:shd w:val="clear" w:color="auto" w:fill="D9D9D9" w:themeFill="background1" w:themeFillShade="D9"/>
          </w:tcPr>
          <w:p w14:paraId="73768732" w14:textId="77777777" w:rsidR="00811428" w:rsidRPr="00516C12" w:rsidRDefault="00811428">
            <w:pPr>
              <w:rPr>
                <w:rFonts w:cs="Arial"/>
                <w:b/>
              </w:rPr>
            </w:pPr>
            <w:r w:rsidRPr="00516C12">
              <w:rPr>
                <w:rFonts w:cs="Arial"/>
                <w:b/>
              </w:rPr>
              <w:t>Trigger</w:t>
            </w:r>
          </w:p>
        </w:tc>
        <w:tc>
          <w:tcPr>
            <w:tcW w:w="4043" w:type="pct"/>
          </w:tcPr>
          <w:p w14:paraId="252D7763" w14:textId="77777777" w:rsidR="00811428" w:rsidRPr="005E3B3E" w:rsidRDefault="00811428">
            <w:pPr>
              <w:rPr>
                <w:rFonts w:cs="Arial"/>
                <w:lang w:val="vi-VN"/>
              </w:rPr>
            </w:pPr>
            <w:r>
              <w:rPr>
                <w:rFonts w:cs="Arial"/>
              </w:rPr>
              <w:t>NSD</w:t>
            </w:r>
            <w:r>
              <w:rPr>
                <w:rFonts w:cs="Arial"/>
                <w:lang w:val="vi-VN"/>
              </w:rPr>
              <w:t xml:space="preserve"> click vào left menu “Cơ cấu tổ </w:t>
            </w:r>
            <w:proofErr w:type="gramStart"/>
            <w:r>
              <w:rPr>
                <w:rFonts w:cs="Arial"/>
                <w:lang w:val="vi-VN"/>
              </w:rPr>
              <w:t>chức”  trong</w:t>
            </w:r>
            <w:proofErr w:type="gramEnd"/>
            <w:r>
              <w:rPr>
                <w:rFonts w:cs="Arial"/>
                <w:lang w:val="vi-VN"/>
              </w:rPr>
              <w:t xml:space="preserve"> thông tin công ty </w:t>
            </w:r>
          </w:p>
        </w:tc>
      </w:tr>
      <w:tr w:rsidR="00811428" w:rsidRPr="00516C12" w14:paraId="4408AE15" w14:textId="77777777">
        <w:tc>
          <w:tcPr>
            <w:tcW w:w="957" w:type="pct"/>
            <w:shd w:val="clear" w:color="auto" w:fill="D9D9D9" w:themeFill="background1" w:themeFillShade="D9"/>
          </w:tcPr>
          <w:p w14:paraId="162167CB" w14:textId="77777777" w:rsidR="00811428" w:rsidRPr="00516C12" w:rsidRDefault="00811428">
            <w:pPr>
              <w:rPr>
                <w:rFonts w:cs="Arial"/>
                <w:b/>
              </w:rPr>
            </w:pPr>
            <w:r w:rsidRPr="00516C12">
              <w:rPr>
                <w:rFonts w:cs="Arial"/>
                <w:b/>
              </w:rPr>
              <w:t>Pre-conditions</w:t>
            </w:r>
          </w:p>
        </w:tc>
        <w:tc>
          <w:tcPr>
            <w:tcW w:w="4043" w:type="pct"/>
          </w:tcPr>
          <w:p w14:paraId="1A9793AA" w14:textId="77777777" w:rsidR="00811428" w:rsidRPr="005E3B3E" w:rsidRDefault="00811428">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tc>
      </w:tr>
      <w:tr w:rsidR="00811428" w:rsidRPr="00516C12" w14:paraId="4D7316BA" w14:textId="77777777">
        <w:tc>
          <w:tcPr>
            <w:tcW w:w="957" w:type="pct"/>
            <w:shd w:val="clear" w:color="auto" w:fill="D9D9D9" w:themeFill="background1" w:themeFillShade="D9"/>
          </w:tcPr>
          <w:p w14:paraId="1C0B46DB" w14:textId="77777777" w:rsidR="00811428" w:rsidRPr="00516C12" w:rsidRDefault="00811428">
            <w:pPr>
              <w:rPr>
                <w:rFonts w:cs="Arial"/>
                <w:b/>
              </w:rPr>
            </w:pPr>
            <w:r w:rsidRPr="00516C12">
              <w:rPr>
                <w:rFonts w:cs="Arial"/>
                <w:b/>
              </w:rPr>
              <w:t>Post-condition</w:t>
            </w:r>
          </w:p>
        </w:tc>
        <w:tc>
          <w:tcPr>
            <w:tcW w:w="4043" w:type="pct"/>
          </w:tcPr>
          <w:p w14:paraId="77A9F042" w14:textId="77777777" w:rsidR="00811428" w:rsidRPr="00BD77BF" w:rsidRDefault="00811428">
            <w:pPr>
              <w:rPr>
                <w:rFonts w:cs="Arial"/>
                <w:lang w:val="vi-VN"/>
              </w:rPr>
            </w:pPr>
            <w:r>
              <w:rPr>
                <w:rFonts w:cs="Arial"/>
                <w:lang w:val="vi-VN"/>
              </w:rPr>
              <w:t>Hiển thị danh sách phòng ban của công ty</w:t>
            </w:r>
          </w:p>
        </w:tc>
      </w:tr>
    </w:tbl>
    <w:p w14:paraId="533BB60F" w14:textId="77777777" w:rsidR="00811428" w:rsidRDefault="00811428" w:rsidP="00811428">
      <w:pPr>
        <w:rPr>
          <w:b/>
          <w:bCs/>
          <w:color w:val="1F4E79" w:themeColor="accent1" w:themeShade="80"/>
          <w:sz w:val="22"/>
          <w:szCs w:val="22"/>
          <w:lang w:val="vi-VN" w:eastAsia="en-US"/>
        </w:rPr>
      </w:pPr>
      <w:r w:rsidRPr="00BD77BF">
        <w:rPr>
          <w:b/>
          <w:bCs/>
          <w:color w:val="1F4E79" w:themeColor="accent1" w:themeShade="80"/>
          <w:sz w:val="22"/>
          <w:szCs w:val="22"/>
          <w:lang w:val="en-US" w:eastAsia="en-US"/>
        </w:rPr>
        <w:t>Activity</w:t>
      </w:r>
      <w:r w:rsidRPr="00BD77BF">
        <w:rPr>
          <w:b/>
          <w:bCs/>
          <w:color w:val="1F4E79" w:themeColor="accent1" w:themeShade="80"/>
          <w:sz w:val="22"/>
          <w:szCs w:val="22"/>
          <w:lang w:val="vi-VN" w:eastAsia="en-US"/>
        </w:rPr>
        <w:t xml:space="preserve"> Flow</w:t>
      </w:r>
    </w:p>
    <w:p w14:paraId="34C44B25" w14:textId="77777777" w:rsidR="00811428" w:rsidRDefault="00811428" w:rsidP="00811428">
      <w:pPr>
        <w:jc w:val="center"/>
        <w:rPr>
          <w:b/>
          <w:bCs/>
          <w:color w:val="1F4E79" w:themeColor="accent1" w:themeShade="80"/>
          <w:sz w:val="22"/>
          <w:szCs w:val="22"/>
          <w:lang w:val="vi-VN" w:eastAsia="en-US"/>
        </w:rPr>
      </w:pPr>
      <w:r>
        <w:rPr>
          <w:b/>
          <w:bCs/>
          <w:noProof/>
          <w:color w:val="1F4E79" w:themeColor="accent1" w:themeShade="80"/>
          <w:sz w:val="22"/>
          <w:szCs w:val="22"/>
          <w:lang w:val="vi-VN" w:eastAsia="en-US"/>
        </w:rPr>
        <w:lastRenderedPageBreak/>
        <w:drawing>
          <wp:inline distT="0" distB="0" distL="0" distR="0" wp14:anchorId="4DA5D753" wp14:editId="6E427A6B">
            <wp:extent cx="4495800" cy="3343275"/>
            <wp:effectExtent l="0" t="0" r="0" b="9525"/>
            <wp:docPr id="1374393710" name="Picture 1374393710"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93710" name="Picture 1" descr="A diagram of a computer&#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4495800" cy="3343275"/>
                    </a:xfrm>
                    <a:prstGeom prst="rect">
                      <a:avLst/>
                    </a:prstGeom>
                  </pic:spPr>
                </pic:pic>
              </a:graphicData>
            </a:graphic>
          </wp:inline>
        </w:drawing>
      </w:r>
    </w:p>
    <w:p w14:paraId="6983A148" w14:textId="77777777" w:rsidR="00811428" w:rsidRPr="00516C12" w:rsidRDefault="00811428" w:rsidP="00811428">
      <w:pPr>
        <w:rPr>
          <w:rFonts w:eastAsiaTheme="majorEastAsia" w:cs="Arial"/>
          <w:b/>
          <w:color w:val="1F3864" w:themeColor="accent5" w:themeShade="80"/>
          <w:sz w:val="22"/>
          <w:lang w:val="en-US" w:eastAsia="en-US"/>
        </w:rPr>
      </w:pPr>
      <w:r w:rsidRPr="00516C12">
        <w:rPr>
          <w:rFonts w:eastAsiaTheme="majorEastAsia" w:cs="Arial"/>
          <w:b/>
          <w:color w:val="1F3864" w:themeColor="accent5" w:themeShade="80"/>
          <w:sz w:val="22"/>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811428" w:rsidRPr="00516C12" w14:paraId="1FC79E98" w14:textId="77777777">
        <w:trPr>
          <w:trHeight w:val="253"/>
        </w:trPr>
        <w:tc>
          <w:tcPr>
            <w:tcW w:w="548" w:type="pct"/>
            <w:shd w:val="clear" w:color="auto" w:fill="D9D9D9" w:themeFill="background1" w:themeFillShade="D9"/>
          </w:tcPr>
          <w:p w14:paraId="79CF34FF" w14:textId="77777777" w:rsidR="00811428" w:rsidRPr="00516C12" w:rsidRDefault="00811428">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1D3125C8" w14:textId="77777777" w:rsidR="00811428" w:rsidRPr="00516C12" w:rsidRDefault="00811428">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018328FA" w14:textId="77777777" w:rsidR="00811428" w:rsidRPr="00516C12" w:rsidRDefault="00811428">
            <w:pPr>
              <w:rPr>
                <w:rFonts w:cs="Arial"/>
                <w:b/>
                <w:bCs/>
                <w:szCs w:val="20"/>
                <w:lang w:eastAsia="en-US"/>
              </w:rPr>
            </w:pPr>
            <w:r w:rsidRPr="00516C12">
              <w:rPr>
                <w:rFonts w:cs="Arial"/>
                <w:b/>
                <w:szCs w:val="20"/>
                <w:lang w:eastAsia="en-US"/>
              </w:rPr>
              <w:t>Description</w:t>
            </w:r>
          </w:p>
        </w:tc>
      </w:tr>
    </w:tbl>
    <w:p w14:paraId="481BE14B" w14:textId="77777777" w:rsidR="00811428" w:rsidRPr="00B758E4" w:rsidRDefault="00811428" w:rsidP="00811428">
      <w:pPr>
        <w:rPr>
          <w:lang w:val="en-US" w:eastAsia="en-US"/>
        </w:rPr>
      </w:pPr>
    </w:p>
    <w:p w14:paraId="709EE8CD" w14:textId="77777777" w:rsidR="00811428" w:rsidRDefault="00811428" w:rsidP="00811428">
      <w:pPr>
        <w:pStyle w:val="Heading3"/>
      </w:pPr>
      <w:bookmarkStart w:id="64" w:name="_Ref155171429"/>
      <w:bookmarkStart w:id="65" w:name="_Toc155375223"/>
      <w:r>
        <w:t>UC9</w:t>
      </w:r>
      <w:r>
        <w:rPr>
          <w:lang w:val="vi-VN"/>
        </w:rPr>
        <w:t xml:space="preserve">: </w:t>
      </w:r>
      <w:proofErr w:type="spellStart"/>
      <w:r>
        <w:t>Chỉnh</w:t>
      </w:r>
      <w:proofErr w:type="spellEnd"/>
      <w:r>
        <w:t xml:space="preserve"> </w:t>
      </w:r>
      <w:proofErr w:type="spellStart"/>
      <w:r>
        <w:t>sửa</w:t>
      </w:r>
      <w:proofErr w:type="spellEnd"/>
      <w:r>
        <w:t xml:space="preserve"> </w:t>
      </w:r>
      <w:proofErr w:type="spellStart"/>
      <w:r>
        <w:t>phòng</w:t>
      </w:r>
      <w:proofErr w:type="spellEnd"/>
      <w:r>
        <w:t xml:space="preserve"> </w:t>
      </w:r>
      <w:proofErr w:type="gramStart"/>
      <w:r>
        <w:t>ban</w:t>
      </w:r>
      <w:bookmarkEnd w:id="64"/>
      <w:bookmarkEnd w:id="65"/>
      <w:proofErr w:type="gram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811428" w:rsidRPr="00516C12" w14:paraId="0DE3FB27" w14:textId="77777777">
        <w:tc>
          <w:tcPr>
            <w:tcW w:w="957" w:type="pct"/>
            <w:shd w:val="clear" w:color="auto" w:fill="D9D9D9" w:themeFill="background1" w:themeFillShade="D9"/>
          </w:tcPr>
          <w:p w14:paraId="1B55EDDF" w14:textId="77777777" w:rsidR="00811428" w:rsidRPr="00516C12" w:rsidRDefault="00811428">
            <w:pPr>
              <w:rPr>
                <w:rFonts w:cs="Arial"/>
                <w:b/>
              </w:rPr>
            </w:pPr>
            <w:r w:rsidRPr="00516C12">
              <w:rPr>
                <w:rFonts w:cs="Arial"/>
                <w:b/>
              </w:rPr>
              <w:t>Objective</w:t>
            </w:r>
          </w:p>
        </w:tc>
        <w:tc>
          <w:tcPr>
            <w:tcW w:w="4043" w:type="pct"/>
          </w:tcPr>
          <w:p w14:paraId="4A933EFB" w14:textId="77777777" w:rsidR="00811428" w:rsidRPr="005E3B3E" w:rsidRDefault="00811428">
            <w:pPr>
              <w:rPr>
                <w:rFonts w:cs="Arial"/>
                <w:lang w:val="vi-VN"/>
              </w:rPr>
            </w:pPr>
            <w:proofErr w:type="spellStart"/>
            <w:r>
              <w:rPr>
                <w:rFonts w:cs="Arial"/>
                <w:lang w:val="en-US"/>
              </w:rPr>
              <w:t>Tính</w:t>
            </w:r>
            <w:proofErr w:type="spellEnd"/>
            <w:r>
              <w:rPr>
                <w:rFonts w:cs="Arial"/>
                <w:lang w:val="vi-VN"/>
              </w:rPr>
              <w:t xml:space="preserve"> năng này cho phép NSD có thể chỉnh sửa phòng ban</w:t>
            </w:r>
          </w:p>
        </w:tc>
      </w:tr>
      <w:tr w:rsidR="00811428" w:rsidRPr="00516C12" w14:paraId="3ACC07A6" w14:textId="77777777">
        <w:tc>
          <w:tcPr>
            <w:tcW w:w="957" w:type="pct"/>
            <w:shd w:val="clear" w:color="auto" w:fill="D9D9D9" w:themeFill="background1" w:themeFillShade="D9"/>
          </w:tcPr>
          <w:p w14:paraId="7E26C415" w14:textId="77777777" w:rsidR="00811428" w:rsidRPr="00516C12" w:rsidRDefault="00811428">
            <w:pPr>
              <w:rPr>
                <w:rFonts w:cs="Arial"/>
                <w:b/>
              </w:rPr>
            </w:pPr>
            <w:r w:rsidRPr="00516C12">
              <w:rPr>
                <w:rFonts w:cs="Arial"/>
                <w:b/>
              </w:rPr>
              <w:t>Actor</w:t>
            </w:r>
          </w:p>
        </w:tc>
        <w:tc>
          <w:tcPr>
            <w:tcW w:w="4043" w:type="pct"/>
          </w:tcPr>
          <w:p w14:paraId="303D4D52" w14:textId="77777777" w:rsidR="00811428" w:rsidRPr="005E3B3E" w:rsidRDefault="00811428">
            <w:pPr>
              <w:rPr>
                <w:rFonts w:cs="Arial"/>
                <w:lang w:val="vi-VN"/>
              </w:rPr>
            </w:pPr>
            <w:r>
              <w:rPr>
                <w:rFonts w:cs="Arial"/>
                <w:lang w:val="vi-VN"/>
              </w:rPr>
              <w:t>System admin</w:t>
            </w:r>
          </w:p>
        </w:tc>
      </w:tr>
      <w:tr w:rsidR="00811428" w:rsidRPr="00516C12" w14:paraId="7BC2D9F7" w14:textId="77777777">
        <w:tc>
          <w:tcPr>
            <w:tcW w:w="957" w:type="pct"/>
            <w:shd w:val="clear" w:color="auto" w:fill="D9D9D9" w:themeFill="background1" w:themeFillShade="D9"/>
          </w:tcPr>
          <w:p w14:paraId="404E425F" w14:textId="77777777" w:rsidR="00811428" w:rsidRPr="00516C12" w:rsidRDefault="00811428">
            <w:pPr>
              <w:rPr>
                <w:rFonts w:cs="Arial"/>
                <w:b/>
              </w:rPr>
            </w:pPr>
            <w:r w:rsidRPr="00516C12">
              <w:rPr>
                <w:rFonts w:cs="Arial"/>
                <w:b/>
              </w:rPr>
              <w:t>Trigger</w:t>
            </w:r>
          </w:p>
        </w:tc>
        <w:tc>
          <w:tcPr>
            <w:tcW w:w="4043" w:type="pct"/>
          </w:tcPr>
          <w:p w14:paraId="155512E7" w14:textId="6766E0FC" w:rsidR="00811428" w:rsidRPr="005E3B3E" w:rsidRDefault="00811428">
            <w:pPr>
              <w:rPr>
                <w:rFonts w:cs="Arial"/>
                <w:lang w:val="vi-VN"/>
              </w:rPr>
            </w:pPr>
            <w:r>
              <w:rPr>
                <w:rFonts w:cs="Arial"/>
              </w:rPr>
              <w:t>NSD</w:t>
            </w:r>
            <w:r>
              <w:rPr>
                <w:rFonts w:cs="Arial"/>
                <w:lang w:val="vi-VN"/>
              </w:rPr>
              <w:t xml:space="preserve"> </w:t>
            </w:r>
            <w:proofErr w:type="spellStart"/>
            <w:r>
              <w:rPr>
                <w:rFonts w:cs="Arial"/>
                <w:lang w:val="vi-VN"/>
              </w:rPr>
              <w:t>click</w:t>
            </w:r>
            <w:proofErr w:type="spellEnd"/>
            <w:r>
              <w:rPr>
                <w:rFonts w:cs="Arial"/>
                <w:lang w:val="vi-VN"/>
              </w:rPr>
              <w:t xml:space="preserve"> vào </w:t>
            </w:r>
            <w:proofErr w:type="spellStart"/>
            <w:r>
              <w:rPr>
                <w:rFonts w:cs="Arial"/>
                <w:lang w:val="vi-VN"/>
              </w:rPr>
              <w:t>button</w:t>
            </w:r>
            <w:proofErr w:type="spellEnd"/>
            <w:r>
              <w:rPr>
                <w:rFonts w:cs="Arial"/>
                <w:lang w:val="vi-VN"/>
              </w:rPr>
              <w:t xml:space="preserve"> “Chỉnh sửa” trên </w:t>
            </w:r>
            <w:r>
              <w:rPr>
                <w:rFonts w:cs="Arial"/>
                <w:lang w:val="vi-VN"/>
              </w:rPr>
              <w:fldChar w:fldCharType="begin"/>
            </w:r>
            <w:r>
              <w:rPr>
                <w:rFonts w:cs="Arial"/>
                <w:lang w:val="vi-VN"/>
              </w:rPr>
              <w:instrText xml:space="preserve"> REF _Ref155190605 \h </w:instrText>
            </w:r>
            <w:r>
              <w:rPr>
                <w:rFonts w:cs="Arial"/>
                <w:lang w:val="vi-VN"/>
              </w:rPr>
            </w:r>
            <w:r>
              <w:rPr>
                <w:rFonts w:cs="Arial"/>
                <w:lang w:val="vi-VN"/>
              </w:rPr>
              <w:fldChar w:fldCharType="separate"/>
            </w:r>
            <w:proofErr w:type="spellStart"/>
            <w:r w:rsidR="005E1475">
              <w:t>Màn</w:t>
            </w:r>
            <w:proofErr w:type="spellEnd"/>
            <w:r w:rsidR="005E1475">
              <w:rPr>
                <w:lang w:val="vi-VN"/>
              </w:rPr>
              <w:t xml:space="preserve"> hình xem chi tiết phòng ban</w:t>
            </w:r>
            <w:r>
              <w:rPr>
                <w:rFonts w:cs="Arial"/>
                <w:lang w:val="vi-VN"/>
              </w:rPr>
              <w:fldChar w:fldCharType="end"/>
            </w:r>
            <w:r>
              <w:rPr>
                <w:rFonts w:cs="Arial"/>
                <w:lang w:val="vi-VN"/>
              </w:rPr>
              <w:t xml:space="preserve"> OR </w:t>
            </w:r>
            <w:r>
              <w:rPr>
                <w:rFonts w:cs="Arial"/>
                <w:lang w:val="vi-VN"/>
              </w:rPr>
              <w:fldChar w:fldCharType="begin"/>
            </w:r>
            <w:r>
              <w:rPr>
                <w:rFonts w:cs="Arial"/>
                <w:lang w:val="vi-VN"/>
              </w:rPr>
              <w:instrText xml:space="preserve"> REF _Ref155190608 \h </w:instrText>
            </w:r>
            <w:r>
              <w:rPr>
                <w:rFonts w:cs="Arial"/>
                <w:lang w:val="vi-VN"/>
              </w:rPr>
            </w:r>
            <w:r>
              <w:rPr>
                <w:rFonts w:cs="Arial"/>
                <w:lang w:val="vi-VN"/>
              </w:rPr>
              <w:fldChar w:fldCharType="separate"/>
            </w:r>
            <w:proofErr w:type="spellStart"/>
            <w:r w:rsidR="005E1475" w:rsidRPr="00201D76">
              <w:t>Màn</w:t>
            </w:r>
            <w:proofErr w:type="spellEnd"/>
            <w:r w:rsidR="005E1475" w:rsidRPr="00201D76">
              <w:t xml:space="preserve"> </w:t>
            </w:r>
            <w:proofErr w:type="spellStart"/>
            <w:r w:rsidR="005E1475" w:rsidRPr="00201D76">
              <w:t>hình</w:t>
            </w:r>
            <w:proofErr w:type="spellEnd"/>
            <w:r w:rsidR="005E1475" w:rsidRPr="00201D76">
              <w:t xml:space="preserve"> </w:t>
            </w:r>
            <w:proofErr w:type="spellStart"/>
            <w:r w:rsidR="005E1475" w:rsidRPr="00201D76">
              <w:t>danh</w:t>
            </w:r>
            <w:proofErr w:type="spellEnd"/>
            <w:r w:rsidR="005E1475" w:rsidRPr="00201D76">
              <w:t xml:space="preserve"> </w:t>
            </w:r>
            <w:proofErr w:type="spellStart"/>
            <w:r w:rsidR="005E1475" w:rsidRPr="00201D76">
              <w:t>sách</w:t>
            </w:r>
            <w:proofErr w:type="spellEnd"/>
            <w:r w:rsidR="005E1475" w:rsidRPr="00201D76">
              <w:t xml:space="preserve"> </w:t>
            </w:r>
            <w:proofErr w:type="spellStart"/>
            <w:r w:rsidR="005E1475">
              <w:t>phòng</w:t>
            </w:r>
            <w:proofErr w:type="spellEnd"/>
            <w:r w:rsidR="005E1475">
              <w:rPr>
                <w:lang w:val="vi-VN"/>
              </w:rPr>
              <w:t xml:space="preserve"> ban</w:t>
            </w:r>
            <w:r>
              <w:rPr>
                <w:rFonts w:cs="Arial"/>
                <w:lang w:val="vi-VN"/>
              </w:rPr>
              <w:fldChar w:fldCharType="end"/>
            </w:r>
          </w:p>
        </w:tc>
      </w:tr>
      <w:tr w:rsidR="00811428" w:rsidRPr="00516C12" w14:paraId="4DFA58AA" w14:textId="77777777">
        <w:tc>
          <w:tcPr>
            <w:tcW w:w="957" w:type="pct"/>
            <w:shd w:val="clear" w:color="auto" w:fill="D9D9D9" w:themeFill="background1" w:themeFillShade="D9"/>
          </w:tcPr>
          <w:p w14:paraId="7D30E5D1" w14:textId="77777777" w:rsidR="00811428" w:rsidRPr="00516C12" w:rsidRDefault="00811428">
            <w:pPr>
              <w:rPr>
                <w:rFonts w:cs="Arial"/>
                <w:b/>
              </w:rPr>
            </w:pPr>
            <w:r w:rsidRPr="00516C12">
              <w:rPr>
                <w:rFonts w:cs="Arial"/>
                <w:b/>
              </w:rPr>
              <w:t>Pre-conditions</w:t>
            </w:r>
          </w:p>
        </w:tc>
        <w:tc>
          <w:tcPr>
            <w:tcW w:w="4043" w:type="pct"/>
          </w:tcPr>
          <w:p w14:paraId="57ED8453" w14:textId="77777777" w:rsidR="00811428" w:rsidRPr="005E3B3E" w:rsidRDefault="00811428">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tc>
      </w:tr>
      <w:tr w:rsidR="00811428" w:rsidRPr="00516C12" w14:paraId="72F869BE" w14:textId="77777777">
        <w:tc>
          <w:tcPr>
            <w:tcW w:w="957" w:type="pct"/>
            <w:shd w:val="clear" w:color="auto" w:fill="D9D9D9" w:themeFill="background1" w:themeFillShade="D9"/>
          </w:tcPr>
          <w:p w14:paraId="18285CE8" w14:textId="77777777" w:rsidR="00811428" w:rsidRPr="00516C12" w:rsidRDefault="00811428">
            <w:pPr>
              <w:rPr>
                <w:rFonts w:cs="Arial"/>
                <w:b/>
              </w:rPr>
            </w:pPr>
            <w:r w:rsidRPr="00516C12">
              <w:rPr>
                <w:rFonts w:cs="Arial"/>
                <w:b/>
              </w:rPr>
              <w:t>Post-condition</w:t>
            </w:r>
          </w:p>
        </w:tc>
        <w:tc>
          <w:tcPr>
            <w:tcW w:w="4043" w:type="pct"/>
          </w:tcPr>
          <w:p w14:paraId="5F810061" w14:textId="77777777" w:rsidR="00811428" w:rsidRPr="00BD77BF" w:rsidRDefault="00811428">
            <w:pPr>
              <w:rPr>
                <w:rFonts w:cs="Arial"/>
                <w:lang w:val="vi-VN"/>
              </w:rPr>
            </w:pPr>
            <w:r>
              <w:rPr>
                <w:rFonts w:cs="Arial"/>
                <w:lang w:val="vi-VN"/>
              </w:rPr>
              <w:t xml:space="preserve">Chỉnh sửa thành công thông tin phòng </w:t>
            </w:r>
          </w:p>
        </w:tc>
      </w:tr>
    </w:tbl>
    <w:p w14:paraId="3EFD9C6E" w14:textId="77777777" w:rsidR="00811428" w:rsidRDefault="00811428" w:rsidP="00811428">
      <w:pPr>
        <w:rPr>
          <w:lang w:val="en-US" w:eastAsia="en-US"/>
        </w:rPr>
      </w:pPr>
      <w:r>
        <w:rPr>
          <w:noProof/>
          <w:lang w:val="en-US" w:eastAsia="en-US"/>
        </w:rPr>
        <w:lastRenderedPageBreak/>
        <w:drawing>
          <wp:inline distT="0" distB="0" distL="0" distR="0" wp14:anchorId="075F50F6" wp14:editId="6EB1AB08">
            <wp:extent cx="4962525" cy="8591550"/>
            <wp:effectExtent l="0" t="0" r="9525" b="0"/>
            <wp:docPr id="2108656192" name="Picture 210865619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56192" name="Picture 2" descr="A diagram of a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962525" cy="8591550"/>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811428" w:rsidRPr="00516C12" w14:paraId="5083F165" w14:textId="77777777">
        <w:trPr>
          <w:trHeight w:val="253"/>
        </w:trPr>
        <w:tc>
          <w:tcPr>
            <w:tcW w:w="548" w:type="pct"/>
            <w:shd w:val="clear" w:color="auto" w:fill="D9D9D9" w:themeFill="background1" w:themeFillShade="D9"/>
          </w:tcPr>
          <w:p w14:paraId="2266EBEC" w14:textId="77777777" w:rsidR="00811428" w:rsidRPr="00516C12" w:rsidRDefault="00811428">
            <w:pPr>
              <w:rPr>
                <w:rFonts w:cs="Arial"/>
                <w:b/>
                <w:szCs w:val="20"/>
                <w:lang w:eastAsia="en-US"/>
              </w:rPr>
            </w:pPr>
            <w:r w:rsidRPr="00516C12">
              <w:rPr>
                <w:rFonts w:cs="Arial"/>
                <w:b/>
                <w:szCs w:val="20"/>
                <w:lang w:eastAsia="en-US"/>
              </w:rPr>
              <w:lastRenderedPageBreak/>
              <w:t>Step</w:t>
            </w:r>
          </w:p>
        </w:tc>
        <w:tc>
          <w:tcPr>
            <w:tcW w:w="548" w:type="pct"/>
            <w:shd w:val="clear" w:color="auto" w:fill="D9D9D9" w:themeFill="background1" w:themeFillShade="D9"/>
            <w:hideMark/>
          </w:tcPr>
          <w:p w14:paraId="61758CE8" w14:textId="77777777" w:rsidR="00811428" w:rsidRPr="00516C12" w:rsidRDefault="00811428">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75AB87C1" w14:textId="77777777" w:rsidR="00811428" w:rsidRPr="00516C12" w:rsidRDefault="00811428">
            <w:pPr>
              <w:rPr>
                <w:rFonts w:cs="Arial"/>
                <w:b/>
                <w:bCs/>
                <w:szCs w:val="20"/>
                <w:lang w:eastAsia="en-US"/>
              </w:rPr>
            </w:pPr>
            <w:r w:rsidRPr="00516C12">
              <w:rPr>
                <w:rFonts w:cs="Arial"/>
                <w:b/>
                <w:szCs w:val="20"/>
                <w:lang w:eastAsia="en-US"/>
              </w:rPr>
              <w:t>Description</w:t>
            </w:r>
          </w:p>
        </w:tc>
      </w:tr>
      <w:tr w:rsidR="00811428" w:rsidRPr="005E0A80" w14:paraId="3300C7DE" w14:textId="77777777">
        <w:trPr>
          <w:trHeight w:val="1924"/>
        </w:trPr>
        <w:tc>
          <w:tcPr>
            <w:tcW w:w="548" w:type="pct"/>
          </w:tcPr>
          <w:p w14:paraId="70D09A50" w14:textId="77777777" w:rsidR="00811428" w:rsidRPr="002C537F" w:rsidRDefault="00811428">
            <w:pPr>
              <w:rPr>
                <w:rFonts w:cs="Arial"/>
                <w:szCs w:val="20"/>
                <w:lang w:val="vi-VN" w:eastAsia="en-US"/>
              </w:rPr>
            </w:pPr>
            <w:r>
              <w:rPr>
                <w:rFonts w:cs="Arial"/>
                <w:szCs w:val="20"/>
                <w:lang w:eastAsia="en-US"/>
              </w:rPr>
              <w:t>(4</w:t>
            </w:r>
            <w:proofErr w:type="gramStart"/>
            <w:r>
              <w:rPr>
                <w:rFonts w:cs="Arial"/>
                <w:szCs w:val="20"/>
                <w:lang w:eastAsia="en-US"/>
              </w:rPr>
              <w:t>)</w:t>
            </w:r>
            <w:r>
              <w:rPr>
                <w:rFonts w:cs="Arial"/>
                <w:szCs w:val="20"/>
                <w:lang w:val="vi-VN" w:eastAsia="en-US"/>
              </w:rPr>
              <w:t>,(</w:t>
            </w:r>
            <w:proofErr w:type="gramEnd"/>
            <w:r>
              <w:rPr>
                <w:rFonts w:cs="Arial"/>
                <w:szCs w:val="20"/>
                <w:lang w:val="vi-VN" w:eastAsia="en-US"/>
              </w:rPr>
              <w:t>4.1)</w:t>
            </w:r>
          </w:p>
        </w:tc>
        <w:tc>
          <w:tcPr>
            <w:tcW w:w="548" w:type="pct"/>
            <w:shd w:val="clear" w:color="auto" w:fill="auto"/>
          </w:tcPr>
          <w:p w14:paraId="0DBCDB1D" w14:textId="6652B25E" w:rsidR="00811428" w:rsidRDefault="00811428">
            <w:pPr>
              <w:pStyle w:val="Caption"/>
              <w:jc w:val="left"/>
            </w:pPr>
            <w:r>
              <w:t xml:space="preserve">BR </w:t>
            </w:r>
            <w:r>
              <w:fldChar w:fldCharType="begin"/>
            </w:r>
            <w:r>
              <w:instrText xml:space="preserve"> SEQ BR \* ARABIC </w:instrText>
            </w:r>
            <w:r>
              <w:fldChar w:fldCharType="separate"/>
            </w:r>
            <w:r w:rsidR="005E1475">
              <w:rPr>
                <w:noProof/>
              </w:rPr>
              <w:t>14</w:t>
            </w:r>
            <w:r>
              <w:fldChar w:fldCharType="end"/>
            </w:r>
          </w:p>
        </w:tc>
        <w:tc>
          <w:tcPr>
            <w:tcW w:w="3904" w:type="pct"/>
            <w:shd w:val="clear" w:color="auto" w:fill="auto"/>
          </w:tcPr>
          <w:p w14:paraId="212E9851" w14:textId="77777777" w:rsidR="00811428" w:rsidRDefault="00811428">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validate data</w:t>
            </w:r>
            <w:r w:rsidRPr="00386665">
              <w:rPr>
                <w:rFonts w:cs="Arial"/>
                <w:b/>
                <w:szCs w:val="20"/>
                <w:u w:val="single"/>
                <w:lang w:eastAsia="en-US"/>
              </w:rPr>
              <w:t>:</w:t>
            </w:r>
          </w:p>
          <w:p w14:paraId="1396186C" w14:textId="77777777" w:rsidR="00811428" w:rsidRDefault="00811428">
            <w:pPr>
              <w:rPr>
                <w:rFonts w:cs="Arial"/>
                <w:bCs/>
                <w:szCs w:val="20"/>
                <w:lang w:val="vi-VN" w:eastAsia="en-US"/>
              </w:rPr>
            </w:pPr>
            <w:proofErr w:type="spellStart"/>
            <w:r w:rsidRPr="00CD0EC7">
              <w:rPr>
                <w:rFonts w:cs="Arial"/>
                <w:bCs/>
                <w:szCs w:val="20"/>
                <w:lang w:eastAsia="en-US"/>
              </w:rPr>
              <w:t>Hệ</w:t>
            </w:r>
            <w:proofErr w:type="spellEnd"/>
            <w:r w:rsidRPr="00CD0EC7">
              <w:rPr>
                <w:rFonts w:cs="Arial"/>
                <w:bCs/>
                <w:szCs w:val="20"/>
                <w:lang w:val="vi-VN" w:eastAsia="en-US"/>
              </w:rPr>
              <w:t xml:space="preserve"> thống thực hiện </w:t>
            </w:r>
            <w:r>
              <w:rPr>
                <w:rFonts w:cs="Arial"/>
                <w:bCs/>
                <w:szCs w:val="20"/>
                <w:lang w:val="vi-VN" w:eastAsia="en-US"/>
              </w:rPr>
              <w:t>xác thực những dữ liệu sau:</w:t>
            </w:r>
          </w:p>
          <w:p w14:paraId="0033952B" w14:textId="4EB78FD2" w:rsidR="00811428" w:rsidRDefault="00811428">
            <w:pPr>
              <w:pStyle w:val="Level2"/>
            </w:pPr>
            <w:r>
              <w:t xml:space="preserve">Trường hợp một trong các trường trên mockup yêu cầu điền isblank thì hệ thống sẽ hiện thị thông báo  </w:t>
            </w:r>
            <w:r>
              <w:fldChar w:fldCharType="begin"/>
            </w:r>
            <w:r>
              <w:instrText xml:space="preserve"> REF _Ref151368894 \h  \* MERGEFORMAT </w:instrText>
            </w:r>
            <w:r>
              <w:fldChar w:fldCharType="separate"/>
            </w:r>
            <w:r w:rsidR="005E1475">
              <w:t xml:space="preserve">MSG </w:t>
            </w:r>
            <w:r w:rsidR="005E1475">
              <w:rPr>
                <w:noProof/>
              </w:rPr>
              <w:t>1.</w:t>
            </w:r>
            <w:r w:rsidR="005E1475">
              <w:t xml:space="preserve"> “Trường dữ liệu này không được bỏ trống”</w:t>
            </w:r>
            <w:r>
              <w:fldChar w:fldCharType="end"/>
            </w:r>
          </w:p>
          <w:p w14:paraId="55EE535C" w14:textId="6E20172E" w:rsidR="00811428" w:rsidRPr="00663D80" w:rsidRDefault="00811428">
            <w:pPr>
              <w:pStyle w:val="Level2"/>
            </w:pPr>
            <w:r>
              <w:t xml:space="preserve">Trường hợp tên viết tắt không bao gồm 3 kí tự hệ thống sẽ hiển thị thông báo </w:t>
            </w:r>
            <w:r>
              <w:fldChar w:fldCharType="begin"/>
            </w:r>
            <w:r>
              <w:instrText xml:space="preserve"> REF _Ref155172458 \h </w:instrText>
            </w:r>
            <w:r>
              <w:fldChar w:fldCharType="separate"/>
            </w:r>
            <w:r w:rsidR="005E1475">
              <w:t xml:space="preserve">MSG </w:t>
            </w:r>
            <w:r w:rsidR="005E1475">
              <w:rPr>
                <w:noProof/>
              </w:rPr>
              <w:t>8</w:t>
            </w:r>
            <w:r w:rsidR="005E1475">
              <w:t>. “Tên viết tắt của phòng ban phải bao gồm 3 kí tự”</w:t>
            </w:r>
            <w:r>
              <w:fldChar w:fldCharType="end"/>
            </w:r>
          </w:p>
        </w:tc>
      </w:tr>
      <w:tr w:rsidR="00811428" w:rsidRPr="005E0A80" w14:paraId="1129F4E1" w14:textId="77777777">
        <w:trPr>
          <w:trHeight w:val="253"/>
        </w:trPr>
        <w:tc>
          <w:tcPr>
            <w:tcW w:w="548" w:type="pct"/>
          </w:tcPr>
          <w:p w14:paraId="40005089" w14:textId="77777777" w:rsidR="00811428" w:rsidRDefault="00811428">
            <w:pPr>
              <w:rPr>
                <w:rFonts w:cs="Arial"/>
                <w:szCs w:val="20"/>
                <w:lang w:val="vi-VN" w:eastAsia="en-US"/>
              </w:rPr>
            </w:pPr>
          </w:p>
          <w:p w14:paraId="671E7D25" w14:textId="77777777" w:rsidR="00811428" w:rsidRPr="00AF0A75" w:rsidRDefault="00811428">
            <w:pPr>
              <w:rPr>
                <w:rFonts w:cs="Arial"/>
                <w:szCs w:val="20"/>
                <w:lang w:val="vi-VN" w:eastAsia="en-US"/>
              </w:rPr>
            </w:pPr>
            <w:r>
              <w:rPr>
                <w:rFonts w:cs="Arial"/>
                <w:szCs w:val="20"/>
                <w:lang w:val="vi-VN" w:eastAsia="en-US"/>
              </w:rPr>
              <w:t>(6),(6.1)</w:t>
            </w:r>
          </w:p>
        </w:tc>
        <w:tc>
          <w:tcPr>
            <w:tcW w:w="548" w:type="pct"/>
            <w:shd w:val="clear" w:color="auto" w:fill="auto"/>
          </w:tcPr>
          <w:p w14:paraId="17B3EB6E" w14:textId="649C0943" w:rsidR="00811428" w:rsidRDefault="00811428">
            <w:pPr>
              <w:pStyle w:val="Caption"/>
              <w:jc w:val="left"/>
            </w:pPr>
            <w:r>
              <w:t xml:space="preserve">BR </w:t>
            </w:r>
            <w:r>
              <w:fldChar w:fldCharType="begin"/>
            </w:r>
            <w:r>
              <w:instrText xml:space="preserve"> SEQ BR \* ARABIC </w:instrText>
            </w:r>
            <w:r>
              <w:fldChar w:fldCharType="separate"/>
            </w:r>
            <w:r w:rsidR="005E1475">
              <w:rPr>
                <w:noProof/>
              </w:rPr>
              <w:t>15</w:t>
            </w:r>
            <w:r>
              <w:fldChar w:fldCharType="end"/>
            </w:r>
          </w:p>
          <w:p w14:paraId="6C5B9F85" w14:textId="77777777" w:rsidR="00811428" w:rsidRPr="00516C12" w:rsidRDefault="00811428">
            <w:pPr>
              <w:pStyle w:val="BRTitle"/>
            </w:pPr>
          </w:p>
        </w:tc>
        <w:tc>
          <w:tcPr>
            <w:tcW w:w="3904" w:type="pct"/>
            <w:shd w:val="clear" w:color="auto" w:fill="auto"/>
          </w:tcPr>
          <w:p w14:paraId="120392E0" w14:textId="77777777" w:rsidR="00811428" w:rsidRDefault="00811428">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xác thực dữ liệu</w:t>
            </w:r>
            <w:r w:rsidRPr="00386665">
              <w:rPr>
                <w:rFonts w:cs="Arial"/>
                <w:b/>
                <w:szCs w:val="20"/>
                <w:u w:val="single"/>
                <w:lang w:eastAsia="en-US"/>
              </w:rPr>
              <w:t>:</w:t>
            </w:r>
          </w:p>
          <w:p w14:paraId="2E266209" w14:textId="77777777" w:rsidR="00811428" w:rsidRDefault="00811428">
            <w:proofErr w:type="spellStart"/>
            <w:r w:rsidRPr="00467C7F">
              <w:t>Hệ</w:t>
            </w:r>
            <w:proofErr w:type="spellEnd"/>
            <w:r w:rsidRPr="00467C7F">
              <w:t xml:space="preserve"> </w:t>
            </w:r>
            <w:proofErr w:type="spellStart"/>
            <w:r w:rsidRPr="00467C7F">
              <w:t>thống</w:t>
            </w:r>
            <w:proofErr w:type="spellEnd"/>
            <w:r w:rsidRPr="00467C7F">
              <w:t xml:space="preserve"> </w:t>
            </w:r>
            <w:proofErr w:type="spellStart"/>
            <w:r>
              <w:t>thực</w:t>
            </w:r>
            <w:proofErr w:type="spellEnd"/>
            <w:r>
              <w:rPr>
                <w:lang w:val="vi-VN"/>
              </w:rPr>
              <w:t xml:space="preserve"> hiện xác thực dữ liệu trên cơ sở dữ liệu</w:t>
            </w:r>
            <w:r w:rsidRPr="00467C7F">
              <w:t>:</w:t>
            </w:r>
          </w:p>
          <w:p w14:paraId="118BB1C3" w14:textId="7634D90A" w:rsidR="00811428" w:rsidRDefault="00811428">
            <w:pPr>
              <w:pStyle w:val="Level2"/>
            </w:pPr>
            <w:r>
              <w:t xml:space="preserve">Trường hợp tên viết tắt đã tồn tại trên csdl hệ thống hiển thị thông báo </w:t>
            </w:r>
            <w:r>
              <w:fldChar w:fldCharType="begin"/>
            </w:r>
            <w:r>
              <w:instrText xml:space="preserve"> REF _Ref152251375 \h </w:instrText>
            </w:r>
            <w:r>
              <w:fldChar w:fldCharType="separate"/>
            </w:r>
            <w:r w:rsidR="005E1475">
              <w:t xml:space="preserve">MSG </w:t>
            </w:r>
            <w:r w:rsidR="005E1475">
              <w:rPr>
                <w:noProof/>
              </w:rPr>
              <w:t>9</w:t>
            </w:r>
            <w:r w:rsidR="005E1475">
              <w:t>. “Tên viết tắt của phòng ban đã tồn tại”</w:t>
            </w:r>
            <w:r>
              <w:fldChar w:fldCharType="end"/>
            </w:r>
            <w:r>
              <w:t xml:space="preserve">  </w:t>
            </w:r>
          </w:p>
          <w:p w14:paraId="372F4C0C" w14:textId="3EA4189B" w:rsidR="00811428" w:rsidRDefault="00811428">
            <w:pPr>
              <w:pStyle w:val="Level2"/>
            </w:pPr>
            <w:r>
              <w:t xml:space="preserve">Trường hợp một trong các trường trên mockup yêu cầu điền isblank thì hệ thống sẽ hiện thị thông báo  </w:t>
            </w:r>
            <w:r>
              <w:fldChar w:fldCharType="begin"/>
            </w:r>
            <w:r>
              <w:instrText xml:space="preserve"> REF _Ref151368894 \h  \* MERGEFORMAT </w:instrText>
            </w:r>
            <w:r>
              <w:fldChar w:fldCharType="separate"/>
            </w:r>
            <w:r w:rsidR="005E1475">
              <w:t xml:space="preserve">MSG </w:t>
            </w:r>
            <w:r w:rsidR="005E1475">
              <w:rPr>
                <w:noProof/>
              </w:rPr>
              <w:t>1.</w:t>
            </w:r>
            <w:r w:rsidR="005E1475">
              <w:t xml:space="preserve"> “Trường dữ liệu này không được bỏ trống”</w:t>
            </w:r>
            <w:r>
              <w:fldChar w:fldCharType="end"/>
            </w:r>
          </w:p>
          <w:p w14:paraId="2C8549C5" w14:textId="6901FE98" w:rsidR="00811428" w:rsidRDefault="00811428">
            <w:pPr>
              <w:pStyle w:val="Level2"/>
            </w:pPr>
            <w:r>
              <w:t xml:space="preserve">Trường hợp tên viết tắt không bao gồm 3 kí tự hệ thống sẽ hiển thị thông báo </w:t>
            </w:r>
            <w:r>
              <w:fldChar w:fldCharType="begin"/>
            </w:r>
            <w:r>
              <w:instrText xml:space="preserve"> REF _Ref155172458 \h </w:instrText>
            </w:r>
            <w:r>
              <w:fldChar w:fldCharType="separate"/>
            </w:r>
            <w:r w:rsidR="005E1475">
              <w:t xml:space="preserve">MSG </w:t>
            </w:r>
            <w:r w:rsidR="005E1475">
              <w:rPr>
                <w:noProof/>
              </w:rPr>
              <w:t>8</w:t>
            </w:r>
            <w:r w:rsidR="005E1475">
              <w:t>. “Tên viết tắt của phòng ban phải bao gồm 3 kí tự”</w:t>
            </w:r>
            <w:r>
              <w:fldChar w:fldCharType="end"/>
            </w:r>
          </w:p>
          <w:p w14:paraId="106BC324" w14:textId="77777777" w:rsidR="00811428" w:rsidRPr="00675555" w:rsidRDefault="00811428">
            <w:pPr>
              <w:pStyle w:val="Level2"/>
            </w:pPr>
            <w:r>
              <w:t>Trường hợp tất các field đều hợp lệ thực hiện cập nhật</w:t>
            </w:r>
          </w:p>
        </w:tc>
      </w:tr>
      <w:tr w:rsidR="00811428" w:rsidRPr="005E0A80" w14:paraId="5E44AFC8" w14:textId="77777777">
        <w:trPr>
          <w:trHeight w:val="253"/>
        </w:trPr>
        <w:tc>
          <w:tcPr>
            <w:tcW w:w="548" w:type="pct"/>
          </w:tcPr>
          <w:p w14:paraId="11A40314" w14:textId="77777777" w:rsidR="00811428" w:rsidRPr="005E0A80" w:rsidRDefault="00811428">
            <w:pPr>
              <w:rPr>
                <w:rFonts w:cs="Arial"/>
                <w:szCs w:val="20"/>
                <w:lang w:val="vi-VN" w:eastAsia="en-US"/>
              </w:rPr>
            </w:pPr>
          </w:p>
          <w:p w14:paraId="5C16D79A" w14:textId="77777777" w:rsidR="00811428" w:rsidRPr="00675555" w:rsidRDefault="00811428">
            <w:pPr>
              <w:rPr>
                <w:rFonts w:cs="Arial"/>
                <w:szCs w:val="20"/>
                <w:lang w:val="vi-VN" w:eastAsia="en-US"/>
              </w:rPr>
            </w:pPr>
            <w:r>
              <w:rPr>
                <w:rFonts w:cs="Arial"/>
                <w:szCs w:val="20"/>
                <w:lang w:val="vi-VN" w:eastAsia="en-US"/>
              </w:rPr>
              <w:t>(6.2)</w:t>
            </w:r>
          </w:p>
        </w:tc>
        <w:tc>
          <w:tcPr>
            <w:tcW w:w="548" w:type="pct"/>
            <w:shd w:val="clear" w:color="auto" w:fill="auto"/>
          </w:tcPr>
          <w:p w14:paraId="735A17C4" w14:textId="5454BC9B" w:rsidR="00811428" w:rsidRDefault="00811428">
            <w:pPr>
              <w:pStyle w:val="Caption"/>
              <w:jc w:val="left"/>
            </w:pPr>
            <w:r>
              <w:t xml:space="preserve">BR </w:t>
            </w:r>
            <w:r>
              <w:fldChar w:fldCharType="begin"/>
            </w:r>
            <w:r>
              <w:instrText xml:space="preserve"> SEQ BR \* ARABIC </w:instrText>
            </w:r>
            <w:r>
              <w:fldChar w:fldCharType="separate"/>
            </w:r>
            <w:r w:rsidR="005E1475">
              <w:rPr>
                <w:noProof/>
              </w:rPr>
              <w:t>16</w:t>
            </w:r>
            <w:r>
              <w:fldChar w:fldCharType="end"/>
            </w:r>
          </w:p>
          <w:p w14:paraId="624EBED3" w14:textId="77777777" w:rsidR="00811428" w:rsidRDefault="00811428">
            <w:pPr>
              <w:pStyle w:val="Caption"/>
              <w:jc w:val="left"/>
            </w:pPr>
          </w:p>
        </w:tc>
        <w:tc>
          <w:tcPr>
            <w:tcW w:w="3904" w:type="pct"/>
            <w:shd w:val="clear" w:color="auto" w:fill="auto"/>
          </w:tcPr>
          <w:p w14:paraId="01FB91FA" w14:textId="77777777" w:rsidR="00811428" w:rsidRDefault="00811428">
            <w:pPr>
              <w:rPr>
                <w:rFonts w:cs="Arial"/>
                <w:b/>
                <w:szCs w:val="20"/>
                <w:u w:val="single"/>
                <w:lang w:val="vi-VN" w:eastAsia="en-US"/>
              </w:rPr>
            </w:pPr>
            <w:r>
              <w:rPr>
                <w:rFonts w:cs="Arial"/>
                <w:b/>
                <w:szCs w:val="20"/>
                <w:u w:val="single"/>
                <w:lang w:eastAsia="en-US"/>
              </w:rPr>
              <w:t>Quy</w:t>
            </w:r>
            <w:r>
              <w:rPr>
                <w:rFonts w:cs="Arial"/>
                <w:b/>
                <w:szCs w:val="20"/>
                <w:u w:val="single"/>
                <w:lang w:val="vi-VN" w:eastAsia="en-US"/>
              </w:rPr>
              <w:t xml:space="preserve"> tắc cập nhật:</w:t>
            </w:r>
          </w:p>
          <w:p w14:paraId="2B1BD7D2" w14:textId="77777777" w:rsidR="00811428" w:rsidRDefault="00811428">
            <w:pPr>
              <w:rPr>
                <w:lang w:val="vi-VN" w:eastAsia="en-US"/>
              </w:rPr>
            </w:pPr>
            <w:r>
              <w:rPr>
                <w:lang w:val="vi-VN" w:eastAsia="en-US"/>
              </w:rPr>
              <w:t>Hệ thống thực hiện logic sau:</w:t>
            </w:r>
          </w:p>
          <w:p w14:paraId="66336F60" w14:textId="77777777" w:rsidR="00811428" w:rsidRPr="005E0A80" w:rsidRDefault="00811428">
            <w:pPr>
              <w:pStyle w:val="BulletList1"/>
              <w:rPr>
                <w:b/>
                <w:szCs w:val="20"/>
                <w:u w:val="single"/>
                <w:lang w:val="vi-VN"/>
              </w:rPr>
            </w:pPr>
            <w:r w:rsidRPr="005E0A80">
              <w:rPr>
                <w:lang w:val="vi-VN"/>
              </w:rPr>
              <w:t>Hệ</w:t>
            </w:r>
            <w:r>
              <w:rPr>
                <w:lang w:val="vi-VN"/>
              </w:rPr>
              <w:t xml:space="preserve"> thống thực hiện cập nhật tất cả các thông tin được NSD nhập vào</w:t>
            </w:r>
          </w:p>
        </w:tc>
      </w:tr>
    </w:tbl>
    <w:p w14:paraId="0C1879CE" w14:textId="77777777" w:rsidR="00811428" w:rsidRPr="005E0A80" w:rsidRDefault="00811428" w:rsidP="00811428">
      <w:pPr>
        <w:rPr>
          <w:lang w:val="vi-VN" w:eastAsia="en-US"/>
        </w:rPr>
      </w:pPr>
    </w:p>
    <w:p w14:paraId="220587C3" w14:textId="77777777" w:rsidR="00811428" w:rsidRDefault="00811428" w:rsidP="00811428">
      <w:pPr>
        <w:pStyle w:val="Heading3"/>
      </w:pPr>
      <w:bookmarkStart w:id="66" w:name="_Toc155375224"/>
      <w:r>
        <w:t>UC10</w:t>
      </w:r>
      <w:r>
        <w:rPr>
          <w:lang w:val="vi-VN"/>
        </w:rPr>
        <w:t xml:space="preserve">: </w:t>
      </w:r>
      <w:proofErr w:type="spellStart"/>
      <w:r>
        <w:t>Xóa</w:t>
      </w:r>
      <w:proofErr w:type="spellEnd"/>
      <w:r>
        <w:t xml:space="preserve"> </w:t>
      </w:r>
      <w:proofErr w:type="spellStart"/>
      <w:r>
        <w:t>phòng</w:t>
      </w:r>
      <w:proofErr w:type="spellEnd"/>
      <w:r>
        <w:t xml:space="preserve"> </w:t>
      </w:r>
      <w:proofErr w:type="gramStart"/>
      <w:r>
        <w:t>ban</w:t>
      </w:r>
      <w:bookmarkEnd w:id="66"/>
      <w:proofErr w:type="gram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811428" w:rsidRPr="00516C12" w14:paraId="2CB94161" w14:textId="77777777">
        <w:tc>
          <w:tcPr>
            <w:tcW w:w="957" w:type="pct"/>
            <w:shd w:val="clear" w:color="auto" w:fill="D9D9D9" w:themeFill="background1" w:themeFillShade="D9"/>
          </w:tcPr>
          <w:p w14:paraId="493618F5" w14:textId="77777777" w:rsidR="00811428" w:rsidRPr="00516C12" w:rsidRDefault="00811428">
            <w:pPr>
              <w:rPr>
                <w:rFonts w:cs="Arial"/>
                <w:b/>
              </w:rPr>
            </w:pPr>
            <w:r w:rsidRPr="00516C12">
              <w:rPr>
                <w:rFonts w:cs="Arial"/>
                <w:b/>
              </w:rPr>
              <w:t>Objective</w:t>
            </w:r>
          </w:p>
        </w:tc>
        <w:tc>
          <w:tcPr>
            <w:tcW w:w="4043" w:type="pct"/>
          </w:tcPr>
          <w:p w14:paraId="3B685608" w14:textId="77777777" w:rsidR="00811428" w:rsidRPr="005E3B3E" w:rsidRDefault="00811428">
            <w:pPr>
              <w:rPr>
                <w:rFonts w:cs="Arial"/>
                <w:lang w:val="vi-VN"/>
              </w:rPr>
            </w:pPr>
            <w:proofErr w:type="spellStart"/>
            <w:r>
              <w:rPr>
                <w:rFonts w:cs="Arial"/>
                <w:lang w:val="en-US"/>
              </w:rPr>
              <w:t>Tính</w:t>
            </w:r>
            <w:proofErr w:type="spellEnd"/>
            <w:r>
              <w:rPr>
                <w:rFonts w:cs="Arial"/>
                <w:lang w:val="vi-VN"/>
              </w:rPr>
              <w:t xml:space="preserve"> năng này cho phép NSD có thể chỉnh sửa phòng ban</w:t>
            </w:r>
          </w:p>
        </w:tc>
      </w:tr>
      <w:tr w:rsidR="00811428" w:rsidRPr="00516C12" w14:paraId="6B5ABFFC" w14:textId="77777777">
        <w:tc>
          <w:tcPr>
            <w:tcW w:w="957" w:type="pct"/>
            <w:shd w:val="clear" w:color="auto" w:fill="D9D9D9" w:themeFill="background1" w:themeFillShade="D9"/>
          </w:tcPr>
          <w:p w14:paraId="5A0E0339" w14:textId="77777777" w:rsidR="00811428" w:rsidRPr="00516C12" w:rsidRDefault="00811428">
            <w:pPr>
              <w:rPr>
                <w:rFonts w:cs="Arial"/>
                <w:b/>
              </w:rPr>
            </w:pPr>
            <w:r w:rsidRPr="00516C12">
              <w:rPr>
                <w:rFonts w:cs="Arial"/>
                <w:b/>
              </w:rPr>
              <w:t>Actor</w:t>
            </w:r>
          </w:p>
        </w:tc>
        <w:tc>
          <w:tcPr>
            <w:tcW w:w="4043" w:type="pct"/>
          </w:tcPr>
          <w:p w14:paraId="669E8B81" w14:textId="77777777" w:rsidR="00811428" w:rsidRPr="005E3B3E" w:rsidRDefault="00811428">
            <w:pPr>
              <w:rPr>
                <w:rFonts w:cs="Arial"/>
                <w:lang w:val="vi-VN"/>
              </w:rPr>
            </w:pPr>
            <w:r>
              <w:rPr>
                <w:rFonts w:cs="Arial"/>
                <w:lang w:val="vi-VN"/>
              </w:rPr>
              <w:t>System admin</w:t>
            </w:r>
          </w:p>
        </w:tc>
      </w:tr>
      <w:tr w:rsidR="00811428" w:rsidRPr="00516C12" w14:paraId="06C57156" w14:textId="77777777">
        <w:tc>
          <w:tcPr>
            <w:tcW w:w="957" w:type="pct"/>
            <w:shd w:val="clear" w:color="auto" w:fill="D9D9D9" w:themeFill="background1" w:themeFillShade="D9"/>
          </w:tcPr>
          <w:p w14:paraId="13840483" w14:textId="77777777" w:rsidR="00811428" w:rsidRPr="00516C12" w:rsidRDefault="00811428">
            <w:pPr>
              <w:rPr>
                <w:rFonts w:cs="Arial"/>
                <w:b/>
              </w:rPr>
            </w:pPr>
            <w:r w:rsidRPr="00516C12">
              <w:rPr>
                <w:rFonts w:cs="Arial"/>
                <w:b/>
              </w:rPr>
              <w:t>Trigger</w:t>
            </w:r>
          </w:p>
        </w:tc>
        <w:tc>
          <w:tcPr>
            <w:tcW w:w="4043" w:type="pct"/>
          </w:tcPr>
          <w:p w14:paraId="4AADC0AC" w14:textId="34B0141F" w:rsidR="00811428" w:rsidRPr="005E3B3E" w:rsidRDefault="00811428">
            <w:pPr>
              <w:rPr>
                <w:rFonts w:cs="Arial"/>
                <w:lang w:val="vi-VN"/>
              </w:rPr>
            </w:pPr>
            <w:r>
              <w:rPr>
                <w:rFonts w:cs="Arial"/>
              </w:rPr>
              <w:t>NSD</w:t>
            </w:r>
            <w:r>
              <w:rPr>
                <w:rFonts w:cs="Arial"/>
                <w:lang w:val="vi-VN"/>
              </w:rPr>
              <w:t xml:space="preserve"> </w:t>
            </w:r>
            <w:proofErr w:type="spellStart"/>
            <w:r>
              <w:rPr>
                <w:rFonts w:cs="Arial"/>
                <w:lang w:val="vi-VN"/>
              </w:rPr>
              <w:t>click</w:t>
            </w:r>
            <w:proofErr w:type="spellEnd"/>
            <w:r>
              <w:rPr>
                <w:rFonts w:cs="Arial"/>
                <w:lang w:val="vi-VN"/>
              </w:rPr>
              <w:t xml:space="preserve"> vào </w:t>
            </w:r>
            <w:proofErr w:type="spellStart"/>
            <w:r>
              <w:rPr>
                <w:rFonts w:cs="Arial"/>
                <w:lang w:val="vi-VN"/>
              </w:rPr>
              <w:t>button</w:t>
            </w:r>
            <w:proofErr w:type="spellEnd"/>
            <w:r>
              <w:rPr>
                <w:rFonts w:cs="Arial"/>
                <w:lang w:val="vi-VN"/>
              </w:rPr>
              <w:t xml:space="preserve"> “Chỉnh sửa” trên </w:t>
            </w:r>
            <w:r>
              <w:rPr>
                <w:rFonts w:cs="Arial"/>
                <w:lang w:val="vi-VN"/>
              </w:rPr>
              <w:fldChar w:fldCharType="begin"/>
            </w:r>
            <w:r>
              <w:rPr>
                <w:rFonts w:cs="Arial"/>
                <w:lang w:val="vi-VN"/>
              </w:rPr>
              <w:instrText xml:space="preserve"> REF _Ref155190605 \h </w:instrText>
            </w:r>
            <w:r>
              <w:rPr>
                <w:rFonts w:cs="Arial"/>
                <w:lang w:val="vi-VN"/>
              </w:rPr>
            </w:r>
            <w:r>
              <w:rPr>
                <w:rFonts w:cs="Arial"/>
                <w:lang w:val="vi-VN"/>
              </w:rPr>
              <w:fldChar w:fldCharType="separate"/>
            </w:r>
            <w:proofErr w:type="spellStart"/>
            <w:r w:rsidR="005E1475">
              <w:t>Màn</w:t>
            </w:r>
            <w:proofErr w:type="spellEnd"/>
            <w:r w:rsidR="005E1475">
              <w:rPr>
                <w:lang w:val="vi-VN"/>
              </w:rPr>
              <w:t xml:space="preserve"> hình xem chi tiết phòng ban</w:t>
            </w:r>
            <w:r>
              <w:rPr>
                <w:rFonts w:cs="Arial"/>
                <w:lang w:val="vi-VN"/>
              </w:rPr>
              <w:fldChar w:fldCharType="end"/>
            </w:r>
            <w:r>
              <w:rPr>
                <w:rFonts w:cs="Arial"/>
                <w:lang w:val="vi-VN"/>
              </w:rPr>
              <w:t xml:space="preserve"> OR </w:t>
            </w:r>
            <w:r>
              <w:rPr>
                <w:rFonts w:cs="Arial"/>
                <w:lang w:val="vi-VN"/>
              </w:rPr>
              <w:fldChar w:fldCharType="begin"/>
            </w:r>
            <w:r>
              <w:rPr>
                <w:rFonts w:cs="Arial"/>
                <w:lang w:val="vi-VN"/>
              </w:rPr>
              <w:instrText xml:space="preserve"> REF _Ref155190608 \h </w:instrText>
            </w:r>
            <w:r>
              <w:rPr>
                <w:rFonts w:cs="Arial"/>
                <w:lang w:val="vi-VN"/>
              </w:rPr>
            </w:r>
            <w:r>
              <w:rPr>
                <w:rFonts w:cs="Arial"/>
                <w:lang w:val="vi-VN"/>
              </w:rPr>
              <w:fldChar w:fldCharType="separate"/>
            </w:r>
            <w:proofErr w:type="spellStart"/>
            <w:r w:rsidR="005E1475" w:rsidRPr="00201D76">
              <w:t>Màn</w:t>
            </w:r>
            <w:proofErr w:type="spellEnd"/>
            <w:r w:rsidR="005E1475" w:rsidRPr="00201D76">
              <w:t xml:space="preserve"> </w:t>
            </w:r>
            <w:proofErr w:type="spellStart"/>
            <w:r w:rsidR="005E1475" w:rsidRPr="00201D76">
              <w:t>hình</w:t>
            </w:r>
            <w:proofErr w:type="spellEnd"/>
            <w:r w:rsidR="005E1475" w:rsidRPr="00201D76">
              <w:t xml:space="preserve"> </w:t>
            </w:r>
            <w:proofErr w:type="spellStart"/>
            <w:r w:rsidR="005E1475" w:rsidRPr="00201D76">
              <w:t>danh</w:t>
            </w:r>
            <w:proofErr w:type="spellEnd"/>
            <w:r w:rsidR="005E1475" w:rsidRPr="00201D76">
              <w:t xml:space="preserve"> </w:t>
            </w:r>
            <w:proofErr w:type="spellStart"/>
            <w:r w:rsidR="005E1475" w:rsidRPr="00201D76">
              <w:t>sách</w:t>
            </w:r>
            <w:proofErr w:type="spellEnd"/>
            <w:r w:rsidR="005E1475" w:rsidRPr="00201D76">
              <w:t xml:space="preserve"> </w:t>
            </w:r>
            <w:proofErr w:type="spellStart"/>
            <w:r w:rsidR="005E1475">
              <w:t>phòng</w:t>
            </w:r>
            <w:proofErr w:type="spellEnd"/>
            <w:r w:rsidR="005E1475">
              <w:rPr>
                <w:lang w:val="vi-VN"/>
              </w:rPr>
              <w:t xml:space="preserve"> ban</w:t>
            </w:r>
            <w:r>
              <w:rPr>
                <w:rFonts w:cs="Arial"/>
                <w:lang w:val="vi-VN"/>
              </w:rPr>
              <w:fldChar w:fldCharType="end"/>
            </w:r>
          </w:p>
        </w:tc>
      </w:tr>
      <w:tr w:rsidR="00811428" w:rsidRPr="00516C12" w14:paraId="605D133F" w14:textId="77777777">
        <w:tc>
          <w:tcPr>
            <w:tcW w:w="957" w:type="pct"/>
            <w:shd w:val="clear" w:color="auto" w:fill="D9D9D9" w:themeFill="background1" w:themeFillShade="D9"/>
          </w:tcPr>
          <w:p w14:paraId="5F99A477" w14:textId="77777777" w:rsidR="00811428" w:rsidRPr="00516C12" w:rsidRDefault="00811428">
            <w:pPr>
              <w:rPr>
                <w:rFonts w:cs="Arial"/>
                <w:b/>
              </w:rPr>
            </w:pPr>
            <w:r w:rsidRPr="00516C12">
              <w:rPr>
                <w:rFonts w:cs="Arial"/>
                <w:b/>
              </w:rPr>
              <w:t>Pre-conditions</w:t>
            </w:r>
          </w:p>
        </w:tc>
        <w:tc>
          <w:tcPr>
            <w:tcW w:w="4043" w:type="pct"/>
          </w:tcPr>
          <w:p w14:paraId="24475A39" w14:textId="77777777" w:rsidR="00811428" w:rsidRPr="005E3B3E" w:rsidRDefault="00811428">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tc>
      </w:tr>
      <w:tr w:rsidR="00811428" w:rsidRPr="00516C12" w14:paraId="05E2437E" w14:textId="77777777">
        <w:tc>
          <w:tcPr>
            <w:tcW w:w="957" w:type="pct"/>
            <w:shd w:val="clear" w:color="auto" w:fill="D9D9D9" w:themeFill="background1" w:themeFillShade="D9"/>
          </w:tcPr>
          <w:p w14:paraId="6DB85038" w14:textId="77777777" w:rsidR="00811428" w:rsidRPr="00516C12" w:rsidRDefault="00811428">
            <w:pPr>
              <w:rPr>
                <w:rFonts w:cs="Arial"/>
                <w:b/>
              </w:rPr>
            </w:pPr>
            <w:r w:rsidRPr="00516C12">
              <w:rPr>
                <w:rFonts w:cs="Arial"/>
                <w:b/>
              </w:rPr>
              <w:t>Post-condition</w:t>
            </w:r>
          </w:p>
        </w:tc>
        <w:tc>
          <w:tcPr>
            <w:tcW w:w="4043" w:type="pct"/>
          </w:tcPr>
          <w:p w14:paraId="52EA699B" w14:textId="77777777" w:rsidR="00811428" w:rsidRPr="00BD77BF" w:rsidRDefault="00811428">
            <w:pPr>
              <w:rPr>
                <w:rFonts w:cs="Arial"/>
                <w:lang w:val="vi-VN"/>
              </w:rPr>
            </w:pPr>
            <w:r>
              <w:rPr>
                <w:rFonts w:cs="Arial"/>
                <w:lang w:val="vi-VN"/>
              </w:rPr>
              <w:t>Xóa thành công phòng ban ra khỏi csdl</w:t>
            </w:r>
          </w:p>
        </w:tc>
      </w:tr>
    </w:tbl>
    <w:p w14:paraId="5443E6A1" w14:textId="77777777" w:rsidR="00811428" w:rsidRDefault="00811428" w:rsidP="00811428">
      <w:pPr>
        <w:rPr>
          <w:lang w:val="en-US" w:eastAsia="en-US"/>
        </w:rPr>
      </w:pPr>
    </w:p>
    <w:p w14:paraId="4BF38E9F" w14:textId="77777777" w:rsidR="00811428" w:rsidRDefault="00811428" w:rsidP="00811428">
      <w:pPr>
        <w:rPr>
          <w:lang w:val="en-US" w:eastAsia="en-US"/>
        </w:rPr>
      </w:pPr>
      <w:r>
        <w:rPr>
          <w:noProof/>
          <w:lang w:val="en-US" w:eastAsia="en-US"/>
        </w:rPr>
        <w:lastRenderedPageBreak/>
        <w:drawing>
          <wp:inline distT="0" distB="0" distL="0" distR="0" wp14:anchorId="30FB3E8E" wp14:editId="319B8FC0">
            <wp:extent cx="5943600" cy="5539740"/>
            <wp:effectExtent l="0" t="0" r="0" b="3810"/>
            <wp:docPr id="1293265828" name="Picture 129326582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65828" name="Picture 4" descr="A diagram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5539740"/>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811428" w:rsidRPr="00516C12" w14:paraId="5F471245" w14:textId="77777777">
        <w:trPr>
          <w:trHeight w:val="253"/>
        </w:trPr>
        <w:tc>
          <w:tcPr>
            <w:tcW w:w="548" w:type="pct"/>
            <w:shd w:val="clear" w:color="auto" w:fill="D9D9D9" w:themeFill="background1" w:themeFillShade="D9"/>
          </w:tcPr>
          <w:p w14:paraId="59B34553" w14:textId="77777777" w:rsidR="00811428" w:rsidRPr="00516C12" w:rsidRDefault="00811428">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4D7759A4" w14:textId="77777777" w:rsidR="00811428" w:rsidRPr="00516C12" w:rsidRDefault="00811428">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76B6D645" w14:textId="77777777" w:rsidR="00811428" w:rsidRPr="00516C12" w:rsidRDefault="00811428">
            <w:pPr>
              <w:rPr>
                <w:rFonts w:cs="Arial"/>
                <w:b/>
                <w:bCs/>
                <w:szCs w:val="20"/>
                <w:lang w:eastAsia="en-US"/>
              </w:rPr>
            </w:pPr>
            <w:r w:rsidRPr="00516C12">
              <w:rPr>
                <w:rFonts w:cs="Arial"/>
                <w:b/>
                <w:szCs w:val="20"/>
                <w:lang w:eastAsia="en-US"/>
              </w:rPr>
              <w:t>Description</w:t>
            </w:r>
          </w:p>
        </w:tc>
      </w:tr>
      <w:tr w:rsidR="00811428" w:rsidRPr="005E0A80" w14:paraId="78840933" w14:textId="77777777">
        <w:trPr>
          <w:trHeight w:val="6937"/>
        </w:trPr>
        <w:tc>
          <w:tcPr>
            <w:tcW w:w="548" w:type="pct"/>
          </w:tcPr>
          <w:p w14:paraId="4494CEFC" w14:textId="77777777" w:rsidR="00811428" w:rsidRDefault="00811428">
            <w:pPr>
              <w:rPr>
                <w:rFonts w:cs="Arial"/>
                <w:szCs w:val="20"/>
                <w:lang w:val="vi-VN" w:eastAsia="en-US"/>
              </w:rPr>
            </w:pPr>
            <w:r>
              <w:rPr>
                <w:rFonts w:cs="Arial"/>
                <w:szCs w:val="20"/>
                <w:lang w:eastAsia="en-US"/>
              </w:rPr>
              <w:lastRenderedPageBreak/>
              <w:t>(2</w:t>
            </w:r>
            <w:r>
              <w:rPr>
                <w:rFonts w:cs="Arial"/>
                <w:szCs w:val="20"/>
                <w:lang w:val="vi-VN" w:eastAsia="en-US"/>
              </w:rPr>
              <w:t>)</w:t>
            </w:r>
          </w:p>
          <w:p w14:paraId="1BD5854C" w14:textId="77777777" w:rsidR="00811428" w:rsidRPr="003764FC" w:rsidRDefault="00811428">
            <w:pPr>
              <w:rPr>
                <w:rFonts w:cs="Arial"/>
                <w:szCs w:val="20"/>
                <w:lang w:val="vi-VN" w:eastAsia="en-US"/>
              </w:rPr>
            </w:pPr>
            <w:r>
              <w:rPr>
                <w:rFonts w:cs="Arial"/>
                <w:szCs w:val="20"/>
                <w:lang w:val="vi-VN" w:eastAsia="en-US"/>
              </w:rPr>
              <w:t>(2.1), (2.2)</w:t>
            </w:r>
          </w:p>
        </w:tc>
        <w:tc>
          <w:tcPr>
            <w:tcW w:w="548" w:type="pct"/>
            <w:shd w:val="clear" w:color="auto" w:fill="auto"/>
          </w:tcPr>
          <w:p w14:paraId="69676FBA" w14:textId="5F61CC6F" w:rsidR="00811428" w:rsidRDefault="00811428">
            <w:pPr>
              <w:pStyle w:val="Caption"/>
              <w:jc w:val="left"/>
            </w:pPr>
            <w:r>
              <w:t xml:space="preserve">BR </w:t>
            </w:r>
            <w:r>
              <w:fldChar w:fldCharType="begin"/>
            </w:r>
            <w:r>
              <w:instrText xml:space="preserve"> SEQ BR \* ARABIC </w:instrText>
            </w:r>
            <w:r>
              <w:fldChar w:fldCharType="separate"/>
            </w:r>
            <w:r w:rsidR="005E1475">
              <w:rPr>
                <w:noProof/>
              </w:rPr>
              <w:t>17</w:t>
            </w:r>
            <w:r>
              <w:fldChar w:fldCharType="end"/>
            </w:r>
          </w:p>
        </w:tc>
        <w:tc>
          <w:tcPr>
            <w:tcW w:w="3904" w:type="pct"/>
            <w:shd w:val="clear" w:color="auto" w:fill="auto"/>
          </w:tcPr>
          <w:p w14:paraId="40361879" w14:textId="77777777" w:rsidR="00811428" w:rsidRDefault="00811428">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show dialog</w:t>
            </w:r>
            <w:r w:rsidRPr="00386665">
              <w:rPr>
                <w:rFonts w:cs="Arial"/>
                <w:b/>
                <w:szCs w:val="20"/>
                <w:u w:val="single"/>
                <w:lang w:eastAsia="en-US"/>
              </w:rPr>
              <w:t>:</w:t>
            </w:r>
          </w:p>
          <w:p w14:paraId="7655B4FE" w14:textId="77777777" w:rsidR="00811428" w:rsidRDefault="00811428">
            <w:pPr>
              <w:rPr>
                <w:lang w:val="vi-VN"/>
              </w:rPr>
            </w:pPr>
            <w:proofErr w:type="spellStart"/>
            <w:r>
              <w:t>Hệ</w:t>
            </w:r>
            <w:proofErr w:type="spellEnd"/>
            <w:r>
              <w:rPr>
                <w:lang w:val="vi-VN"/>
              </w:rPr>
              <w:t xml:space="preserve"> thống sẽ </w:t>
            </w:r>
            <w:proofErr w:type="spellStart"/>
            <w:r>
              <w:rPr>
                <w:lang w:val="vi-VN"/>
              </w:rPr>
              <w:t>show</w:t>
            </w:r>
            <w:proofErr w:type="spellEnd"/>
            <w:r>
              <w:rPr>
                <w:lang w:val="vi-VN"/>
              </w:rPr>
              <w:t xml:space="preserve"> 1 </w:t>
            </w:r>
            <w:proofErr w:type="spellStart"/>
            <w:r>
              <w:rPr>
                <w:lang w:val="vi-VN"/>
              </w:rPr>
              <w:t>dialog</w:t>
            </w:r>
            <w:proofErr w:type="spellEnd"/>
            <w:r>
              <w:rPr>
                <w:lang w:val="vi-VN"/>
              </w:rPr>
              <w:t xml:space="preserve"> với nội dung sau:</w:t>
            </w:r>
          </w:p>
          <w:p w14:paraId="510D68B6" w14:textId="77777777" w:rsidR="00811428" w:rsidRDefault="00811428">
            <w:pPr>
              <w:pStyle w:val="BulletList1"/>
            </w:pPr>
            <w:proofErr w:type="spellStart"/>
            <w:r>
              <w:t>Màn</w:t>
            </w:r>
            <w:proofErr w:type="spellEnd"/>
            <w:r>
              <w:t xml:space="preserve"> </w:t>
            </w:r>
            <w:proofErr w:type="spellStart"/>
            <w:r>
              <w:t>hình</w:t>
            </w:r>
            <w:proofErr w:type="spellEnd"/>
          </w:p>
          <w:p w14:paraId="0A76F273" w14:textId="77777777" w:rsidR="00811428" w:rsidRDefault="00811428">
            <w:pPr>
              <w:rPr>
                <w:lang w:val="vi-VN"/>
              </w:rPr>
            </w:pPr>
            <w:r w:rsidRPr="009947E3">
              <w:rPr>
                <w:noProof/>
                <w:lang w:val="en-US" w:eastAsia="en-US"/>
              </w:rPr>
              <w:drawing>
                <wp:inline distT="0" distB="0" distL="0" distR="0" wp14:anchorId="37E67B23" wp14:editId="200EC502">
                  <wp:extent cx="3838603" cy="2400318"/>
                  <wp:effectExtent l="0" t="0" r="0" b="0"/>
                  <wp:docPr id="1027966311" name="Picture 10279663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6311" name="Picture 1" descr="A screenshot of a phone&#10;&#10;Description automatically generated"/>
                          <pic:cNvPicPr/>
                        </pic:nvPicPr>
                        <pic:blipFill>
                          <a:blip r:embed="rId35"/>
                          <a:stretch>
                            <a:fillRect/>
                          </a:stretch>
                        </pic:blipFill>
                        <pic:spPr>
                          <a:xfrm>
                            <a:off x="0" y="0"/>
                            <a:ext cx="3838603" cy="2400318"/>
                          </a:xfrm>
                          <a:prstGeom prst="rect">
                            <a:avLst/>
                          </a:prstGeom>
                        </pic:spPr>
                      </pic:pic>
                    </a:graphicData>
                  </a:graphic>
                </wp:inline>
              </w:drawing>
            </w:r>
          </w:p>
          <w:p w14:paraId="103FE193" w14:textId="77777777" w:rsidR="00811428" w:rsidRDefault="00811428">
            <w:pPr>
              <w:pStyle w:val="Level2"/>
            </w:pPr>
            <w:r>
              <w:t>Message: “Bạn có chắc muốn xóa phòng ban này không?”</w:t>
            </w:r>
          </w:p>
          <w:p w14:paraId="7DBD75ED" w14:textId="77777777" w:rsidR="00811428" w:rsidRDefault="00811428">
            <w:pPr>
              <w:pStyle w:val="Level2"/>
            </w:pPr>
            <w:r>
              <w:t>Dialog type: “Hủy bỏ/Xóa”</w:t>
            </w:r>
          </w:p>
          <w:p w14:paraId="686207C5" w14:textId="77777777" w:rsidR="00811428" w:rsidRPr="005E0A80" w:rsidRDefault="00811428">
            <w:pPr>
              <w:pStyle w:val="BulletList1"/>
              <w:rPr>
                <w:lang w:val="vi-VN"/>
              </w:rPr>
            </w:pPr>
            <w:r w:rsidRPr="005E0A80">
              <w:rPr>
                <w:lang w:val="vi-VN"/>
              </w:rPr>
              <w:t xml:space="preserve">Trường hợp NSD </w:t>
            </w:r>
            <w:proofErr w:type="spellStart"/>
            <w:r w:rsidRPr="005E0A80">
              <w:rPr>
                <w:lang w:val="vi-VN"/>
              </w:rPr>
              <w:t>click</w:t>
            </w:r>
            <w:proofErr w:type="spellEnd"/>
            <w:r w:rsidRPr="005E0A80">
              <w:rPr>
                <w:lang w:val="vi-VN"/>
              </w:rPr>
              <w:t xml:space="preserve"> vào </w:t>
            </w:r>
            <w:proofErr w:type="spellStart"/>
            <w:r w:rsidRPr="005E0A80">
              <w:rPr>
                <w:lang w:val="vi-VN"/>
              </w:rPr>
              <w:t>button</w:t>
            </w:r>
            <w:proofErr w:type="spellEnd"/>
            <w:r w:rsidRPr="005E0A80">
              <w:rPr>
                <w:lang w:val="vi-VN"/>
              </w:rPr>
              <w:t xml:space="preserve"> “Hủy bỏ” OR “X” thì hệ thống sẽ đóng </w:t>
            </w:r>
            <w:proofErr w:type="spellStart"/>
            <w:r w:rsidRPr="005E0A80">
              <w:rPr>
                <w:lang w:val="vi-VN"/>
              </w:rPr>
              <w:t>dialog</w:t>
            </w:r>
            <w:proofErr w:type="spellEnd"/>
            <w:r w:rsidRPr="005E0A80">
              <w:rPr>
                <w:lang w:val="vi-VN"/>
              </w:rPr>
              <w:t xml:space="preserve"> lại và không thực hiện bất kỳ hành động nào</w:t>
            </w:r>
          </w:p>
          <w:p w14:paraId="13D10861" w14:textId="77777777" w:rsidR="00811428" w:rsidRPr="005E0A80" w:rsidRDefault="00811428">
            <w:pPr>
              <w:pStyle w:val="BulletList1"/>
              <w:rPr>
                <w:lang w:val="vi-VN"/>
              </w:rPr>
            </w:pPr>
            <w:r w:rsidRPr="005E0A80">
              <w:rPr>
                <w:lang w:val="vi-VN"/>
              </w:rPr>
              <w:t xml:space="preserve">Trường hợp NSD </w:t>
            </w:r>
            <w:proofErr w:type="spellStart"/>
            <w:r w:rsidRPr="005E0A80">
              <w:rPr>
                <w:lang w:val="vi-VN"/>
              </w:rPr>
              <w:t>click</w:t>
            </w:r>
            <w:proofErr w:type="spellEnd"/>
            <w:r w:rsidRPr="005E0A80">
              <w:rPr>
                <w:lang w:val="vi-VN"/>
              </w:rPr>
              <w:t xml:space="preserve"> vào </w:t>
            </w:r>
            <w:proofErr w:type="spellStart"/>
            <w:r w:rsidRPr="005E0A80">
              <w:rPr>
                <w:lang w:val="vi-VN"/>
              </w:rPr>
              <w:t>button</w:t>
            </w:r>
            <w:proofErr w:type="spellEnd"/>
            <w:r w:rsidRPr="005E0A80">
              <w:rPr>
                <w:lang w:val="vi-VN"/>
              </w:rPr>
              <w:t xml:space="preserve"> “Xóa” hệ thống sẽ thực hiện Xóa </w:t>
            </w:r>
          </w:p>
          <w:p w14:paraId="553B35B9" w14:textId="77777777" w:rsidR="00811428" w:rsidRDefault="00811428">
            <w:pPr>
              <w:pStyle w:val="Level2"/>
              <w:numPr>
                <w:ilvl w:val="0"/>
                <w:numId w:val="0"/>
              </w:numPr>
              <w:ind w:left="720"/>
            </w:pPr>
          </w:p>
          <w:p w14:paraId="5B88D4CB" w14:textId="77777777" w:rsidR="00811428" w:rsidRPr="003764FC" w:rsidRDefault="00811428">
            <w:pPr>
              <w:rPr>
                <w:lang w:val="vi-VN"/>
              </w:rPr>
            </w:pPr>
          </w:p>
          <w:p w14:paraId="2B5860BD" w14:textId="77777777" w:rsidR="00811428" w:rsidRPr="00663D80" w:rsidRDefault="00811428">
            <w:pPr>
              <w:pStyle w:val="Level2"/>
              <w:numPr>
                <w:ilvl w:val="0"/>
                <w:numId w:val="0"/>
              </w:numPr>
              <w:ind w:left="720" w:hanging="360"/>
            </w:pPr>
          </w:p>
        </w:tc>
      </w:tr>
      <w:tr w:rsidR="00811428" w:rsidRPr="00516C12" w14:paraId="6D5C5878" w14:textId="77777777">
        <w:trPr>
          <w:trHeight w:val="253"/>
        </w:trPr>
        <w:tc>
          <w:tcPr>
            <w:tcW w:w="548" w:type="pct"/>
          </w:tcPr>
          <w:p w14:paraId="7C61E1DC" w14:textId="77777777" w:rsidR="00811428" w:rsidRDefault="00811428">
            <w:pPr>
              <w:rPr>
                <w:rFonts w:cs="Arial"/>
                <w:szCs w:val="20"/>
                <w:lang w:val="vi-VN" w:eastAsia="en-US"/>
              </w:rPr>
            </w:pPr>
          </w:p>
          <w:p w14:paraId="5222AA55" w14:textId="77777777" w:rsidR="00811428" w:rsidRPr="00AF0A75" w:rsidRDefault="00811428">
            <w:pPr>
              <w:rPr>
                <w:rFonts w:cs="Arial"/>
                <w:szCs w:val="20"/>
                <w:lang w:val="vi-VN" w:eastAsia="en-US"/>
              </w:rPr>
            </w:pPr>
            <w:r>
              <w:rPr>
                <w:rFonts w:cs="Arial"/>
                <w:szCs w:val="20"/>
                <w:lang w:val="vi-VN" w:eastAsia="en-US"/>
              </w:rPr>
              <w:t>(3)</w:t>
            </w:r>
          </w:p>
        </w:tc>
        <w:tc>
          <w:tcPr>
            <w:tcW w:w="548" w:type="pct"/>
            <w:shd w:val="clear" w:color="auto" w:fill="auto"/>
          </w:tcPr>
          <w:p w14:paraId="16ED70FF" w14:textId="13731E61" w:rsidR="00811428" w:rsidRDefault="00811428">
            <w:pPr>
              <w:pStyle w:val="Caption"/>
              <w:jc w:val="left"/>
            </w:pPr>
            <w:r>
              <w:t xml:space="preserve">BR </w:t>
            </w:r>
            <w:r>
              <w:fldChar w:fldCharType="begin"/>
            </w:r>
            <w:r>
              <w:instrText xml:space="preserve"> SEQ BR \* ARABIC </w:instrText>
            </w:r>
            <w:r>
              <w:fldChar w:fldCharType="separate"/>
            </w:r>
            <w:r w:rsidR="005E1475">
              <w:rPr>
                <w:noProof/>
              </w:rPr>
              <w:t>18</w:t>
            </w:r>
            <w:r>
              <w:fldChar w:fldCharType="end"/>
            </w:r>
          </w:p>
          <w:p w14:paraId="2E14B29E" w14:textId="77777777" w:rsidR="00811428" w:rsidRPr="00516C12" w:rsidRDefault="00811428">
            <w:pPr>
              <w:pStyle w:val="BRTitle"/>
            </w:pPr>
          </w:p>
        </w:tc>
        <w:tc>
          <w:tcPr>
            <w:tcW w:w="3904" w:type="pct"/>
            <w:shd w:val="clear" w:color="auto" w:fill="auto"/>
          </w:tcPr>
          <w:p w14:paraId="6B1511EA" w14:textId="77777777" w:rsidR="00811428" w:rsidRDefault="00811428">
            <w:pPr>
              <w:rPr>
                <w:b/>
                <w:u w:val="single"/>
              </w:rPr>
            </w:pPr>
            <w:r>
              <w:rPr>
                <w:b/>
                <w:u w:val="single"/>
              </w:rPr>
              <w:t>Quy</w:t>
            </w:r>
            <w:r>
              <w:rPr>
                <w:b/>
                <w:u w:val="single"/>
                <w:lang w:val="vi-VN"/>
              </w:rPr>
              <w:t xml:space="preserve"> tắc xóa phòng ban</w:t>
            </w:r>
            <w:r>
              <w:rPr>
                <w:b/>
                <w:u w:val="single"/>
              </w:rPr>
              <w:t>:</w:t>
            </w:r>
          </w:p>
          <w:p w14:paraId="225D38E4" w14:textId="77777777" w:rsidR="00811428" w:rsidRPr="00675555" w:rsidRDefault="00811428">
            <w:pPr>
              <w:pStyle w:val="Level2"/>
            </w:pPr>
            <w:r>
              <w:t>Hệ thống thực hiện xóa bản ghi được chọn khỏi cơ sở dữ liệu</w:t>
            </w:r>
          </w:p>
        </w:tc>
      </w:tr>
    </w:tbl>
    <w:p w14:paraId="6E5B0115" w14:textId="4FDC6BDC" w:rsidR="00811428" w:rsidRDefault="00811428" w:rsidP="00FD73D0">
      <w:pPr>
        <w:pStyle w:val="Heading2"/>
        <w:spacing w:line="360" w:lineRule="auto"/>
        <w:rPr>
          <w:rFonts w:cs="Arial"/>
          <w:lang w:val="vi-VN"/>
        </w:rPr>
      </w:pPr>
      <w:r>
        <w:rPr>
          <w:rFonts w:cs="Arial"/>
          <w:lang w:val="vi-VN"/>
        </w:rPr>
        <w:lastRenderedPageBreak/>
        <w:t>Quản lý chức vụ</w:t>
      </w:r>
    </w:p>
    <w:p w14:paraId="0D316B83" w14:textId="3C0A82F5" w:rsidR="00811428" w:rsidRDefault="00811428" w:rsidP="00811428">
      <w:pPr>
        <w:pStyle w:val="Heading3"/>
      </w:pPr>
      <w:bookmarkStart w:id="67" w:name="_Ref155614887"/>
      <w:proofErr w:type="spellStart"/>
      <w:r>
        <w:t>Tạo</w:t>
      </w:r>
      <w:proofErr w:type="spellEnd"/>
      <w:r>
        <w:t xml:space="preserve"> </w:t>
      </w:r>
      <w:proofErr w:type="spellStart"/>
      <w:r>
        <w:t>mới</w:t>
      </w:r>
      <w:proofErr w:type="spellEnd"/>
      <w:r>
        <w:t xml:space="preserve"> </w:t>
      </w:r>
      <w:proofErr w:type="spellStart"/>
      <w:r>
        <w:t>chức</w:t>
      </w:r>
      <w:proofErr w:type="spellEnd"/>
      <w:r>
        <w:t xml:space="preserve"> </w:t>
      </w:r>
      <w:proofErr w:type="spellStart"/>
      <w:r>
        <w:t>vụ</w:t>
      </w:r>
      <w:bookmarkEnd w:id="67"/>
      <w:proofErr w:type="spellEnd"/>
    </w:p>
    <w:p w14:paraId="3BCE51E2" w14:textId="53CF264D" w:rsidR="00811428" w:rsidRDefault="00811428" w:rsidP="00811428">
      <w:pPr>
        <w:pStyle w:val="Heading3"/>
      </w:pPr>
      <w:bookmarkStart w:id="68" w:name="_Ref155616314"/>
      <w:proofErr w:type="spellStart"/>
      <w:r>
        <w:t>Chỉnh</w:t>
      </w:r>
      <w:proofErr w:type="spellEnd"/>
      <w:r>
        <w:t xml:space="preserve"> </w:t>
      </w:r>
      <w:proofErr w:type="spellStart"/>
      <w:r>
        <w:t>sửa</w:t>
      </w:r>
      <w:proofErr w:type="spellEnd"/>
      <w:r>
        <w:t xml:space="preserve"> </w:t>
      </w:r>
      <w:proofErr w:type="spellStart"/>
      <w:r>
        <w:t>chức</w:t>
      </w:r>
      <w:proofErr w:type="spellEnd"/>
      <w:r>
        <w:t xml:space="preserve"> </w:t>
      </w:r>
      <w:proofErr w:type="spellStart"/>
      <w:r>
        <w:t>vụ</w:t>
      </w:r>
      <w:bookmarkEnd w:id="68"/>
      <w:proofErr w:type="spellEnd"/>
    </w:p>
    <w:p w14:paraId="28F6C407" w14:textId="388C4F26" w:rsidR="00811428" w:rsidRDefault="00811428" w:rsidP="00811428">
      <w:pPr>
        <w:pStyle w:val="Heading3"/>
      </w:pPr>
      <w:bookmarkStart w:id="69" w:name="_Ref155615258"/>
      <w:r>
        <w:t xml:space="preserve">Xem chi </w:t>
      </w:r>
      <w:proofErr w:type="spellStart"/>
      <w:r>
        <w:t>tiết</w:t>
      </w:r>
      <w:proofErr w:type="spellEnd"/>
      <w:r>
        <w:t xml:space="preserve"> </w:t>
      </w:r>
      <w:proofErr w:type="spellStart"/>
      <w:r>
        <w:t>chức</w:t>
      </w:r>
      <w:proofErr w:type="spellEnd"/>
      <w:r>
        <w:t xml:space="preserve"> </w:t>
      </w:r>
      <w:proofErr w:type="spellStart"/>
      <w:r>
        <w:t>vụ</w:t>
      </w:r>
      <w:bookmarkEnd w:id="69"/>
      <w:proofErr w:type="spellEnd"/>
    </w:p>
    <w:p w14:paraId="1CED498A" w14:textId="3EAE9A7E" w:rsidR="00811428" w:rsidRDefault="00811428" w:rsidP="00811428">
      <w:pPr>
        <w:pStyle w:val="Heading3"/>
      </w:pPr>
      <w:bookmarkStart w:id="70" w:name="_Ref155615186"/>
      <w:proofErr w:type="spellStart"/>
      <w:r>
        <w:t>Xóa</w:t>
      </w:r>
      <w:proofErr w:type="spellEnd"/>
      <w:r>
        <w:t xml:space="preserve"> </w:t>
      </w:r>
      <w:proofErr w:type="spellStart"/>
      <w:r>
        <w:t>chức</w:t>
      </w:r>
      <w:proofErr w:type="spellEnd"/>
      <w:r>
        <w:t xml:space="preserve"> </w:t>
      </w:r>
      <w:proofErr w:type="spellStart"/>
      <w:r>
        <w:t>vụ</w:t>
      </w:r>
      <w:bookmarkEnd w:id="70"/>
      <w:proofErr w:type="spellEnd"/>
    </w:p>
    <w:p w14:paraId="2F925914" w14:textId="552ADF94" w:rsidR="00811428" w:rsidRPr="00811428" w:rsidRDefault="00811428" w:rsidP="00811428">
      <w:pPr>
        <w:pStyle w:val="Heading3"/>
      </w:pPr>
      <w:r>
        <w:t xml:space="preserve">Xem </w:t>
      </w:r>
      <w:proofErr w:type="spellStart"/>
      <w:r>
        <w:t>danh</w:t>
      </w:r>
      <w:proofErr w:type="spellEnd"/>
      <w:r>
        <w:t xml:space="preserve"> </w:t>
      </w:r>
      <w:proofErr w:type="spellStart"/>
      <w:r>
        <w:t>sách</w:t>
      </w:r>
      <w:proofErr w:type="spellEnd"/>
      <w:r>
        <w:t xml:space="preserve"> </w:t>
      </w:r>
      <w:proofErr w:type="spellStart"/>
      <w:r>
        <w:t>chức</w:t>
      </w:r>
      <w:proofErr w:type="spellEnd"/>
      <w:r>
        <w:t xml:space="preserve"> </w:t>
      </w:r>
      <w:proofErr w:type="spellStart"/>
      <w:r>
        <w:t>vụ</w:t>
      </w:r>
      <w:proofErr w:type="spellEnd"/>
    </w:p>
    <w:p w14:paraId="21BA653E" w14:textId="71A8A8A7" w:rsidR="00FD73D0" w:rsidRPr="00FD73D0" w:rsidRDefault="002D6741" w:rsidP="00FD73D0">
      <w:pPr>
        <w:pStyle w:val="Heading2"/>
        <w:spacing w:line="360" w:lineRule="auto"/>
        <w:rPr>
          <w:rFonts w:cs="Arial"/>
          <w:lang w:val="vi-VN"/>
        </w:rPr>
      </w:pPr>
      <w:r>
        <w:rPr>
          <w:rFonts w:cs="Arial"/>
        </w:rPr>
        <w:t>Quản</w:t>
      </w:r>
      <w:r>
        <w:rPr>
          <w:rFonts w:cs="Arial"/>
          <w:lang w:val="vi-VN"/>
        </w:rPr>
        <w:t xml:space="preserve"> lý </w:t>
      </w:r>
      <w:r w:rsidR="002201FD">
        <w:rPr>
          <w:rFonts w:cs="Arial"/>
          <w:lang w:val="vi-VN"/>
        </w:rPr>
        <w:t>tài khoản</w:t>
      </w:r>
      <w:bookmarkEnd w:id="57"/>
    </w:p>
    <w:p w14:paraId="2F497638" w14:textId="3F5308D1" w:rsidR="002D6741" w:rsidRDefault="00553A2D" w:rsidP="002D6741">
      <w:pPr>
        <w:pStyle w:val="Heading3"/>
        <w:spacing w:line="360" w:lineRule="auto"/>
        <w:rPr>
          <w:rFonts w:cs="Arial"/>
          <w:sz w:val="20"/>
          <w:szCs w:val="20"/>
          <w:lang w:val="vi-VN"/>
        </w:rPr>
      </w:pPr>
      <w:bookmarkStart w:id="71" w:name="_Ref155110452"/>
      <w:bookmarkStart w:id="72" w:name="_Toc155375215"/>
      <w:bookmarkStart w:id="73" w:name="_Toc471835145"/>
      <w:bookmarkStart w:id="74" w:name="_Toc525758029"/>
      <w:r>
        <w:rPr>
          <w:rFonts w:cs="Arial"/>
          <w:sz w:val="20"/>
          <w:szCs w:val="20"/>
          <w:lang w:val="vi-VN"/>
        </w:rPr>
        <w:t xml:space="preserve"> Tạo mới</w:t>
      </w:r>
      <w:r w:rsidR="002201FD">
        <w:rPr>
          <w:rFonts w:cs="Arial"/>
          <w:sz w:val="20"/>
          <w:szCs w:val="20"/>
          <w:lang w:val="vi-VN"/>
        </w:rPr>
        <w:t xml:space="preserve"> nhân viên</w:t>
      </w:r>
      <w:bookmarkEnd w:id="71"/>
      <w:bookmarkEnd w:id="72"/>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2D6741" w:rsidRPr="00516C12" w14:paraId="1961CAAB" w14:textId="77777777">
        <w:tc>
          <w:tcPr>
            <w:tcW w:w="957" w:type="pct"/>
            <w:shd w:val="clear" w:color="auto" w:fill="D9D9D9" w:themeFill="background1" w:themeFillShade="D9"/>
          </w:tcPr>
          <w:p w14:paraId="30491C42" w14:textId="77777777" w:rsidR="002D6741" w:rsidRPr="00516C12" w:rsidRDefault="002D6741">
            <w:pPr>
              <w:rPr>
                <w:rFonts w:cs="Arial"/>
                <w:b/>
              </w:rPr>
            </w:pPr>
            <w:r w:rsidRPr="00516C12">
              <w:rPr>
                <w:rFonts w:cs="Arial"/>
                <w:b/>
              </w:rPr>
              <w:t>Objective</w:t>
            </w:r>
          </w:p>
        </w:tc>
        <w:tc>
          <w:tcPr>
            <w:tcW w:w="4043" w:type="pct"/>
          </w:tcPr>
          <w:p w14:paraId="7FCDE89D" w14:textId="7412F167" w:rsidR="002D6741" w:rsidRPr="005E3B3E" w:rsidRDefault="002D6741">
            <w:pPr>
              <w:rPr>
                <w:rFonts w:cs="Arial"/>
                <w:lang w:val="vi-VN"/>
              </w:rPr>
            </w:pPr>
            <w:proofErr w:type="spellStart"/>
            <w:r>
              <w:rPr>
                <w:rFonts w:cs="Arial"/>
                <w:lang w:val="en-US"/>
              </w:rPr>
              <w:t>Tính</w:t>
            </w:r>
            <w:proofErr w:type="spellEnd"/>
            <w:r>
              <w:rPr>
                <w:rFonts w:cs="Arial"/>
                <w:lang w:val="vi-VN"/>
              </w:rPr>
              <w:t xml:space="preserve"> năng này cho phép </w:t>
            </w:r>
            <w:proofErr w:type="spellStart"/>
            <w:r w:rsidR="002201FD">
              <w:rPr>
                <w:rFonts w:cs="Arial"/>
                <w:lang w:val="vi-VN"/>
              </w:rPr>
              <w:t>actor</w:t>
            </w:r>
            <w:proofErr w:type="spellEnd"/>
            <w:r w:rsidR="002201FD">
              <w:rPr>
                <w:rFonts w:cs="Arial"/>
                <w:lang w:val="vi-VN"/>
              </w:rPr>
              <w:t xml:space="preserve"> tạo mới nhân viên</w:t>
            </w:r>
          </w:p>
        </w:tc>
      </w:tr>
      <w:tr w:rsidR="002D6741" w:rsidRPr="00516C12" w14:paraId="7DA2A733" w14:textId="77777777">
        <w:tc>
          <w:tcPr>
            <w:tcW w:w="957" w:type="pct"/>
            <w:shd w:val="clear" w:color="auto" w:fill="D9D9D9" w:themeFill="background1" w:themeFillShade="D9"/>
          </w:tcPr>
          <w:p w14:paraId="57A8D0DF" w14:textId="77777777" w:rsidR="002D6741" w:rsidRPr="00516C12" w:rsidRDefault="002D6741">
            <w:pPr>
              <w:rPr>
                <w:rFonts w:cs="Arial"/>
                <w:b/>
              </w:rPr>
            </w:pPr>
            <w:r w:rsidRPr="00516C12">
              <w:rPr>
                <w:rFonts w:cs="Arial"/>
                <w:b/>
              </w:rPr>
              <w:t>Actor</w:t>
            </w:r>
          </w:p>
        </w:tc>
        <w:tc>
          <w:tcPr>
            <w:tcW w:w="4043" w:type="pct"/>
          </w:tcPr>
          <w:p w14:paraId="0261D12F" w14:textId="6D226D9F" w:rsidR="002D6741" w:rsidRPr="005E3B3E" w:rsidRDefault="002201FD">
            <w:pPr>
              <w:rPr>
                <w:rFonts w:cs="Arial"/>
                <w:lang w:val="vi-VN"/>
              </w:rPr>
            </w:pPr>
            <w:r>
              <w:rPr>
                <w:rFonts w:cs="Arial"/>
                <w:lang w:val="vi-VN"/>
              </w:rPr>
              <w:t>System admin, Hr admin</w:t>
            </w:r>
          </w:p>
        </w:tc>
      </w:tr>
      <w:tr w:rsidR="002D6741" w:rsidRPr="00516C12" w14:paraId="25C2E9C3" w14:textId="77777777">
        <w:tc>
          <w:tcPr>
            <w:tcW w:w="957" w:type="pct"/>
            <w:shd w:val="clear" w:color="auto" w:fill="D9D9D9" w:themeFill="background1" w:themeFillShade="D9"/>
          </w:tcPr>
          <w:p w14:paraId="63F55965" w14:textId="77777777" w:rsidR="002D6741" w:rsidRPr="00516C12" w:rsidRDefault="002D6741">
            <w:pPr>
              <w:rPr>
                <w:rFonts w:cs="Arial"/>
                <w:b/>
              </w:rPr>
            </w:pPr>
            <w:r w:rsidRPr="00516C12">
              <w:rPr>
                <w:rFonts w:cs="Arial"/>
                <w:b/>
              </w:rPr>
              <w:t>Trigger</w:t>
            </w:r>
          </w:p>
        </w:tc>
        <w:tc>
          <w:tcPr>
            <w:tcW w:w="4043" w:type="pct"/>
          </w:tcPr>
          <w:p w14:paraId="56737100" w14:textId="70241501" w:rsidR="002D6741" w:rsidRPr="005E3B3E" w:rsidRDefault="002D6741">
            <w:pPr>
              <w:rPr>
                <w:rFonts w:cs="Arial"/>
                <w:lang w:val="vi-VN"/>
              </w:rPr>
            </w:pPr>
            <w:r>
              <w:rPr>
                <w:rFonts w:cs="Arial"/>
              </w:rPr>
              <w:t>NSD</w:t>
            </w:r>
            <w:r>
              <w:rPr>
                <w:rFonts w:cs="Arial"/>
                <w:lang w:val="vi-VN"/>
              </w:rPr>
              <w:t xml:space="preserve"> </w:t>
            </w:r>
            <w:proofErr w:type="spellStart"/>
            <w:r>
              <w:rPr>
                <w:rFonts w:cs="Arial"/>
                <w:lang w:val="vi-VN"/>
              </w:rPr>
              <w:t>click</w:t>
            </w:r>
            <w:proofErr w:type="spellEnd"/>
            <w:r>
              <w:rPr>
                <w:rFonts w:cs="Arial"/>
                <w:lang w:val="vi-VN"/>
              </w:rPr>
              <w:t xml:space="preserve"> vào </w:t>
            </w:r>
            <w:proofErr w:type="spellStart"/>
            <w:r>
              <w:rPr>
                <w:rFonts w:cs="Arial"/>
                <w:lang w:val="vi-VN"/>
              </w:rPr>
              <w:t>button</w:t>
            </w:r>
            <w:proofErr w:type="spellEnd"/>
            <w:r>
              <w:rPr>
                <w:rFonts w:cs="Arial"/>
                <w:lang w:val="vi-VN"/>
              </w:rPr>
              <w:t xml:space="preserve"> “</w:t>
            </w:r>
            <w:r w:rsidR="002201FD">
              <w:rPr>
                <w:rFonts w:cs="Arial"/>
                <w:lang w:val="vi-VN"/>
              </w:rPr>
              <w:t xml:space="preserve">Thêm </w:t>
            </w:r>
            <w:proofErr w:type="gramStart"/>
            <w:r w:rsidR="002201FD">
              <w:rPr>
                <w:rFonts w:cs="Arial"/>
                <w:lang w:val="vi-VN"/>
              </w:rPr>
              <w:t xml:space="preserve">mới </w:t>
            </w:r>
            <w:r>
              <w:rPr>
                <w:rFonts w:cs="Arial"/>
                <w:lang w:val="vi-VN"/>
              </w:rPr>
              <w:t>”</w:t>
            </w:r>
            <w:proofErr w:type="gramEnd"/>
            <w:r>
              <w:rPr>
                <w:rFonts w:cs="Arial"/>
                <w:lang w:val="vi-VN"/>
              </w:rPr>
              <w:t xml:space="preserve"> trên </w:t>
            </w:r>
            <w:r w:rsidR="00C67A95">
              <w:rPr>
                <w:rFonts w:cs="Arial"/>
                <w:lang w:val="vi-VN"/>
              </w:rPr>
              <w:fldChar w:fldCharType="begin"/>
            </w:r>
            <w:r w:rsidR="00C67A95">
              <w:rPr>
                <w:rFonts w:cs="Arial"/>
                <w:lang w:val="vi-VN"/>
              </w:rPr>
              <w:instrText xml:space="preserve"> REF _Ref155107292 \h </w:instrText>
            </w:r>
            <w:r w:rsidR="00C67A95">
              <w:rPr>
                <w:rFonts w:cs="Arial"/>
                <w:lang w:val="vi-VN"/>
              </w:rPr>
            </w:r>
            <w:r w:rsidR="00C67A95">
              <w:rPr>
                <w:rFonts w:cs="Arial"/>
                <w:lang w:val="vi-VN"/>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danh</w:t>
            </w:r>
            <w:proofErr w:type="spellEnd"/>
            <w:r w:rsidR="005E1475">
              <w:rPr>
                <w:lang w:val="vi-VN"/>
              </w:rPr>
              <w:t xml:space="preserve"> sách nhân viên</w:t>
            </w:r>
            <w:r w:rsidR="00C67A95">
              <w:rPr>
                <w:rFonts w:cs="Arial"/>
                <w:lang w:val="vi-VN"/>
              </w:rPr>
              <w:fldChar w:fldCharType="end"/>
            </w:r>
          </w:p>
        </w:tc>
      </w:tr>
      <w:tr w:rsidR="002D6741" w:rsidRPr="00516C12" w14:paraId="5034149E" w14:textId="77777777">
        <w:tc>
          <w:tcPr>
            <w:tcW w:w="957" w:type="pct"/>
            <w:shd w:val="clear" w:color="auto" w:fill="D9D9D9" w:themeFill="background1" w:themeFillShade="D9"/>
          </w:tcPr>
          <w:p w14:paraId="418EB2BC" w14:textId="77777777" w:rsidR="002D6741" w:rsidRPr="00516C12" w:rsidRDefault="002D6741">
            <w:pPr>
              <w:rPr>
                <w:rFonts w:cs="Arial"/>
                <w:b/>
              </w:rPr>
            </w:pPr>
            <w:r w:rsidRPr="00516C12">
              <w:rPr>
                <w:rFonts w:cs="Arial"/>
                <w:b/>
              </w:rPr>
              <w:t>Pre-conditions</w:t>
            </w:r>
          </w:p>
        </w:tc>
        <w:tc>
          <w:tcPr>
            <w:tcW w:w="4043" w:type="pct"/>
          </w:tcPr>
          <w:p w14:paraId="2F28EDB5" w14:textId="73F4EFA1" w:rsidR="002D6741" w:rsidRPr="005E3B3E" w:rsidRDefault="002D6741" w:rsidP="009728F7">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tc>
      </w:tr>
      <w:tr w:rsidR="002D6741" w:rsidRPr="00516C12" w14:paraId="620CCE0B" w14:textId="77777777">
        <w:tc>
          <w:tcPr>
            <w:tcW w:w="957" w:type="pct"/>
            <w:shd w:val="clear" w:color="auto" w:fill="D9D9D9" w:themeFill="background1" w:themeFillShade="D9"/>
          </w:tcPr>
          <w:p w14:paraId="7907BF65" w14:textId="77777777" w:rsidR="002D6741" w:rsidRPr="00516C12" w:rsidRDefault="002D6741">
            <w:pPr>
              <w:rPr>
                <w:rFonts w:cs="Arial"/>
                <w:b/>
              </w:rPr>
            </w:pPr>
            <w:r w:rsidRPr="00516C12">
              <w:rPr>
                <w:rFonts w:cs="Arial"/>
                <w:b/>
              </w:rPr>
              <w:t>Post-condition</w:t>
            </w:r>
          </w:p>
        </w:tc>
        <w:tc>
          <w:tcPr>
            <w:tcW w:w="4043" w:type="pct"/>
          </w:tcPr>
          <w:p w14:paraId="39468944" w14:textId="40938DC6" w:rsidR="002D6741" w:rsidRPr="00BD77BF" w:rsidRDefault="002201FD">
            <w:pPr>
              <w:rPr>
                <w:rFonts w:cs="Arial"/>
                <w:lang w:val="vi-VN"/>
              </w:rPr>
            </w:pPr>
            <w:r>
              <w:rPr>
                <w:rFonts w:cs="Arial"/>
                <w:lang w:val="vi-VN"/>
              </w:rPr>
              <w:t xml:space="preserve">Tạo mới </w:t>
            </w:r>
            <w:r w:rsidR="002D6741">
              <w:rPr>
                <w:rFonts w:cs="Arial"/>
                <w:lang w:val="vi-VN"/>
              </w:rPr>
              <w:t xml:space="preserve">thành công </w:t>
            </w:r>
            <w:r>
              <w:rPr>
                <w:rFonts w:cs="Arial"/>
                <w:lang w:val="vi-VN"/>
              </w:rPr>
              <w:t>hồ sơ nhân viên tài khoản</w:t>
            </w:r>
          </w:p>
        </w:tc>
      </w:tr>
    </w:tbl>
    <w:p w14:paraId="20495BC2" w14:textId="77777777" w:rsidR="002D6741" w:rsidRDefault="002D6741" w:rsidP="002D6741">
      <w:pPr>
        <w:rPr>
          <w:b/>
          <w:bCs/>
          <w:color w:val="1F4E79" w:themeColor="accent1" w:themeShade="80"/>
          <w:sz w:val="22"/>
          <w:szCs w:val="22"/>
          <w:lang w:val="vi-VN" w:eastAsia="en-US"/>
        </w:rPr>
      </w:pPr>
      <w:r w:rsidRPr="00BD77BF">
        <w:rPr>
          <w:b/>
          <w:bCs/>
          <w:color w:val="1F4E79" w:themeColor="accent1" w:themeShade="80"/>
          <w:sz w:val="22"/>
          <w:szCs w:val="22"/>
          <w:lang w:val="en-US" w:eastAsia="en-US"/>
        </w:rPr>
        <w:t>Activity</w:t>
      </w:r>
      <w:r w:rsidRPr="00BD77BF">
        <w:rPr>
          <w:b/>
          <w:bCs/>
          <w:color w:val="1F4E79" w:themeColor="accent1" w:themeShade="80"/>
          <w:sz w:val="22"/>
          <w:szCs w:val="22"/>
          <w:lang w:val="vi-VN" w:eastAsia="en-US"/>
        </w:rPr>
        <w:t xml:space="preserve"> Flow</w:t>
      </w:r>
    </w:p>
    <w:p w14:paraId="3951DA33" w14:textId="218503C7" w:rsidR="002D6741" w:rsidRDefault="001C2089" w:rsidP="002D6741">
      <w:pPr>
        <w:jc w:val="center"/>
        <w:rPr>
          <w:b/>
          <w:bCs/>
          <w:color w:val="1F4E79" w:themeColor="accent1" w:themeShade="80"/>
          <w:sz w:val="22"/>
          <w:szCs w:val="22"/>
          <w:lang w:val="vi-VN" w:eastAsia="en-US"/>
        </w:rPr>
      </w:pPr>
      <w:r>
        <w:rPr>
          <w:b/>
          <w:bCs/>
          <w:noProof/>
          <w:color w:val="1F4E79" w:themeColor="accent1" w:themeShade="80"/>
          <w:sz w:val="22"/>
          <w:szCs w:val="22"/>
          <w:lang w:val="vi-VN" w:eastAsia="en-US"/>
        </w:rPr>
        <w:lastRenderedPageBreak/>
        <w:drawing>
          <wp:inline distT="0" distB="0" distL="0" distR="0" wp14:anchorId="06EEBC9E" wp14:editId="53CBE015">
            <wp:extent cx="4972050" cy="8591550"/>
            <wp:effectExtent l="0" t="0" r="0" b="0"/>
            <wp:docPr id="1143414820" name="Picture 114341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414820" name="Picture 1143414820"/>
                    <pic:cNvPicPr/>
                  </pic:nvPicPr>
                  <pic:blipFill>
                    <a:blip r:embed="rId36">
                      <a:extLst>
                        <a:ext uri="{28A0092B-C50C-407E-A947-70E740481C1C}">
                          <a14:useLocalDpi xmlns:a14="http://schemas.microsoft.com/office/drawing/2010/main" val="0"/>
                        </a:ext>
                      </a:extLst>
                    </a:blip>
                    <a:stretch>
                      <a:fillRect/>
                    </a:stretch>
                  </pic:blipFill>
                  <pic:spPr>
                    <a:xfrm>
                      <a:off x="0" y="0"/>
                      <a:ext cx="4972050" cy="8591550"/>
                    </a:xfrm>
                    <a:prstGeom prst="rect">
                      <a:avLst/>
                    </a:prstGeom>
                  </pic:spPr>
                </pic:pic>
              </a:graphicData>
            </a:graphic>
          </wp:inline>
        </w:drawing>
      </w:r>
    </w:p>
    <w:p w14:paraId="142C9D43" w14:textId="77777777" w:rsidR="002D6741" w:rsidRPr="00516C12" w:rsidRDefault="002D6741" w:rsidP="002D6741">
      <w:pPr>
        <w:rPr>
          <w:rFonts w:eastAsiaTheme="majorEastAsia" w:cs="Arial"/>
          <w:b/>
          <w:color w:val="1F3864" w:themeColor="accent5" w:themeShade="80"/>
          <w:sz w:val="22"/>
          <w:lang w:val="en-US" w:eastAsia="en-US"/>
        </w:rPr>
      </w:pPr>
      <w:r w:rsidRPr="00516C12">
        <w:rPr>
          <w:rFonts w:eastAsiaTheme="majorEastAsia" w:cs="Arial"/>
          <w:b/>
          <w:color w:val="1F3864" w:themeColor="accent5" w:themeShade="80"/>
          <w:sz w:val="22"/>
          <w:lang w:val="en-US" w:eastAsia="en-US"/>
        </w:rPr>
        <w:lastRenderedPageBreak/>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2D6741" w:rsidRPr="00516C12" w14:paraId="044F965A" w14:textId="77777777">
        <w:trPr>
          <w:trHeight w:val="253"/>
        </w:trPr>
        <w:tc>
          <w:tcPr>
            <w:tcW w:w="548" w:type="pct"/>
            <w:shd w:val="clear" w:color="auto" w:fill="D9D9D9" w:themeFill="background1" w:themeFillShade="D9"/>
          </w:tcPr>
          <w:p w14:paraId="0E99D8CD" w14:textId="77777777" w:rsidR="002D6741" w:rsidRPr="00516C12" w:rsidRDefault="002D6741">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3F1EF28F" w14:textId="77777777" w:rsidR="002D6741" w:rsidRPr="00516C12" w:rsidRDefault="002D6741">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214C39BC" w14:textId="77777777" w:rsidR="002D6741" w:rsidRPr="00516C12" w:rsidRDefault="002D6741">
            <w:pPr>
              <w:rPr>
                <w:rFonts w:cs="Arial"/>
                <w:b/>
                <w:bCs/>
                <w:szCs w:val="20"/>
                <w:lang w:eastAsia="en-US"/>
              </w:rPr>
            </w:pPr>
            <w:r w:rsidRPr="00516C12">
              <w:rPr>
                <w:rFonts w:cs="Arial"/>
                <w:b/>
                <w:szCs w:val="20"/>
                <w:lang w:eastAsia="en-US"/>
              </w:rPr>
              <w:t>Description</w:t>
            </w:r>
          </w:p>
        </w:tc>
      </w:tr>
      <w:tr w:rsidR="002D6741" w:rsidRPr="00516C12" w14:paraId="3D45072E" w14:textId="77777777" w:rsidTr="00B71954">
        <w:trPr>
          <w:trHeight w:val="2806"/>
        </w:trPr>
        <w:tc>
          <w:tcPr>
            <w:tcW w:w="548" w:type="pct"/>
          </w:tcPr>
          <w:p w14:paraId="48199E28" w14:textId="77777777" w:rsidR="001772D5" w:rsidRDefault="002D6741">
            <w:pPr>
              <w:rPr>
                <w:rFonts w:cs="Arial"/>
                <w:szCs w:val="20"/>
                <w:lang w:val="vi-VN" w:eastAsia="en-US"/>
              </w:rPr>
            </w:pPr>
            <w:r>
              <w:rPr>
                <w:rFonts w:cs="Arial"/>
                <w:szCs w:val="20"/>
                <w:lang w:eastAsia="en-US"/>
              </w:rPr>
              <w:t>(</w:t>
            </w:r>
            <w:r w:rsidR="001772D5">
              <w:rPr>
                <w:rFonts w:cs="Arial"/>
                <w:szCs w:val="20"/>
                <w:lang w:eastAsia="en-US"/>
              </w:rPr>
              <w:t>4</w:t>
            </w:r>
            <w:proofErr w:type="gramStart"/>
            <w:r>
              <w:rPr>
                <w:rFonts w:cs="Arial"/>
                <w:szCs w:val="20"/>
                <w:lang w:eastAsia="en-US"/>
              </w:rPr>
              <w:t>)</w:t>
            </w:r>
            <w:r w:rsidR="002C537F">
              <w:rPr>
                <w:rFonts w:cs="Arial"/>
                <w:szCs w:val="20"/>
                <w:lang w:val="vi-VN" w:eastAsia="en-US"/>
              </w:rPr>
              <w:t>,(</w:t>
            </w:r>
            <w:proofErr w:type="gramEnd"/>
            <w:r w:rsidR="001772D5">
              <w:rPr>
                <w:rFonts w:cs="Arial"/>
                <w:szCs w:val="20"/>
                <w:lang w:val="vi-VN" w:eastAsia="en-US"/>
              </w:rPr>
              <w:t>4.1</w:t>
            </w:r>
            <w:r w:rsidR="002C537F">
              <w:rPr>
                <w:rFonts w:cs="Arial"/>
                <w:szCs w:val="20"/>
                <w:lang w:val="vi-VN" w:eastAsia="en-US"/>
              </w:rPr>
              <w:t>)</w:t>
            </w:r>
            <w:r w:rsidR="001772D5">
              <w:rPr>
                <w:rFonts w:cs="Arial"/>
                <w:szCs w:val="20"/>
                <w:lang w:val="vi-VN" w:eastAsia="en-US"/>
              </w:rPr>
              <w:t>,</w:t>
            </w:r>
          </w:p>
          <w:p w14:paraId="7C479EE2" w14:textId="741FE63B" w:rsidR="002D6741" w:rsidRPr="002C537F" w:rsidRDefault="001772D5">
            <w:pPr>
              <w:rPr>
                <w:rFonts w:cs="Arial"/>
                <w:szCs w:val="20"/>
                <w:lang w:val="vi-VN" w:eastAsia="en-US"/>
              </w:rPr>
            </w:pPr>
            <w:r>
              <w:rPr>
                <w:rFonts w:cs="Arial"/>
                <w:szCs w:val="20"/>
                <w:lang w:val="vi-VN" w:eastAsia="en-US"/>
              </w:rPr>
              <w:t>(6),(6.1)</w:t>
            </w:r>
          </w:p>
        </w:tc>
        <w:tc>
          <w:tcPr>
            <w:tcW w:w="548" w:type="pct"/>
            <w:shd w:val="clear" w:color="auto" w:fill="auto"/>
          </w:tcPr>
          <w:p w14:paraId="62A73A09" w14:textId="46B861EC" w:rsidR="002D6741" w:rsidRDefault="002D6741">
            <w:pPr>
              <w:pStyle w:val="Caption"/>
              <w:jc w:val="left"/>
            </w:pPr>
            <w:r>
              <w:t xml:space="preserve">BR </w:t>
            </w:r>
            <w:r>
              <w:fldChar w:fldCharType="begin"/>
            </w:r>
            <w:r>
              <w:instrText xml:space="preserve"> SEQ BR \* ARABIC </w:instrText>
            </w:r>
            <w:r>
              <w:fldChar w:fldCharType="separate"/>
            </w:r>
            <w:r w:rsidR="005E1475">
              <w:rPr>
                <w:noProof/>
              </w:rPr>
              <w:t>19</w:t>
            </w:r>
            <w:r>
              <w:fldChar w:fldCharType="end"/>
            </w:r>
          </w:p>
        </w:tc>
        <w:tc>
          <w:tcPr>
            <w:tcW w:w="3904" w:type="pct"/>
            <w:shd w:val="clear" w:color="auto" w:fill="auto"/>
          </w:tcPr>
          <w:p w14:paraId="175D9A9A" w14:textId="2796E0F8" w:rsidR="0075386F" w:rsidRDefault="0075386F" w:rsidP="0075386F">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validate data</w:t>
            </w:r>
            <w:r w:rsidRPr="00386665">
              <w:rPr>
                <w:rFonts w:cs="Arial"/>
                <w:b/>
                <w:szCs w:val="20"/>
                <w:u w:val="single"/>
                <w:lang w:eastAsia="en-US"/>
              </w:rPr>
              <w:t>:</w:t>
            </w:r>
          </w:p>
          <w:p w14:paraId="7D148E00" w14:textId="3C42ABCD" w:rsidR="0075386F" w:rsidRDefault="0075386F" w:rsidP="0075386F">
            <w:pPr>
              <w:rPr>
                <w:rFonts w:cs="Arial"/>
                <w:bCs/>
                <w:szCs w:val="20"/>
                <w:lang w:val="vi-VN" w:eastAsia="en-US"/>
              </w:rPr>
            </w:pPr>
            <w:proofErr w:type="spellStart"/>
            <w:r w:rsidRPr="00CD0EC7">
              <w:rPr>
                <w:rFonts w:cs="Arial"/>
                <w:bCs/>
                <w:szCs w:val="20"/>
                <w:lang w:eastAsia="en-US"/>
              </w:rPr>
              <w:t>Hệ</w:t>
            </w:r>
            <w:proofErr w:type="spellEnd"/>
            <w:r w:rsidRPr="00CD0EC7">
              <w:rPr>
                <w:rFonts w:cs="Arial"/>
                <w:bCs/>
                <w:szCs w:val="20"/>
                <w:lang w:val="vi-VN" w:eastAsia="en-US"/>
              </w:rPr>
              <w:t xml:space="preserve"> thống thực hiện </w:t>
            </w:r>
            <w:r w:rsidR="00CD0EC7">
              <w:rPr>
                <w:rFonts w:cs="Arial"/>
                <w:bCs/>
                <w:szCs w:val="20"/>
                <w:lang w:val="vi-VN" w:eastAsia="en-US"/>
              </w:rPr>
              <w:t>xác</w:t>
            </w:r>
            <w:r w:rsidR="00DC4262">
              <w:rPr>
                <w:rFonts w:cs="Arial"/>
                <w:bCs/>
                <w:szCs w:val="20"/>
                <w:lang w:val="vi-VN" w:eastAsia="en-US"/>
              </w:rPr>
              <w:t xml:space="preserve"> thực những dữ liệu sau:</w:t>
            </w:r>
          </w:p>
          <w:p w14:paraId="7A10FF3B" w14:textId="75554680" w:rsidR="00376FFE" w:rsidRDefault="00376FFE" w:rsidP="00376FFE">
            <w:pPr>
              <w:pStyle w:val="Level2"/>
            </w:pPr>
            <w:r>
              <w:t xml:space="preserve">Trường hợp một trong các trường trên mockup yêu cầu điền isblank thì hệ thống sẽ hiện thị thông báo  </w:t>
            </w:r>
            <w:r>
              <w:fldChar w:fldCharType="begin"/>
            </w:r>
            <w:r>
              <w:instrText xml:space="preserve"> REF _Ref151368894 \h  \* MERGEFORMAT </w:instrText>
            </w:r>
            <w:r>
              <w:fldChar w:fldCharType="separate"/>
            </w:r>
            <w:r w:rsidR="005E1475">
              <w:t xml:space="preserve">MSG </w:t>
            </w:r>
            <w:r w:rsidR="005E1475">
              <w:rPr>
                <w:noProof/>
              </w:rPr>
              <w:t>1.</w:t>
            </w:r>
            <w:r w:rsidR="005E1475">
              <w:t xml:space="preserve"> “Trường dữ liệu này không được bỏ trống”</w:t>
            </w:r>
            <w:r>
              <w:fldChar w:fldCharType="end"/>
            </w:r>
          </w:p>
          <w:p w14:paraId="3598AD81" w14:textId="74D22643" w:rsidR="002D6741" w:rsidRPr="00663D80" w:rsidRDefault="00376FFE" w:rsidP="00363744">
            <w:pPr>
              <w:pStyle w:val="Level2"/>
            </w:pPr>
            <w:r>
              <w:t xml:space="preserve">Trường hợp [Email] không đúng định dạng hệ thống hiển thị thông báo </w:t>
            </w:r>
            <w:r>
              <w:fldChar w:fldCharType="begin"/>
            </w:r>
            <w:r>
              <w:instrText xml:space="preserve"> REF _Ref152232862 \h  \* MERGEFORMAT </w:instrText>
            </w:r>
            <w:r>
              <w:fldChar w:fldCharType="separate"/>
            </w:r>
            <w:r w:rsidR="005E1475">
              <w:t xml:space="preserve">MSG </w:t>
            </w:r>
            <w:r w:rsidR="005E1475">
              <w:rPr>
                <w:noProof/>
              </w:rPr>
              <w:t>2.</w:t>
            </w:r>
            <w:r w:rsidR="005E1475">
              <w:t xml:space="preserve"> “</w:t>
            </w:r>
            <w:proofErr w:type="spellStart"/>
            <w:r w:rsidR="005E1475">
              <w:t>Email</w:t>
            </w:r>
            <w:proofErr w:type="spellEnd"/>
            <w:r w:rsidR="005E1475">
              <w:t xml:space="preserve"> không đúng định dạng”</w:t>
            </w:r>
            <w:r>
              <w:fldChar w:fldCharType="end"/>
            </w:r>
          </w:p>
        </w:tc>
      </w:tr>
      <w:tr w:rsidR="002D6741" w:rsidRPr="005E0A80" w14:paraId="7CCAC09A" w14:textId="77777777">
        <w:trPr>
          <w:trHeight w:val="253"/>
        </w:trPr>
        <w:tc>
          <w:tcPr>
            <w:tcW w:w="548" w:type="pct"/>
          </w:tcPr>
          <w:p w14:paraId="1C3136F8" w14:textId="77777777" w:rsidR="002D6741" w:rsidRDefault="002D6741">
            <w:pPr>
              <w:rPr>
                <w:rFonts w:cs="Arial"/>
                <w:szCs w:val="20"/>
                <w:lang w:val="vi-VN" w:eastAsia="en-US"/>
              </w:rPr>
            </w:pPr>
          </w:p>
          <w:p w14:paraId="6DE32111" w14:textId="12AC4208" w:rsidR="002D6741" w:rsidRPr="00AF0A75" w:rsidRDefault="00AF0A75">
            <w:pPr>
              <w:rPr>
                <w:rFonts w:cs="Arial"/>
                <w:szCs w:val="20"/>
                <w:lang w:val="vi-VN" w:eastAsia="en-US"/>
              </w:rPr>
            </w:pPr>
            <w:r>
              <w:rPr>
                <w:rFonts w:cs="Arial"/>
                <w:szCs w:val="20"/>
                <w:lang w:val="vi-VN" w:eastAsia="en-US"/>
              </w:rPr>
              <w:t>(</w:t>
            </w:r>
            <w:r w:rsidR="001772D5">
              <w:rPr>
                <w:rFonts w:cs="Arial"/>
                <w:szCs w:val="20"/>
                <w:lang w:val="vi-VN" w:eastAsia="en-US"/>
              </w:rPr>
              <w:t>6</w:t>
            </w:r>
            <w:r>
              <w:rPr>
                <w:rFonts w:cs="Arial"/>
                <w:szCs w:val="20"/>
                <w:lang w:val="vi-VN" w:eastAsia="en-US"/>
              </w:rPr>
              <w:t>)</w:t>
            </w:r>
            <w:r w:rsidR="001772D5">
              <w:rPr>
                <w:rFonts w:cs="Arial"/>
                <w:szCs w:val="20"/>
                <w:lang w:val="vi-VN" w:eastAsia="en-US"/>
              </w:rPr>
              <w:t>,(6.1)</w:t>
            </w:r>
          </w:p>
        </w:tc>
        <w:tc>
          <w:tcPr>
            <w:tcW w:w="548" w:type="pct"/>
            <w:shd w:val="clear" w:color="auto" w:fill="auto"/>
          </w:tcPr>
          <w:p w14:paraId="3D78724D" w14:textId="5A7FD5F3" w:rsidR="002D6741" w:rsidRDefault="002D6741">
            <w:pPr>
              <w:pStyle w:val="Caption"/>
              <w:jc w:val="left"/>
            </w:pPr>
            <w:r>
              <w:t xml:space="preserve">BR </w:t>
            </w:r>
            <w:r>
              <w:fldChar w:fldCharType="begin"/>
            </w:r>
            <w:r>
              <w:instrText xml:space="preserve"> SEQ BR \* ARABIC </w:instrText>
            </w:r>
            <w:r>
              <w:fldChar w:fldCharType="separate"/>
            </w:r>
            <w:r w:rsidR="005E1475">
              <w:rPr>
                <w:noProof/>
              </w:rPr>
              <w:t>20</w:t>
            </w:r>
            <w:r>
              <w:fldChar w:fldCharType="end"/>
            </w:r>
          </w:p>
          <w:p w14:paraId="50C5C7D1" w14:textId="77777777" w:rsidR="002D6741" w:rsidRPr="00516C12" w:rsidRDefault="002D6741">
            <w:pPr>
              <w:pStyle w:val="BRTitle"/>
            </w:pPr>
          </w:p>
        </w:tc>
        <w:tc>
          <w:tcPr>
            <w:tcW w:w="3904" w:type="pct"/>
            <w:shd w:val="clear" w:color="auto" w:fill="auto"/>
          </w:tcPr>
          <w:p w14:paraId="4E8F8094" w14:textId="0A86B2C7" w:rsidR="002D6741" w:rsidRDefault="00AF0A75">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xác thực dữ liệu</w:t>
            </w:r>
            <w:r w:rsidR="002D6741" w:rsidRPr="00386665">
              <w:rPr>
                <w:rFonts w:cs="Arial"/>
                <w:b/>
                <w:szCs w:val="20"/>
                <w:u w:val="single"/>
                <w:lang w:eastAsia="en-US"/>
              </w:rPr>
              <w:t>:</w:t>
            </w:r>
          </w:p>
          <w:p w14:paraId="72449DEE" w14:textId="41F13857" w:rsidR="002D6741" w:rsidRDefault="002D6741">
            <w:proofErr w:type="spellStart"/>
            <w:r w:rsidRPr="00467C7F">
              <w:t>Hệ</w:t>
            </w:r>
            <w:proofErr w:type="spellEnd"/>
            <w:r w:rsidRPr="00467C7F">
              <w:t xml:space="preserve"> </w:t>
            </w:r>
            <w:proofErr w:type="spellStart"/>
            <w:r w:rsidRPr="00467C7F">
              <w:t>thống</w:t>
            </w:r>
            <w:proofErr w:type="spellEnd"/>
            <w:r w:rsidRPr="00467C7F">
              <w:t xml:space="preserve"> </w:t>
            </w:r>
            <w:proofErr w:type="spellStart"/>
            <w:r w:rsidR="00AF0A75">
              <w:t>thực</w:t>
            </w:r>
            <w:proofErr w:type="spellEnd"/>
            <w:r w:rsidR="00AF0A75">
              <w:rPr>
                <w:lang w:val="vi-VN"/>
              </w:rPr>
              <w:t xml:space="preserve"> hiện xác thực dữ liệu trên cơ sở dữ liệu</w:t>
            </w:r>
            <w:r w:rsidRPr="00467C7F">
              <w:t>:</w:t>
            </w:r>
          </w:p>
          <w:p w14:paraId="090E0D62" w14:textId="0AC0A6B9" w:rsidR="002D6741" w:rsidRDefault="00AF0A75">
            <w:pPr>
              <w:pStyle w:val="Level2"/>
            </w:pPr>
            <w:r>
              <w:t xml:space="preserve">Trường hợp Số CCCD/CMND đã tồn tại hệ thống sẽ hiển thị thông báo  </w:t>
            </w:r>
            <w:r>
              <w:fldChar w:fldCharType="begin"/>
            </w:r>
            <w:r>
              <w:instrText xml:space="preserve"> REF _Ref152233263 \h </w:instrText>
            </w:r>
            <w:r>
              <w:fldChar w:fldCharType="separate"/>
            </w:r>
            <w:r w:rsidR="005E1475">
              <w:t xml:space="preserve">MSG </w:t>
            </w:r>
            <w:r w:rsidR="005E1475">
              <w:rPr>
                <w:noProof/>
              </w:rPr>
              <w:t>3</w:t>
            </w:r>
            <w:r w:rsidR="005E1475">
              <w:t>. “Số CCCD/CMND đã tồn tại”</w:t>
            </w:r>
            <w:r>
              <w:fldChar w:fldCharType="end"/>
            </w:r>
          </w:p>
          <w:p w14:paraId="172088BF" w14:textId="0730E701" w:rsidR="00AF0A75" w:rsidRDefault="00AF0A75" w:rsidP="00AF0A75">
            <w:pPr>
              <w:pStyle w:val="Level2"/>
            </w:pPr>
            <w:r>
              <w:t xml:space="preserve">Trường hợp Mã số thuế đã tồn tại hệ thống hiển thị thông báo </w:t>
            </w:r>
            <w:r>
              <w:fldChar w:fldCharType="begin"/>
            </w:r>
            <w:r>
              <w:instrText xml:space="preserve"> REF _Ref152246140 \h </w:instrText>
            </w:r>
            <w:r>
              <w:fldChar w:fldCharType="separate"/>
            </w:r>
            <w:r w:rsidR="005E1475">
              <w:t xml:space="preserve">MSG </w:t>
            </w:r>
            <w:r w:rsidR="005E1475">
              <w:rPr>
                <w:noProof/>
              </w:rPr>
              <w:t>4</w:t>
            </w:r>
            <w:r w:rsidR="005E1475">
              <w:t>. “Mã số thuế đã tồn tại”</w:t>
            </w:r>
            <w:r>
              <w:fldChar w:fldCharType="end"/>
            </w:r>
          </w:p>
          <w:p w14:paraId="55280EC0" w14:textId="08D42E89" w:rsidR="00AF0A75" w:rsidRPr="00675555" w:rsidRDefault="00AF0A75" w:rsidP="00AF0A75">
            <w:pPr>
              <w:pStyle w:val="Level2"/>
            </w:pPr>
            <w:r>
              <w:t xml:space="preserve">Trường hợp </w:t>
            </w:r>
            <w:r w:rsidR="008F5030">
              <w:t>Số CCCD/CMND, Mã số thuế chưa có trên cơ sở dữ liệu thực hiện tạo mới</w:t>
            </w:r>
          </w:p>
        </w:tc>
      </w:tr>
      <w:tr w:rsidR="002D6741" w:rsidRPr="00516C12" w14:paraId="3F0CD2AC" w14:textId="77777777">
        <w:trPr>
          <w:trHeight w:val="253"/>
        </w:trPr>
        <w:tc>
          <w:tcPr>
            <w:tcW w:w="548" w:type="pct"/>
          </w:tcPr>
          <w:p w14:paraId="094BC085" w14:textId="77777777" w:rsidR="002D6741" w:rsidRPr="005E0A80" w:rsidRDefault="002D6741">
            <w:pPr>
              <w:rPr>
                <w:rFonts w:cs="Arial"/>
                <w:szCs w:val="20"/>
                <w:lang w:val="vi-VN" w:eastAsia="en-US"/>
              </w:rPr>
            </w:pPr>
          </w:p>
          <w:p w14:paraId="3A25696F" w14:textId="51A36EBE" w:rsidR="002D6741" w:rsidRPr="00675555" w:rsidRDefault="002D6741">
            <w:pPr>
              <w:rPr>
                <w:rFonts w:cs="Arial"/>
                <w:szCs w:val="20"/>
                <w:lang w:val="vi-VN" w:eastAsia="en-US"/>
              </w:rPr>
            </w:pPr>
            <w:r>
              <w:rPr>
                <w:rFonts w:cs="Arial"/>
                <w:szCs w:val="20"/>
                <w:lang w:val="vi-VN" w:eastAsia="en-US"/>
              </w:rPr>
              <w:t>(</w:t>
            </w:r>
            <w:r w:rsidR="001772D5">
              <w:rPr>
                <w:rFonts w:cs="Arial"/>
                <w:szCs w:val="20"/>
                <w:lang w:val="vi-VN" w:eastAsia="en-US"/>
              </w:rPr>
              <w:t>6.2</w:t>
            </w:r>
            <w:r>
              <w:rPr>
                <w:rFonts w:cs="Arial"/>
                <w:szCs w:val="20"/>
                <w:lang w:val="vi-VN" w:eastAsia="en-US"/>
              </w:rPr>
              <w:t>)</w:t>
            </w:r>
          </w:p>
        </w:tc>
        <w:tc>
          <w:tcPr>
            <w:tcW w:w="548" w:type="pct"/>
            <w:shd w:val="clear" w:color="auto" w:fill="auto"/>
          </w:tcPr>
          <w:p w14:paraId="484AAD3A" w14:textId="6F262BB9" w:rsidR="002D6741" w:rsidRDefault="002D6741">
            <w:pPr>
              <w:pStyle w:val="Caption"/>
              <w:jc w:val="left"/>
            </w:pPr>
            <w:r>
              <w:t xml:space="preserve">BR </w:t>
            </w:r>
            <w:r>
              <w:fldChar w:fldCharType="begin"/>
            </w:r>
            <w:r>
              <w:instrText xml:space="preserve"> SEQ BR \* ARABIC </w:instrText>
            </w:r>
            <w:r>
              <w:fldChar w:fldCharType="separate"/>
            </w:r>
            <w:r w:rsidR="005E1475">
              <w:rPr>
                <w:noProof/>
              </w:rPr>
              <w:t>21</w:t>
            </w:r>
            <w:r>
              <w:fldChar w:fldCharType="end"/>
            </w:r>
          </w:p>
          <w:p w14:paraId="73E4651B" w14:textId="77777777" w:rsidR="002D6741" w:rsidRDefault="002D6741">
            <w:pPr>
              <w:pStyle w:val="Caption"/>
              <w:jc w:val="left"/>
            </w:pPr>
          </w:p>
        </w:tc>
        <w:tc>
          <w:tcPr>
            <w:tcW w:w="3904" w:type="pct"/>
            <w:shd w:val="clear" w:color="auto" w:fill="auto"/>
          </w:tcPr>
          <w:p w14:paraId="1C07B140" w14:textId="53F892E8" w:rsidR="002D6741" w:rsidRDefault="008F5030">
            <w:pPr>
              <w:rPr>
                <w:rFonts w:cs="Arial"/>
                <w:b/>
                <w:szCs w:val="20"/>
                <w:u w:val="single"/>
                <w:lang w:val="vi-VN" w:eastAsia="en-US"/>
              </w:rPr>
            </w:pPr>
            <w:r>
              <w:rPr>
                <w:rFonts w:cs="Arial"/>
                <w:b/>
                <w:szCs w:val="20"/>
                <w:u w:val="single"/>
                <w:lang w:eastAsia="en-US"/>
              </w:rPr>
              <w:t>Quy</w:t>
            </w:r>
            <w:r>
              <w:rPr>
                <w:rFonts w:cs="Arial"/>
                <w:b/>
                <w:szCs w:val="20"/>
                <w:u w:val="single"/>
                <w:lang w:val="vi-VN" w:eastAsia="en-US"/>
              </w:rPr>
              <w:t xml:space="preserve"> tắc tạo mới</w:t>
            </w:r>
            <w:r w:rsidR="002D6741">
              <w:rPr>
                <w:rFonts w:cs="Arial"/>
                <w:b/>
                <w:szCs w:val="20"/>
                <w:u w:val="single"/>
                <w:lang w:val="vi-VN" w:eastAsia="en-US"/>
              </w:rPr>
              <w:t>:</w:t>
            </w:r>
          </w:p>
          <w:p w14:paraId="6E27A237" w14:textId="77777777" w:rsidR="002D6741" w:rsidRDefault="002D6741">
            <w:pPr>
              <w:rPr>
                <w:lang w:val="vi-VN" w:eastAsia="en-US"/>
              </w:rPr>
            </w:pPr>
            <w:r>
              <w:rPr>
                <w:lang w:val="vi-VN" w:eastAsia="en-US"/>
              </w:rPr>
              <w:t>Hệ thống thực hiện logic sau:</w:t>
            </w:r>
          </w:p>
          <w:p w14:paraId="5CBA2572" w14:textId="5E36032C" w:rsidR="006E6B7E" w:rsidRPr="005E0A80" w:rsidRDefault="008F5030">
            <w:pPr>
              <w:pStyle w:val="BulletList1"/>
              <w:rPr>
                <w:lang w:val="vi-VN"/>
              </w:rPr>
            </w:pPr>
            <w:r w:rsidRPr="005E0A80">
              <w:rPr>
                <w:lang w:val="vi-VN"/>
              </w:rPr>
              <w:t>Hệ</w:t>
            </w:r>
            <w:r>
              <w:rPr>
                <w:lang w:val="vi-VN"/>
              </w:rPr>
              <w:t xml:space="preserve"> thống sẽ tạo một bản ghi “Hồ sơ nhân viên”</w:t>
            </w:r>
            <w:r w:rsidR="00B71954">
              <w:rPr>
                <w:lang w:val="vi-VN"/>
              </w:rPr>
              <w:t xml:space="preserve"> và một “tài khoản” gắn với nhân viên đó</w:t>
            </w:r>
            <w:r>
              <w:rPr>
                <w:lang w:val="vi-VN"/>
              </w:rPr>
              <w:t xml:space="preserve"> với các thông tin đã </w:t>
            </w:r>
            <w:r w:rsidR="006E6B7E">
              <w:rPr>
                <w:lang w:val="vi-VN"/>
              </w:rPr>
              <w:t>nhập.</w:t>
            </w:r>
          </w:p>
          <w:p w14:paraId="5692CEB9" w14:textId="62236CEF" w:rsidR="006E6B7E" w:rsidRPr="00DE0967" w:rsidRDefault="006E6B7E">
            <w:pPr>
              <w:pStyle w:val="BulletList1"/>
            </w:pPr>
            <w:r>
              <w:rPr>
                <w:lang w:val="vi-VN"/>
              </w:rPr>
              <w:t>Thông tin tài khoản:</w:t>
            </w:r>
          </w:p>
          <w:p w14:paraId="1E5AB11D" w14:textId="77777777" w:rsidR="00DE0967" w:rsidRPr="006E6B7E" w:rsidRDefault="00DE0967">
            <w:pPr>
              <w:pStyle w:val="BulletList1"/>
            </w:pPr>
          </w:p>
          <w:p w14:paraId="50C2AF2E" w14:textId="5F9DB3FF" w:rsidR="006E6B7E" w:rsidRPr="00F7794A" w:rsidRDefault="006E6B7E" w:rsidP="006E6B7E">
            <w:pPr>
              <w:pStyle w:val="Level2"/>
            </w:pPr>
            <w:r>
              <w:t>[</w:t>
            </w:r>
            <w:r w:rsidR="00DE0967">
              <w:t>Emp</w:t>
            </w:r>
            <w:r>
              <w:t>ID] = [ShortName]+xxx</w:t>
            </w:r>
          </w:p>
          <w:p w14:paraId="57C74902" w14:textId="77777777" w:rsidR="006E6B7E" w:rsidRDefault="006E6B7E" w:rsidP="006E6B7E">
            <w:pPr>
              <w:pStyle w:val="BulletList1"/>
              <w:numPr>
                <w:ilvl w:val="0"/>
                <w:numId w:val="0"/>
              </w:numPr>
              <w:ind w:left="360"/>
              <w:rPr>
                <w:lang w:val="vi-VN"/>
              </w:rPr>
            </w:pPr>
            <w:r>
              <w:rPr>
                <w:lang w:val="vi-VN"/>
              </w:rPr>
              <w:t>Lưu ý:</w:t>
            </w:r>
          </w:p>
          <w:p w14:paraId="1348AEA4" w14:textId="30551F44" w:rsidR="006E6B7E" w:rsidRDefault="006E6B7E" w:rsidP="006E6B7E">
            <w:pPr>
              <w:pStyle w:val="Level3"/>
            </w:pPr>
            <w:r>
              <w:t xml:space="preserve"> xxx= </w:t>
            </w:r>
            <w:proofErr w:type="spellStart"/>
            <w:r>
              <w:t>Tổng</w:t>
            </w:r>
            <w:proofErr w:type="spellEnd"/>
            <w:r>
              <w:t xml:space="preserve"> [</w:t>
            </w:r>
            <w:proofErr w:type="spellStart"/>
            <w:r>
              <w:t>EmpID</w:t>
            </w:r>
            <w:proofErr w:type="spellEnd"/>
            <w:r>
              <w:t xml:space="preserve">] </w:t>
            </w:r>
            <w:proofErr w:type="spellStart"/>
            <w:proofErr w:type="gramStart"/>
            <w:r>
              <w:t>của</w:t>
            </w:r>
            <w:proofErr w:type="spellEnd"/>
            <w:r>
              <w:t xml:space="preserve"> ”Employee</w:t>
            </w:r>
            <w:proofErr w:type="gramEnd"/>
            <w:r>
              <w:t xml:space="preserve">” </w:t>
            </w:r>
            <w:proofErr w:type="spellStart"/>
            <w:r>
              <w:t>sao</w:t>
            </w:r>
            <w:proofErr w:type="spellEnd"/>
            <w:r>
              <w:t xml:space="preserve"> </w:t>
            </w:r>
            <w:proofErr w:type="spellStart"/>
            <w:r>
              <w:t>cho</w:t>
            </w:r>
            <w:proofErr w:type="spellEnd"/>
            <w:r>
              <w:t xml:space="preserve"> [</w:t>
            </w:r>
            <w:proofErr w:type="spellStart"/>
            <w:r>
              <w:t>DepID</w:t>
            </w:r>
            <w:proofErr w:type="spellEnd"/>
            <w:r>
              <w:t>]  = [</w:t>
            </w:r>
            <w:proofErr w:type="spellStart"/>
            <w:r>
              <w:t>DepID</w:t>
            </w:r>
            <w:proofErr w:type="spellEnd"/>
            <w:r>
              <w:t xml:space="preserve">]  </w:t>
            </w:r>
            <w:proofErr w:type="spellStart"/>
            <w:r>
              <w:t>của</w:t>
            </w:r>
            <w:proofErr w:type="spellEnd"/>
            <w:r>
              <w:t xml:space="preserve"> “Department” </w:t>
            </w:r>
            <w:proofErr w:type="spellStart"/>
            <w:r>
              <w:t>thoả</w:t>
            </w:r>
            <w:proofErr w:type="spellEnd"/>
            <w:r>
              <w:t xml:space="preserve"> </w:t>
            </w:r>
            <w:proofErr w:type="spellStart"/>
            <w:r>
              <w:t>mãn</w:t>
            </w:r>
            <w:proofErr w:type="spellEnd"/>
            <w:r>
              <w:t xml:space="preserve"> [</w:t>
            </w:r>
            <w:proofErr w:type="spellStart"/>
            <w:r>
              <w:t>DepName</w:t>
            </w:r>
            <w:proofErr w:type="spellEnd"/>
            <w:r>
              <w:t xml:space="preserve">] = </w:t>
            </w:r>
            <w:proofErr w:type="spellStart"/>
            <w:r>
              <w:t>Tên</w:t>
            </w:r>
            <w:proofErr w:type="spellEnd"/>
            <w:r>
              <w:t xml:space="preserve"> </w:t>
            </w:r>
            <w:proofErr w:type="spellStart"/>
            <w:r>
              <w:t>phòng</w:t>
            </w:r>
            <w:proofErr w:type="spellEnd"/>
            <w:r>
              <w:t xml:space="preserve"> ban </w:t>
            </w:r>
            <w:proofErr w:type="spellStart"/>
            <w:r>
              <w:t>vừa</w:t>
            </w:r>
            <w:proofErr w:type="spellEnd"/>
            <w:r>
              <w:t xml:space="preserve"> </w:t>
            </w:r>
            <w:proofErr w:type="spellStart"/>
            <w:r>
              <w:t>chọn</w:t>
            </w:r>
            <w:proofErr w:type="spellEnd"/>
            <w:r>
              <w:t xml:space="preserve"> + 1</w:t>
            </w:r>
          </w:p>
          <w:p w14:paraId="6660860B" w14:textId="77777777" w:rsidR="006E6B7E" w:rsidRDefault="006E6B7E" w:rsidP="006E6B7E">
            <w:pPr>
              <w:pStyle w:val="Level3"/>
            </w:pPr>
            <w:r>
              <w:t xml:space="preserve">xxx </w:t>
            </w:r>
            <w:proofErr w:type="spellStart"/>
            <w:r>
              <w:t>trong</w:t>
            </w:r>
            <w:proofErr w:type="spellEnd"/>
            <w:r>
              <w:t xml:space="preserve"> </w:t>
            </w:r>
            <w:proofErr w:type="spellStart"/>
            <w:r>
              <w:t>khoảng</w:t>
            </w:r>
            <w:proofErr w:type="spellEnd"/>
            <w:r>
              <w:t xml:space="preserve"> </w:t>
            </w:r>
            <w:proofErr w:type="spellStart"/>
            <w:proofErr w:type="gramStart"/>
            <w:r>
              <w:t>từ</w:t>
            </w:r>
            <w:proofErr w:type="spellEnd"/>
            <w:r>
              <w:t xml:space="preserve"> :</w:t>
            </w:r>
            <w:proofErr w:type="gramEnd"/>
            <w:r>
              <w:t xml:space="preserve"> 000-&gt;999</w:t>
            </w:r>
          </w:p>
          <w:p w14:paraId="699EF874" w14:textId="61AEBC9A" w:rsidR="006E6B7E" w:rsidRPr="006E6B7E" w:rsidRDefault="00C25ADB" w:rsidP="006E6B7E">
            <w:pPr>
              <w:pStyle w:val="Level3"/>
              <w:rPr>
                <w:lang w:val="en-US"/>
              </w:rPr>
            </w:pPr>
            <w:proofErr w:type="spellStart"/>
            <w:r>
              <w:t>Short</w:t>
            </w:r>
            <w:r w:rsidR="006E6B7E">
              <w:t>Name</w:t>
            </w:r>
            <w:proofErr w:type="spellEnd"/>
            <w:r w:rsidR="006E6B7E">
              <w:t xml:space="preserve">: </w:t>
            </w:r>
            <w:proofErr w:type="spellStart"/>
            <w:r w:rsidR="006E6B7E">
              <w:t>Tên</w:t>
            </w:r>
            <w:proofErr w:type="spellEnd"/>
            <w:r w:rsidR="006E6B7E">
              <w:t xml:space="preserve"> </w:t>
            </w:r>
            <w:proofErr w:type="spellStart"/>
            <w:r w:rsidR="006E6B7E">
              <w:t>viết</w:t>
            </w:r>
            <w:proofErr w:type="spellEnd"/>
            <w:r w:rsidR="006E6B7E">
              <w:t xml:space="preserve"> </w:t>
            </w:r>
            <w:proofErr w:type="spellStart"/>
            <w:r w:rsidR="006E6B7E">
              <w:t>tắt</w:t>
            </w:r>
            <w:proofErr w:type="spellEnd"/>
            <w:r w:rsidR="006E6B7E">
              <w:t xml:space="preserve"> </w:t>
            </w:r>
            <w:proofErr w:type="spellStart"/>
            <w:r w:rsidR="006E6B7E">
              <w:t>của</w:t>
            </w:r>
            <w:proofErr w:type="spellEnd"/>
            <w:r w:rsidR="006E6B7E">
              <w:t xml:space="preserve"> </w:t>
            </w:r>
            <w:proofErr w:type="spellStart"/>
            <w:r w:rsidR="006E6B7E">
              <w:t>phòng</w:t>
            </w:r>
            <w:proofErr w:type="spellEnd"/>
            <w:r w:rsidR="006E6B7E">
              <w:t xml:space="preserve"> </w:t>
            </w:r>
            <w:proofErr w:type="gramStart"/>
            <w:r w:rsidR="006E6B7E">
              <w:t>ban</w:t>
            </w:r>
            <w:proofErr w:type="gramEnd"/>
          </w:p>
          <w:p w14:paraId="3B138C9D" w14:textId="4108EB4D" w:rsidR="006E6B7E" w:rsidRPr="006E6B7E" w:rsidRDefault="006E6B7E" w:rsidP="006E6B7E">
            <w:pPr>
              <w:pStyle w:val="Level2"/>
            </w:pPr>
            <w:r>
              <w:t>[Password] = “</w:t>
            </w:r>
            <w:r w:rsidR="00C25ADB">
              <w:t>123A457a</w:t>
            </w:r>
            <w:r>
              <w:t>”</w:t>
            </w:r>
          </w:p>
          <w:p w14:paraId="0186FA24" w14:textId="736A0723" w:rsidR="002D6741" w:rsidRDefault="008F5030">
            <w:pPr>
              <w:pStyle w:val="BulletList1"/>
            </w:pPr>
            <w:r>
              <w:rPr>
                <w:lang w:val="vi-VN"/>
              </w:rPr>
              <w:t xml:space="preserve"> </w:t>
            </w:r>
            <w:r w:rsidR="006E6B7E">
              <w:rPr>
                <w:lang w:val="vi-VN"/>
              </w:rPr>
              <w:t>H</w:t>
            </w:r>
            <w:r>
              <w:rPr>
                <w:lang w:val="vi-VN"/>
              </w:rPr>
              <w:t xml:space="preserve">iển thị 1 thông báo theo template </w:t>
            </w:r>
            <w:r>
              <w:rPr>
                <w:lang w:val="vi-VN"/>
              </w:rPr>
              <w:fldChar w:fldCharType="begin"/>
            </w:r>
            <w:r>
              <w:rPr>
                <w:lang w:val="vi-VN"/>
              </w:rPr>
              <w:instrText xml:space="preserve"> REF _Ref152013833 \h </w:instrText>
            </w:r>
            <w:r>
              <w:rPr>
                <w:lang w:val="vi-VN"/>
              </w:rPr>
            </w:r>
            <w:r>
              <w:rPr>
                <w:lang w:val="vi-VN"/>
              </w:rPr>
              <w:fldChar w:fldCharType="separate"/>
            </w:r>
            <w:r w:rsidR="005E1475">
              <w:t xml:space="preserve">Notice </w:t>
            </w:r>
            <w:r w:rsidR="005E1475">
              <w:rPr>
                <w:noProof/>
              </w:rPr>
              <w:t>5</w:t>
            </w:r>
            <w:r w:rsidR="005E1475">
              <w:rPr>
                <w:lang w:val="vi-VN"/>
              </w:rPr>
              <w:t>. Bạn vừa tạo mới thành công một nhân viên!</w:t>
            </w:r>
            <w:r>
              <w:rPr>
                <w:lang w:val="vi-VN"/>
              </w:rPr>
              <w:fldChar w:fldCharType="end"/>
            </w:r>
          </w:p>
          <w:p w14:paraId="20718BCC" w14:textId="21C971C4" w:rsidR="002D6741" w:rsidRDefault="002D6741">
            <w:pPr>
              <w:rPr>
                <w:rFonts w:cs="Arial"/>
                <w:b/>
                <w:szCs w:val="20"/>
                <w:u w:val="single"/>
                <w:lang w:eastAsia="en-US"/>
              </w:rPr>
            </w:pPr>
          </w:p>
        </w:tc>
      </w:tr>
    </w:tbl>
    <w:p w14:paraId="622AE756" w14:textId="5E36D6D4" w:rsidR="001F3E51" w:rsidRDefault="001F3E51" w:rsidP="001F3E51">
      <w:pPr>
        <w:pStyle w:val="Heading3"/>
      </w:pPr>
      <w:bookmarkStart w:id="75" w:name="_Ref151966008"/>
      <w:bookmarkStart w:id="76" w:name="_Toc155375216"/>
      <w:r>
        <w:rPr>
          <w:lang w:val="vi-VN"/>
        </w:rPr>
        <w:lastRenderedPageBreak/>
        <w:t xml:space="preserve"> </w:t>
      </w:r>
      <w:bookmarkEnd w:id="75"/>
      <w:r w:rsidR="00E12A50">
        <w:t>Danh</w:t>
      </w:r>
      <w:r w:rsidR="00E12A50">
        <w:rPr>
          <w:lang w:val="vi-VN"/>
        </w:rPr>
        <w:t xml:space="preserve"> sách nhân viên</w:t>
      </w:r>
      <w:bookmarkEnd w:id="76"/>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792065" w:rsidRPr="00516C12" w14:paraId="116083A1" w14:textId="77777777">
        <w:tc>
          <w:tcPr>
            <w:tcW w:w="957" w:type="pct"/>
            <w:shd w:val="clear" w:color="auto" w:fill="D9D9D9" w:themeFill="background1" w:themeFillShade="D9"/>
          </w:tcPr>
          <w:p w14:paraId="7967BA5B" w14:textId="77777777" w:rsidR="00792065" w:rsidRPr="00516C12" w:rsidRDefault="00792065">
            <w:pPr>
              <w:rPr>
                <w:rFonts w:cs="Arial"/>
                <w:b/>
              </w:rPr>
            </w:pPr>
            <w:r w:rsidRPr="00516C12">
              <w:rPr>
                <w:rFonts w:cs="Arial"/>
                <w:b/>
              </w:rPr>
              <w:t>Objective</w:t>
            </w:r>
          </w:p>
        </w:tc>
        <w:tc>
          <w:tcPr>
            <w:tcW w:w="4043" w:type="pct"/>
          </w:tcPr>
          <w:p w14:paraId="1B651EEF" w14:textId="45463B0C" w:rsidR="00792065" w:rsidRPr="005E3B3E" w:rsidRDefault="00792065">
            <w:pPr>
              <w:rPr>
                <w:rFonts w:cs="Arial"/>
                <w:lang w:val="vi-VN"/>
              </w:rPr>
            </w:pPr>
            <w:proofErr w:type="spellStart"/>
            <w:r>
              <w:rPr>
                <w:rFonts w:cs="Arial"/>
                <w:lang w:val="en-US"/>
              </w:rPr>
              <w:t>Tính</w:t>
            </w:r>
            <w:proofErr w:type="spellEnd"/>
            <w:r>
              <w:rPr>
                <w:rFonts w:cs="Arial"/>
                <w:lang w:val="vi-VN"/>
              </w:rPr>
              <w:t xml:space="preserve"> năng này cho phép NSD có thể </w:t>
            </w:r>
            <w:r w:rsidR="00C67A95">
              <w:rPr>
                <w:rFonts w:cs="Arial"/>
                <w:lang w:val="vi-VN"/>
              </w:rPr>
              <w:t>xem danh sách nhân viên</w:t>
            </w:r>
          </w:p>
        </w:tc>
      </w:tr>
      <w:tr w:rsidR="00792065" w:rsidRPr="00516C12" w14:paraId="14545BA4" w14:textId="77777777">
        <w:tc>
          <w:tcPr>
            <w:tcW w:w="957" w:type="pct"/>
            <w:shd w:val="clear" w:color="auto" w:fill="D9D9D9" w:themeFill="background1" w:themeFillShade="D9"/>
          </w:tcPr>
          <w:p w14:paraId="3EA671EF" w14:textId="77777777" w:rsidR="00792065" w:rsidRPr="00516C12" w:rsidRDefault="00792065">
            <w:pPr>
              <w:rPr>
                <w:rFonts w:cs="Arial"/>
                <w:b/>
              </w:rPr>
            </w:pPr>
            <w:r w:rsidRPr="00516C12">
              <w:rPr>
                <w:rFonts w:cs="Arial"/>
                <w:b/>
              </w:rPr>
              <w:t>Actor</w:t>
            </w:r>
          </w:p>
        </w:tc>
        <w:tc>
          <w:tcPr>
            <w:tcW w:w="4043" w:type="pct"/>
          </w:tcPr>
          <w:p w14:paraId="126DAB61" w14:textId="4E5D6D3C" w:rsidR="00792065" w:rsidRPr="005E3B3E" w:rsidRDefault="00C67A95">
            <w:pPr>
              <w:rPr>
                <w:rFonts w:cs="Arial"/>
                <w:lang w:val="vi-VN"/>
              </w:rPr>
            </w:pPr>
            <w:r>
              <w:rPr>
                <w:rFonts w:cs="Arial"/>
                <w:lang w:val="vi-VN"/>
              </w:rPr>
              <w:t>Quản lý, Hr admin, System admin</w:t>
            </w:r>
          </w:p>
        </w:tc>
      </w:tr>
      <w:tr w:rsidR="00792065" w:rsidRPr="00516C12" w14:paraId="4C02ADF9" w14:textId="77777777">
        <w:tc>
          <w:tcPr>
            <w:tcW w:w="957" w:type="pct"/>
            <w:shd w:val="clear" w:color="auto" w:fill="D9D9D9" w:themeFill="background1" w:themeFillShade="D9"/>
          </w:tcPr>
          <w:p w14:paraId="034C6D49" w14:textId="77777777" w:rsidR="00792065" w:rsidRPr="00516C12" w:rsidRDefault="00792065">
            <w:pPr>
              <w:rPr>
                <w:rFonts w:cs="Arial"/>
                <w:b/>
              </w:rPr>
            </w:pPr>
            <w:r w:rsidRPr="00516C12">
              <w:rPr>
                <w:rFonts w:cs="Arial"/>
                <w:b/>
              </w:rPr>
              <w:t>Trigger</w:t>
            </w:r>
          </w:p>
        </w:tc>
        <w:tc>
          <w:tcPr>
            <w:tcW w:w="4043" w:type="pct"/>
          </w:tcPr>
          <w:p w14:paraId="260940AB" w14:textId="22B33525" w:rsidR="00792065" w:rsidRPr="005E3B3E" w:rsidRDefault="00792065">
            <w:pPr>
              <w:rPr>
                <w:rFonts w:cs="Arial"/>
                <w:lang w:val="vi-VN"/>
              </w:rPr>
            </w:pPr>
            <w:r>
              <w:rPr>
                <w:rFonts w:cs="Arial"/>
              </w:rPr>
              <w:t>NSD</w:t>
            </w:r>
            <w:r>
              <w:rPr>
                <w:rFonts w:cs="Arial"/>
                <w:lang w:val="vi-VN"/>
              </w:rPr>
              <w:t xml:space="preserve"> click vào </w:t>
            </w:r>
            <w:r w:rsidR="00C67A95">
              <w:rPr>
                <w:rFonts w:cs="Arial"/>
                <w:lang w:val="vi-VN"/>
              </w:rPr>
              <w:t>left menu</w:t>
            </w:r>
            <w:r>
              <w:rPr>
                <w:rFonts w:cs="Arial"/>
                <w:lang w:val="vi-VN"/>
              </w:rPr>
              <w:t xml:space="preserve"> “</w:t>
            </w:r>
            <w:r w:rsidR="00C67A95">
              <w:rPr>
                <w:rFonts w:cs="Arial"/>
                <w:lang w:val="vi-VN"/>
              </w:rPr>
              <w:t>Danh sách nhân viên</w:t>
            </w:r>
            <w:r>
              <w:rPr>
                <w:rFonts w:cs="Arial"/>
                <w:lang w:val="vi-VN"/>
              </w:rPr>
              <w:t xml:space="preserve">” trên màn hình &lt;&lt;Xem chi tiết đơn&gt;&gt; </w:t>
            </w:r>
          </w:p>
        </w:tc>
      </w:tr>
      <w:tr w:rsidR="00792065" w:rsidRPr="00516C12" w14:paraId="7003E965" w14:textId="77777777">
        <w:tc>
          <w:tcPr>
            <w:tcW w:w="957" w:type="pct"/>
            <w:shd w:val="clear" w:color="auto" w:fill="D9D9D9" w:themeFill="background1" w:themeFillShade="D9"/>
          </w:tcPr>
          <w:p w14:paraId="1DD90FBD" w14:textId="77777777" w:rsidR="00792065" w:rsidRPr="00516C12" w:rsidRDefault="00792065">
            <w:pPr>
              <w:rPr>
                <w:rFonts w:cs="Arial"/>
                <w:b/>
              </w:rPr>
            </w:pPr>
            <w:r w:rsidRPr="00516C12">
              <w:rPr>
                <w:rFonts w:cs="Arial"/>
                <w:b/>
              </w:rPr>
              <w:t>Pre-conditions</w:t>
            </w:r>
          </w:p>
        </w:tc>
        <w:tc>
          <w:tcPr>
            <w:tcW w:w="4043" w:type="pct"/>
          </w:tcPr>
          <w:p w14:paraId="2B3D76D1" w14:textId="419D29D6" w:rsidR="00792065" w:rsidRPr="005E3B3E" w:rsidRDefault="00792065" w:rsidP="00C67A95">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tc>
      </w:tr>
      <w:tr w:rsidR="00792065" w:rsidRPr="00516C12" w14:paraId="59ACF493" w14:textId="77777777">
        <w:tc>
          <w:tcPr>
            <w:tcW w:w="957" w:type="pct"/>
            <w:shd w:val="clear" w:color="auto" w:fill="D9D9D9" w:themeFill="background1" w:themeFillShade="D9"/>
          </w:tcPr>
          <w:p w14:paraId="611DADBE" w14:textId="77777777" w:rsidR="00792065" w:rsidRPr="00516C12" w:rsidRDefault="00792065">
            <w:pPr>
              <w:rPr>
                <w:rFonts w:cs="Arial"/>
                <w:b/>
              </w:rPr>
            </w:pPr>
            <w:r w:rsidRPr="00516C12">
              <w:rPr>
                <w:rFonts w:cs="Arial"/>
                <w:b/>
              </w:rPr>
              <w:t>Post-condition</w:t>
            </w:r>
          </w:p>
        </w:tc>
        <w:tc>
          <w:tcPr>
            <w:tcW w:w="4043" w:type="pct"/>
          </w:tcPr>
          <w:p w14:paraId="4A9F3B26" w14:textId="452EA8FA" w:rsidR="00792065" w:rsidRPr="00BD77BF" w:rsidRDefault="00792065">
            <w:pPr>
              <w:rPr>
                <w:rFonts w:cs="Arial"/>
                <w:lang w:val="vi-VN"/>
              </w:rPr>
            </w:pPr>
            <w:r>
              <w:rPr>
                <w:rFonts w:cs="Arial"/>
                <w:lang w:val="vi-VN"/>
              </w:rPr>
              <w:t>Chi tiết đơn được hủy xác nhận thành công bởi nhân viên quản lý kho</w:t>
            </w:r>
          </w:p>
        </w:tc>
      </w:tr>
    </w:tbl>
    <w:p w14:paraId="5B2F8816" w14:textId="77777777" w:rsidR="00792065" w:rsidRDefault="00792065" w:rsidP="00792065">
      <w:pPr>
        <w:rPr>
          <w:b/>
          <w:bCs/>
          <w:color w:val="1F4E79" w:themeColor="accent1" w:themeShade="80"/>
          <w:sz w:val="22"/>
          <w:szCs w:val="22"/>
          <w:lang w:val="vi-VN" w:eastAsia="en-US"/>
        </w:rPr>
      </w:pPr>
      <w:r w:rsidRPr="00BD77BF">
        <w:rPr>
          <w:b/>
          <w:bCs/>
          <w:color w:val="1F4E79" w:themeColor="accent1" w:themeShade="80"/>
          <w:sz w:val="22"/>
          <w:szCs w:val="22"/>
          <w:lang w:val="en-US" w:eastAsia="en-US"/>
        </w:rPr>
        <w:t>Activity</w:t>
      </w:r>
      <w:r w:rsidRPr="00BD77BF">
        <w:rPr>
          <w:b/>
          <w:bCs/>
          <w:color w:val="1F4E79" w:themeColor="accent1" w:themeShade="80"/>
          <w:sz w:val="22"/>
          <w:szCs w:val="22"/>
          <w:lang w:val="vi-VN" w:eastAsia="en-US"/>
        </w:rPr>
        <w:t xml:space="preserve"> Flow</w:t>
      </w:r>
    </w:p>
    <w:p w14:paraId="4984A848" w14:textId="00C9058D" w:rsidR="00792065" w:rsidRDefault="00C67A95" w:rsidP="00792065">
      <w:pPr>
        <w:jc w:val="center"/>
        <w:rPr>
          <w:b/>
          <w:bCs/>
          <w:color w:val="1F4E79" w:themeColor="accent1" w:themeShade="80"/>
          <w:sz w:val="22"/>
          <w:szCs w:val="22"/>
          <w:lang w:val="vi-VN" w:eastAsia="en-US"/>
        </w:rPr>
      </w:pPr>
      <w:r w:rsidRPr="00C67A95">
        <w:rPr>
          <w:b/>
          <w:bCs/>
          <w:noProof/>
          <w:color w:val="1F4E79" w:themeColor="accent1" w:themeShade="80"/>
          <w:sz w:val="22"/>
          <w:szCs w:val="22"/>
          <w:lang w:val="vi-VN" w:eastAsia="en-US"/>
        </w:rPr>
        <w:drawing>
          <wp:inline distT="0" distB="0" distL="0" distR="0" wp14:anchorId="3AE69C09" wp14:editId="3BFCC662">
            <wp:extent cx="2314592" cy="1752613"/>
            <wp:effectExtent l="0" t="0" r="9525" b="0"/>
            <wp:docPr id="1145672789" name="Picture 1145672789" descr="A graph with black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72789" name="Picture 1" descr="A graph with black dots and white text&#10;&#10;Description automatically generated"/>
                    <pic:cNvPicPr/>
                  </pic:nvPicPr>
                  <pic:blipFill>
                    <a:blip r:embed="rId37"/>
                    <a:stretch>
                      <a:fillRect/>
                    </a:stretch>
                  </pic:blipFill>
                  <pic:spPr>
                    <a:xfrm>
                      <a:off x="0" y="0"/>
                      <a:ext cx="2314592" cy="1752613"/>
                    </a:xfrm>
                    <a:prstGeom prst="rect">
                      <a:avLst/>
                    </a:prstGeom>
                  </pic:spPr>
                </pic:pic>
              </a:graphicData>
            </a:graphic>
          </wp:inline>
        </w:drawing>
      </w:r>
    </w:p>
    <w:p w14:paraId="0138A867" w14:textId="77777777" w:rsidR="00792065" w:rsidRPr="00516C12" w:rsidRDefault="00792065" w:rsidP="00792065">
      <w:pPr>
        <w:rPr>
          <w:rFonts w:eastAsiaTheme="majorEastAsia" w:cs="Arial"/>
          <w:b/>
          <w:color w:val="1F3864" w:themeColor="accent5" w:themeShade="80"/>
          <w:sz w:val="22"/>
          <w:lang w:val="en-US" w:eastAsia="en-US"/>
        </w:rPr>
      </w:pPr>
      <w:r w:rsidRPr="00516C12">
        <w:rPr>
          <w:rFonts w:eastAsiaTheme="majorEastAsia" w:cs="Arial"/>
          <w:b/>
          <w:color w:val="1F3864" w:themeColor="accent5" w:themeShade="80"/>
          <w:sz w:val="22"/>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792065" w:rsidRPr="00516C12" w14:paraId="17C17D20" w14:textId="77777777">
        <w:trPr>
          <w:trHeight w:val="253"/>
        </w:trPr>
        <w:tc>
          <w:tcPr>
            <w:tcW w:w="548" w:type="pct"/>
            <w:shd w:val="clear" w:color="auto" w:fill="D9D9D9" w:themeFill="background1" w:themeFillShade="D9"/>
          </w:tcPr>
          <w:p w14:paraId="75A12D83" w14:textId="77777777" w:rsidR="00792065" w:rsidRPr="00516C12" w:rsidRDefault="00792065">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435C0057" w14:textId="77777777" w:rsidR="00792065" w:rsidRPr="00516C12" w:rsidRDefault="00792065">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3B85D176" w14:textId="77777777" w:rsidR="00792065" w:rsidRPr="00516C12" w:rsidRDefault="00792065">
            <w:pPr>
              <w:rPr>
                <w:rFonts w:cs="Arial"/>
                <w:b/>
                <w:bCs/>
                <w:szCs w:val="20"/>
                <w:lang w:eastAsia="en-US"/>
              </w:rPr>
            </w:pPr>
            <w:r w:rsidRPr="00516C12">
              <w:rPr>
                <w:rFonts w:cs="Arial"/>
                <w:b/>
                <w:szCs w:val="20"/>
                <w:lang w:eastAsia="en-US"/>
              </w:rPr>
              <w:t>Description</w:t>
            </w:r>
          </w:p>
        </w:tc>
      </w:tr>
      <w:tr w:rsidR="00792065" w:rsidRPr="00516C12" w14:paraId="4324BE9A" w14:textId="77777777">
        <w:trPr>
          <w:trHeight w:val="253"/>
        </w:trPr>
        <w:tc>
          <w:tcPr>
            <w:tcW w:w="548" w:type="pct"/>
          </w:tcPr>
          <w:p w14:paraId="55E5E880" w14:textId="72DD6E77" w:rsidR="00792065" w:rsidRPr="00C67A95" w:rsidRDefault="00792065">
            <w:pPr>
              <w:rPr>
                <w:rFonts w:cs="Arial"/>
                <w:szCs w:val="20"/>
                <w:lang w:val="vi-VN" w:eastAsia="en-US"/>
              </w:rPr>
            </w:pPr>
            <w:r w:rsidRPr="00516C12">
              <w:rPr>
                <w:rFonts w:cs="Arial"/>
                <w:szCs w:val="20"/>
                <w:lang w:eastAsia="en-US"/>
              </w:rPr>
              <w:t>(</w:t>
            </w:r>
            <w:r w:rsidR="00C67A95">
              <w:rPr>
                <w:rFonts w:cs="Arial"/>
                <w:szCs w:val="20"/>
                <w:lang w:eastAsia="en-US"/>
              </w:rPr>
              <w:t>2</w:t>
            </w:r>
            <w:r w:rsidR="00C67A95">
              <w:rPr>
                <w:rFonts w:cs="Arial"/>
                <w:szCs w:val="20"/>
                <w:lang w:val="vi-VN" w:eastAsia="en-US"/>
              </w:rPr>
              <w:t>)</w:t>
            </w:r>
          </w:p>
        </w:tc>
        <w:tc>
          <w:tcPr>
            <w:tcW w:w="548" w:type="pct"/>
            <w:shd w:val="clear" w:color="auto" w:fill="auto"/>
          </w:tcPr>
          <w:p w14:paraId="70154B8A" w14:textId="78D7835B" w:rsidR="00792065" w:rsidRDefault="00792065">
            <w:pPr>
              <w:pStyle w:val="Caption"/>
              <w:jc w:val="left"/>
            </w:pPr>
            <w:r>
              <w:t xml:space="preserve">BR </w:t>
            </w:r>
            <w:r>
              <w:fldChar w:fldCharType="begin"/>
            </w:r>
            <w:r>
              <w:instrText xml:space="preserve"> SEQ BR \* ARABIC </w:instrText>
            </w:r>
            <w:r>
              <w:fldChar w:fldCharType="separate"/>
            </w:r>
            <w:r w:rsidR="005E1475">
              <w:rPr>
                <w:noProof/>
              </w:rPr>
              <w:t>22</w:t>
            </w:r>
            <w:r>
              <w:fldChar w:fldCharType="end"/>
            </w:r>
          </w:p>
          <w:p w14:paraId="7BFFF38D" w14:textId="77777777" w:rsidR="00792065" w:rsidRPr="00516C12" w:rsidRDefault="00792065">
            <w:pPr>
              <w:pStyle w:val="BRTitle"/>
            </w:pPr>
          </w:p>
        </w:tc>
        <w:tc>
          <w:tcPr>
            <w:tcW w:w="3904" w:type="pct"/>
            <w:shd w:val="clear" w:color="auto" w:fill="auto"/>
          </w:tcPr>
          <w:p w14:paraId="252F6355" w14:textId="6974C665" w:rsidR="00792065" w:rsidRDefault="00C67A95">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tìm kiếm dữ liệu</w:t>
            </w:r>
            <w:r w:rsidR="00792065" w:rsidRPr="00386665">
              <w:rPr>
                <w:rFonts w:cs="Arial"/>
                <w:b/>
                <w:szCs w:val="20"/>
                <w:u w:val="single"/>
                <w:lang w:eastAsia="en-US"/>
              </w:rPr>
              <w:t>:</w:t>
            </w:r>
          </w:p>
          <w:p w14:paraId="4678BA07" w14:textId="4BE19593" w:rsidR="00792065" w:rsidRPr="005346E0" w:rsidRDefault="005346E0" w:rsidP="005346E0">
            <w:pPr>
              <w:pStyle w:val="BulletList1"/>
            </w:pPr>
            <w:r w:rsidRPr="005346E0">
              <w:t xml:space="preserve">Refer </w:t>
            </w:r>
            <w:r w:rsidRPr="005346E0">
              <w:fldChar w:fldCharType="begin"/>
            </w:r>
            <w:r w:rsidRPr="005346E0">
              <w:instrText xml:space="preserve"> REF _Ref155122481 \h </w:instrText>
            </w:r>
            <w:r>
              <w:instrText xml:space="preserve"> \* MERGEFORMAT </w:instrText>
            </w:r>
            <w:r w:rsidRPr="005346E0">
              <w:fldChar w:fldCharType="separate"/>
            </w:r>
            <w:r w:rsidR="005E1475">
              <w:t>CR 2</w:t>
            </w:r>
            <w:r w:rsidRPr="005346E0">
              <w:fldChar w:fldCharType="end"/>
            </w:r>
          </w:p>
          <w:p w14:paraId="21AE9F5F" w14:textId="733D38F1" w:rsidR="005346E0" w:rsidRPr="005346E0" w:rsidRDefault="005346E0" w:rsidP="005346E0">
            <w:pPr>
              <w:pStyle w:val="BulletList1"/>
              <w:rPr>
                <w:lang w:val="vi-VN"/>
              </w:rPr>
            </w:pPr>
            <w:r w:rsidRPr="005346E0">
              <w:t xml:space="preserve">NSD </w:t>
            </w:r>
            <w:proofErr w:type="spellStart"/>
            <w:r w:rsidRPr="005346E0">
              <w:t>có</w:t>
            </w:r>
            <w:proofErr w:type="spellEnd"/>
            <w:r w:rsidRPr="005346E0">
              <w:t xml:space="preserve"> </w:t>
            </w:r>
            <w:proofErr w:type="spellStart"/>
            <w:r w:rsidRPr="005346E0">
              <w:t>thể</w:t>
            </w:r>
            <w:proofErr w:type="spellEnd"/>
            <w:r w:rsidRPr="005346E0">
              <w:t xml:space="preserve"> </w:t>
            </w:r>
            <w:proofErr w:type="spellStart"/>
            <w:r w:rsidRPr="005346E0">
              <w:t>chọn</w:t>
            </w:r>
            <w:proofErr w:type="spellEnd"/>
            <w:r w:rsidRPr="005346E0">
              <w:t xml:space="preserve"> </w:t>
            </w:r>
            <w:proofErr w:type="spellStart"/>
            <w:r w:rsidRPr="005346E0">
              <w:t>thêm</w:t>
            </w:r>
            <w:proofErr w:type="spellEnd"/>
            <w:r w:rsidRPr="005346E0">
              <w:t xml:space="preserve"> </w:t>
            </w:r>
            <w:proofErr w:type="spellStart"/>
            <w:r w:rsidRPr="005346E0">
              <w:t>các</w:t>
            </w:r>
            <w:proofErr w:type="spellEnd"/>
            <w:r w:rsidRPr="005346E0">
              <w:t xml:space="preserve"> </w:t>
            </w:r>
            <w:proofErr w:type="spellStart"/>
            <w:r w:rsidRPr="005346E0">
              <w:t>trường</w:t>
            </w:r>
            <w:proofErr w:type="spellEnd"/>
            <w:r w:rsidRPr="005346E0">
              <w:t xml:space="preserve"> </w:t>
            </w:r>
            <w:proofErr w:type="spellStart"/>
            <w:r w:rsidRPr="005346E0">
              <w:t>khác</w:t>
            </w:r>
            <w:proofErr w:type="spellEnd"/>
            <w:r w:rsidRPr="005346E0">
              <w:t xml:space="preserve"> </w:t>
            </w:r>
            <w:proofErr w:type="spellStart"/>
            <w:r w:rsidRPr="005346E0">
              <w:t>ngoài</w:t>
            </w:r>
            <w:proofErr w:type="spellEnd"/>
            <w:r w:rsidRPr="005346E0">
              <w:t xml:space="preserve"> </w:t>
            </w:r>
            <w:proofErr w:type="spellStart"/>
            <w:r w:rsidRPr="005346E0">
              <w:t>các</w:t>
            </w:r>
            <w:proofErr w:type="spellEnd"/>
            <w:r w:rsidRPr="005346E0">
              <w:t xml:space="preserve"> </w:t>
            </w:r>
            <w:proofErr w:type="spellStart"/>
            <w:r w:rsidRPr="005346E0">
              <w:t>trường</w:t>
            </w:r>
            <w:proofErr w:type="spellEnd"/>
            <w:r w:rsidRPr="005346E0">
              <w:t xml:space="preserve"> </w:t>
            </w:r>
            <w:proofErr w:type="spellStart"/>
            <w:r w:rsidRPr="005346E0">
              <w:t>mặc</w:t>
            </w:r>
            <w:proofErr w:type="spellEnd"/>
            <w:r w:rsidRPr="005346E0">
              <w:t xml:space="preserve"> </w:t>
            </w:r>
            <w:proofErr w:type="spellStart"/>
            <w:r w:rsidRPr="005346E0">
              <w:t>định</w:t>
            </w:r>
            <w:proofErr w:type="spellEnd"/>
            <w:r w:rsidRPr="005346E0">
              <w:t xml:space="preserve"> </w:t>
            </w:r>
            <w:proofErr w:type="spellStart"/>
            <w:r w:rsidRPr="005346E0">
              <w:t>trên</w:t>
            </w:r>
            <w:proofErr w:type="spellEnd"/>
            <w:r w:rsidRPr="005346E0">
              <w:t xml:space="preserve"> </w:t>
            </w:r>
            <w:proofErr w:type="spellStart"/>
            <w:r w:rsidRPr="005346E0">
              <w:t>màn</w:t>
            </w:r>
            <w:proofErr w:type="spellEnd"/>
            <w:r w:rsidRPr="005346E0">
              <w:t xml:space="preserve"> </w:t>
            </w:r>
            <w:proofErr w:type="spellStart"/>
            <w:r w:rsidRPr="005346E0">
              <w:t>hình</w:t>
            </w:r>
            <w:proofErr w:type="spellEnd"/>
            <w:r w:rsidRPr="005346E0">
              <w:t xml:space="preserve"> </w:t>
            </w:r>
            <w:proofErr w:type="spellStart"/>
            <w:r w:rsidRPr="005346E0">
              <w:t>khi</w:t>
            </w:r>
            <w:proofErr w:type="spellEnd"/>
            <w:r w:rsidRPr="005346E0">
              <w:t xml:space="preserve"> click </w:t>
            </w:r>
            <w:r w:rsidRPr="005346E0">
              <w:rPr>
                <w:noProof/>
              </w:rPr>
              <w:drawing>
                <wp:inline distT="0" distB="0" distL="0" distR="0" wp14:anchorId="276D6A7D" wp14:editId="2B9AF888">
                  <wp:extent cx="195264" cy="257177"/>
                  <wp:effectExtent l="0" t="0" r="0" b="0"/>
                  <wp:docPr id="69061394" name="Picture 6906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1394" name=""/>
                          <pic:cNvPicPr/>
                        </pic:nvPicPr>
                        <pic:blipFill>
                          <a:blip r:embed="rId38"/>
                          <a:stretch>
                            <a:fillRect/>
                          </a:stretch>
                        </pic:blipFill>
                        <pic:spPr>
                          <a:xfrm>
                            <a:off x="0" y="0"/>
                            <a:ext cx="195264" cy="257177"/>
                          </a:xfrm>
                          <a:prstGeom prst="rect">
                            <a:avLst/>
                          </a:prstGeom>
                        </pic:spPr>
                      </pic:pic>
                    </a:graphicData>
                  </a:graphic>
                </wp:inline>
              </w:drawing>
            </w:r>
            <w:r>
              <w:rPr>
                <w:lang w:val="vi-VN"/>
              </w:rPr>
              <w:t xml:space="preserve"> </w:t>
            </w:r>
          </w:p>
        </w:tc>
      </w:tr>
      <w:tr w:rsidR="00792065" w:rsidRPr="00516C12" w14:paraId="00B462E3" w14:textId="77777777">
        <w:trPr>
          <w:trHeight w:val="253"/>
        </w:trPr>
        <w:tc>
          <w:tcPr>
            <w:tcW w:w="548" w:type="pct"/>
          </w:tcPr>
          <w:p w14:paraId="73B0F189" w14:textId="77777777" w:rsidR="00792065" w:rsidRDefault="00792065">
            <w:pPr>
              <w:rPr>
                <w:rFonts w:cs="Arial"/>
                <w:szCs w:val="20"/>
                <w:lang w:eastAsia="en-US"/>
              </w:rPr>
            </w:pPr>
          </w:p>
          <w:p w14:paraId="662EFB92" w14:textId="082F64CC" w:rsidR="00792065" w:rsidRPr="00675555" w:rsidRDefault="00792065">
            <w:pPr>
              <w:rPr>
                <w:rFonts w:cs="Arial"/>
                <w:szCs w:val="20"/>
                <w:lang w:val="vi-VN" w:eastAsia="en-US"/>
              </w:rPr>
            </w:pPr>
            <w:r>
              <w:rPr>
                <w:rFonts w:cs="Arial"/>
                <w:szCs w:val="20"/>
                <w:lang w:val="vi-VN" w:eastAsia="en-US"/>
              </w:rPr>
              <w:t>(</w:t>
            </w:r>
            <w:r w:rsidR="00C67A95">
              <w:rPr>
                <w:rFonts w:cs="Arial"/>
                <w:szCs w:val="20"/>
                <w:lang w:val="vi-VN" w:eastAsia="en-US"/>
              </w:rPr>
              <w:t>2</w:t>
            </w:r>
            <w:r>
              <w:rPr>
                <w:rFonts w:cs="Arial"/>
                <w:szCs w:val="20"/>
                <w:lang w:val="vi-VN" w:eastAsia="en-US"/>
              </w:rPr>
              <w:t>)</w:t>
            </w:r>
          </w:p>
        </w:tc>
        <w:tc>
          <w:tcPr>
            <w:tcW w:w="548" w:type="pct"/>
            <w:shd w:val="clear" w:color="auto" w:fill="auto"/>
          </w:tcPr>
          <w:p w14:paraId="3375F1F9" w14:textId="4A6F62AF" w:rsidR="00792065" w:rsidRDefault="00792065">
            <w:pPr>
              <w:pStyle w:val="Caption"/>
              <w:jc w:val="left"/>
            </w:pPr>
            <w:r>
              <w:t xml:space="preserve">BR </w:t>
            </w:r>
            <w:r>
              <w:fldChar w:fldCharType="begin"/>
            </w:r>
            <w:r>
              <w:instrText xml:space="preserve"> SEQ BR \* ARABIC </w:instrText>
            </w:r>
            <w:r>
              <w:fldChar w:fldCharType="separate"/>
            </w:r>
            <w:r w:rsidR="005E1475">
              <w:rPr>
                <w:noProof/>
              </w:rPr>
              <w:t>23</w:t>
            </w:r>
            <w:r>
              <w:fldChar w:fldCharType="end"/>
            </w:r>
          </w:p>
          <w:p w14:paraId="4ED0A071" w14:textId="77777777" w:rsidR="00792065" w:rsidRDefault="00792065">
            <w:pPr>
              <w:pStyle w:val="Caption"/>
              <w:jc w:val="left"/>
            </w:pPr>
          </w:p>
        </w:tc>
        <w:tc>
          <w:tcPr>
            <w:tcW w:w="3904" w:type="pct"/>
            <w:shd w:val="clear" w:color="auto" w:fill="auto"/>
          </w:tcPr>
          <w:p w14:paraId="34A7F7BA" w14:textId="0E5A1EB9" w:rsidR="00792065" w:rsidRDefault="00C67A95">
            <w:pPr>
              <w:rPr>
                <w:rFonts w:cs="Arial"/>
                <w:b/>
                <w:szCs w:val="20"/>
                <w:u w:val="single"/>
                <w:lang w:val="vi-VN" w:eastAsia="en-US"/>
              </w:rPr>
            </w:pPr>
            <w:r>
              <w:rPr>
                <w:rFonts w:cs="Arial"/>
                <w:b/>
                <w:szCs w:val="20"/>
                <w:u w:val="single"/>
                <w:lang w:eastAsia="en-US"/>
              </w:rPr>
              <w:t>Quy</w:t>
            </w:r>
            <w:r>
              <w:rPr>
                <w:rFonts w:cs="Arial"/>
                <w:b/>
                <w:szCs w:val="20"/>
                <w:u w:val="single"/>
                <w:lang w:val="vi-VN" w:eastAsia="en-US"/>
              </w:rPr>
              <w:t xml:space="preserve"> tắc phân trang</w:t>
            </w:r>
            <w:r w:rsidR="00792065">
              <w:rPr>
                <w:rFonts w:cs="Arial"/>
                <w:b/>
                <w:szCs w:val="20"/>
                <w:u w:val="single"/>
                <w:lang w:val="vi-VN" w:eastAsia="en-US"/>
              </w:rPr>
              <w:t>:</w:t>
            </w:r>
          </w:p>
          <w:p w14:paraId="1DF2A519" w14:textId="1CECD268" w:rsidR="00792065" w:rsidRPr="005346E0" w:rsidRDefault="001772D5" w:rsidP="005346E0">
            <w:pPr>
              <w:pStyle w:val="BulletList1"/>
            </w:pPr>
            <w:r w:rsidRPr="005346E0">
              <w:t xml:space="preserve">Refer </w:t>
            </w:r>
            <w:r w:rsidRPr="005346E0">
              <w:fldChar w:fldCharType="begin"/>
            </w:r>
            <w:r w:rsidRPr="005346E0">
              <w:instrText xml:space="preserve"> REF _Ref155121310 \h </w:instrText>
            </w:r>
            <w:r w:rsidR="005346E0">
              <w:instrText xml:space="preserve"> \* MERGEFORMAT </w:instrText>
            </w:r>
            <w:r w:rsidRPr="005346E0">
              <w:fldChar w:fldCharType="separate"/>
            </w:r>
            <w:r w:rsidR="005E1475">
              <w:t>CR 1</w:t>
            </w:r>
            <w:r w:rsidRPr="005346E0">
              <w:fldChar w:fldCharType="end"/>
            </w:r>
          </w:p>
        </w:tc>
      </w:tr>
    </w:tbl>
    <w:p w14:paraId="01AD912D" w14:textId="48804FF2" w:rsidR="003A1FA5" w:rsidRDefault="003A1FA5" w:rsidP="003A1FA5">
      <w:pPr>
        <w:pStyle w:val="Heading3"/>
      </w:pPr>
      <w:bookmarkStart w:id="77" w:name="_Toc155375217"/>
      <w:r>
        <w:t xml:space="preserve"> </w:t>
      </w:r>
      <w:proofErr w:type="spellStart"/>
      <w:r>
        <w:t>Chỉnh</w:t>
      </w:r>
      <w:proofErr w:type="spellEnd"/>
      <w:r>
        <w:t xml:space="preserve"> </w:t>
      </w:r>
      <w:proofErr w:type="spellStart"/>
      <w:r>
        <w:t>sửa</w:t>
      </w:r>
      <w:proofErr w:type="spellEnd"/>
      <w:r>
        <w:t xml:space="preserve"> </w:t>
      </w:r>
      <w:proofErr w:type="spellStart"/>
      <w:r>
        <w:t>nhân</w:t>
      </w:r>
      <w:proofErr w:type="spellEnd"/>
      <w:r>
        <w:t xml:space="preserve"> </w:t>
      </w:r>
      <w:proofErr w:type="spellStart"/>
      <w:r>
        <w:t>viên</w:t>
      </w:r>
      <w:bookmarkEnd w:id="77"/>
      <w:proofErr w:type="spellEnd"/>
    </w:p>
    <w:p w14:paraId="77E59918" w14:textId="0FFC7C2C" w:rsidR="003A1FA5" w:rsidRDefault="003A1FA5" w:rsidP="003A1FA5">
      <w:pPr>
        <w:pStyle w:val="Heading3"/>
      </w:pPr>
      <w:bookmarkStart w:id="78" w:name="_Toc155375218"/>
      <w:r>
        <w:t xml:space="preserve">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khoàn</w:t>
      </w:r>
      <w:proofErr w:type="spellEnd"/>
      <w:r>
        <w:t>/</w:t>
      </w:r>
      <w:proofErr w:type="spellStart"/>
      <w:r>
        <w:t>hủy</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tài</w:t>
      </w:r>
      <w:proofErr w:type="spellEnd"/>
      <w:r>
        <w:t xml:space="preserve"> </w:t>
      </w:r>
      <w:proofErr w:type="spellStart"/>
      <w:r>
        <w:t>khoản</w:t>
      </w:r>
      <w:bookmarkEnd w:id="78"/>
      <w:proofErr w:type="spell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D60CE7" w:rsidRPr="00516C12" w14:paraId="5ECA3A57" w14:textId="77777777">
        <w:tc>
          <w:tcPr>
            <w:tcW w:w="957" w:type="pct"/>
            <w:shd w:val="clear" w:color="auto" w:fill="D9D9D9" w:themeFill="background1" w:themeFillShade="D9"/>
          </w:tcPr>
          <w:p w14:paraId="7CC8F2FB" w14:textId="77777777" w:rsidR="00D60CE7" w:rsidRPr="00516C12" w:rsidRDefault="00D60CE7">
            <w:pPr>
              <w:rPr>
                <w:rFonts w:cs="Arial"/>
                <w:b/>
              </w:rPr>
            </w:pPr>
            <w:r w:rsidRPr="00516C12">
              <w:rPr>
                <w:rFonts w:cs="Arial"/>
                <w:b/>
              </w:rPr>
              <w:t>Objective</w:t>
            </w:r>
          </w:p>
        </w:tc>
        <w:tc>
          <w:tcPr>
            <w:tcW w:w="4043" w:type="pct"/>
          </w:tcPr>
          <w:p w14:paraId="441E7062" w14:textId="1362C863" w:rsidR="00D60CE7" w:rsidRPr="005E3B3E" w:rsidRDefault="00D60CE7">
            <w:pPr>
              <w:rPr>
                <w:rFonts w:cs="Arial"/>
                <w:lang w:val="vi-VN"/>
              </w:rPr>
            </w:pPr>
            <w:proofErr w:type="spellStart"/>
            <w:r>
              <w:rPr>
                <w:rFonts w:cs="Arial"/>
                <w:lang w:val="en-US"/>
              </w:rPr>
              <w:t>Tính</w:t>
            </w:r>
            <w:proofErr w:type="spellEnd"/>
            <w:r>
              <w:rPr>
                <w:rFonts w:cs="Arial"/>
                <w:lang w:val="vi-VN"/>
              </w:rPr>
              <w:t xml:space="preserve"> năng này cho phép NSD kích hoạt tài khoản của nhân viên</w:t>
            </w:r>
          </w:p>
        </w:tc>
      </w:tr>
      <w:tr w:rsidR="00D60CE7" w:rsidRPr="00516C12" w14:paraId="78B7653D" w14:textId="77777777">
        <w:tc>
          <w:tcPr>
            <w:tcW w:w="957" w:type="pct"/>
            <w:shd w:val="clear" w:color="auto" w:fill="D9D9D9" w:themeFill="background1" w:themeFillShade="D9"/>
          </w:tcPr>
          <w:p w14:paraId="0F2CF42D" w14:textId="77777777" w:rsidR="00D60CE7" w:rsidRPr="00516C12" w:rsidRDefault="00D60CE7">
            <w:pPr>
              <w:rPr>
                <w:rFonts w:cs="Arial"/>
                <w:b/>
              </w:rPr>
            </w:pPr>
            <w:r w:rsidRPr="00516C12">
              <w:rPr>
                <w:rFonts w:cs="Arial"/>
                <w:b/>
              </w:rPr>
              <w:t>Actor</w:t>
            </w:r>
          </w:p>
        </w:tc>
        <w:tc>
          <w:tcPr>
            <w:tcW w:w="4043" w:type="pct"/>
          </w:tcPr>
          <w:p w14:paraId="4AA00A49" w14:textId="5E9E4F53" w:rsidR="00D60CE7" w:rsidRPr="005E3B3E" w:rsidRDefault="00D60CE7">
            <w:pPr>
              <w:rPr>
                <w:rFonts w:cs="Arial"/>
                <w:lang w:val="vi-VN"/>
              </w:rPr>
            </w:pPr>
            <w:r>
              <w:rPr>
                <w:rFonts w:cs="Arial"/>
                <w:lang w:val="vi-VN"/>
              </w:rPr>
              <w:t>System admin, Hr admin</w:t>
            </w:r>
          </w:p>
        </w:tc>
      </w:tr>
      <w:tr w:rsidR="00D60CE7" w:rsidRPr="00516C12" w14:paraId="64EF5601" w14:textId="77777777">
        <w:tc>
          <w:tcPr>
            <w:tcW w:w="957" w:type="pct"/>
            <w:shd w:val="clear" w:color="auto" w:fill="D9D9D9" w:themeFill="background1" w:themeFillShade="D9"/>
          </w:tcPr>
          <w:p w14:paraId="2EB3C362" w14:textId="77777777" w:rsidR="00D60CE7" w:rsidRPr="00516C12" w:rsidRDefault="00D60CE7">
            <w:pPr>
              <w:rPr>
                <w:rFonts w:cs="Arial"/>
                <w:b/>
              </w:rPr>
            </w:pPr>
            <w:r w:rsidRPr="00516C12">
              <w:rPr>
                <w:rFonts w:cs="Arial"/>
                <w:b/>
              </w:rPr>
              <w:t>Trigger</w:t>
            </w:r>
          </w:p>
        </w:tc>
        <w:tc>
          <w:tcPr>
            <w:tcW w:w="4043" w:type="pct"/>
          </w:tcPr>
          <w:p w14:paraId="415B4192" w14:textId="086752B1" w:rsidR="00D60CE7" w:rsidRPr="005E3B3E" w:rsidRDefault="00D60CE7">
            <w:pPr>
              <w:rPr>
                <w:rFonts w:cs="Arial"/>
                <w:lang w:val="vi-VN"/>
              </w:rPr>
            </w:pPr>
            <w:r>
              <w:rPr>
                <w:rFonts w:cs="Arial"/>
              </w:rPr>
              <w:t>NSD</w:t>
            </w:r>
            <w:r>
              <w:rPr>
                <w:rFonts w:cs="Arial"/>
                <w:lang w:val="vi-VN"/>
              </w:rPr>
              <w:t xml:space="preserve"> </w:t>
            </w:r>
            <w:proofErr w:type="spellStart"/>
            <w:r>
              <w:rPr>
                <w:rFonts w:cs="Arial"/>
                <w:lang w:val="vi-VN"/>
              </w:rPr>
              <w:t>click</w:t>
            </w:r>
            <w:proofErr w:type="spellEnd"/>
            <w:r>
              <w:rPr>
                <w:rFonts w:cs="Arial"/>
                <w:lang w:val="vi-VN"/>
              </w:rPr>
              <w:t xml:space="preserve"> vào </w:t>
            </w:r>
            <w:proofErr w:type="spellStart"/>
            <w:r>
              <w:rPr>
                <w:rFonts w:cs="Arial"/>
                <w:lang w:val="vi-VN"/>
              </w:rPr>
              <w:t>button</w:t>
            </w:r>
            <w:proofErr w:type="spellEnd"/>
            <w:r>
              <w:rPr>
                <w:rFonts w:cs="Arial"/>
                <w:lang w:val="vi-VN"/>
              </w:rPr>
              <w:t xml:space="preserve"> “Kích hoạt” trên </w:t>
            </w:r>
            <w:r>
              <w:rPr>
                <w:rFonts w:cs="Arial"/>
                <w:lang w:val="vi-VN"/>
              </w:rPr>
              <w:fldChar w:fldCharType="begin"/>
            </w:r>
            <w:r>
              <w:rPr>
                <w:rFonts w:cs="Arial"/>
                <w:lang w:val="vi-VN"/>
              </w:rPr>
              <w:instrText xml:space="preserve"> REF _Ref155264778 \h </w:instrText>
            </w:r>
            <w:r>
              <w:rPr>
                <w:rFonts w:cs="Arial"/>
                <w:lang w:val="vi-VN"/>
              </w:rPr>
            </w:r>
            <w:r>
              <w:rPr>
                <w:rFonts w:cs="Arial"/>
                <w:lang w:val="vi-VN"/>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chỉnh</w:t>
            </w:r>
            <w:proofErr w:type="spellEnd"/>
            <w:r w:rsidR="005E1475">
              <w:t xml:space="preserve"> </w:t>
            </w:r>
            <w:proofErr w:type="spellStart"/>
            <w:r w:rsidR="005E1475">
              <w:t>sửa</w:t>
            </w:r>
            <w:proofErr w:type="spellEnd"/>
            <w:r w:rsidR="005E1475">
              <w:t xml:space="preserve"> </w:t>
            </w:r>
            <w:proofErr w:type="spellStart"/>
            <w:r w:rsidR="005E1475">
              <w:t>thông</w:t>
            </w:r>
            <w:proofErr w:type="spellEnd"/>
            <w:r w:rsidR="005E1475">
              <w:t xml:space="preserve"> tin</w:t>
            </w:r>
            <w:r>
              <w:rPr>
                <w:rFonts w:cs="Arial"/>
                <w:lang w:val="vi-VN"/>
              </w:rPr>
              <w:fldChar w:fldCharType="end"/>
            </w:r>
            <w:r>
              <w:rPr>
                <w:rFonts w:cs="Arial"/>
                <w:lang w:val="vi-VN"/>
              </w:rPr>
              <w:t xml:space="preserve"> VÀ </w:t>
            </w:r>
            <w:r>
              <w:rPr>
                <w:rFonts w:cs="Arial"/>
                <w:lang w:val="vi-VN"/>
              </w:rPr>
              <w:fldChar w:fldCharType="begin"/>
            </w:r>
            <w:r>
              <w:rPr>
                <w:rFonts w:cs="Arial"/>
                <w:lang w:val="vi-VN"/>
              </w:rPr>
              <w:instrText xml:space="preserve"> REF _Ref155107292 \h </w:instrText>
            </w:r>
            <w:r>
              <w:rPr>
                <w:rFonts w:cs="Arial"/>
                <w:lang w:val="vi-VN"/>
              </w:rPr>
            </w:r>
            <w:r>
              <w:rPr>
                <w:rFonts w:cs="Arial"/>
                <w:lang w:val="vi-VN"/>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danh</w:t>
            </w:r>
            <w:proofErr w:type="spellEnd"/>
            <w:r w:rsidR="005E1475">
              <w:rPr>
                <w:lang w:val="vi-VN"/>
              </w:rPr>
              <w:t xml:space="preserve"> sách nhân viên</w:t>
            </w:r>
            <w:r>
              <w:rPr>
                <w:rFonts w:cs="Arial"/>
                <w:lang w:val="vi-VN"/>
              </w:rPr>
              <w:fldChar w:fldCharType="end"/>
            </w:r>
            <w:r w:rsidRPr="005E3B3E">
              <w:rPr>
                <w:rFonts w:cs="Arial"/>
                <w:lang w:val="vi-VN"/>
              </w:rPr>
              <w:t xml:space="preserve"> </w:t>
            </w:r>
          </w:p>
        </w:tc>
      </w:tr>
      <w:tr w:rsidR="00D60CE7" w:rsidRPr="00516C12" w14:paraId="7380E5EC" w14:textId="77777777">
        <w:tc>
          <w:tcPr>
            <w:tcW w:w="957" w:type="pct"/>
            <w:shd w:val="clear" w:color="auto" w:fill="D9D9D9" w:themeFill="background1" w:themeFillShade="D9"/>
          </w:tcPr>
          <w:p w14:paraId="4CC347A5" w14:textId="77777777" w:rsidR="00D60CE7" w:rsidRPr="00516C12" w:rsidRDefault="00D60CE7">
            <w:pPr>
              <w:rPr>
                <w:rFonts w:cs="Arial"/>
                <w:b/>
              </w:rPr>
            </w:pPr>
            <w:r w:rsidRPr="00516C12">
              <w:rPr>
                <w:rFonts w:cs="Arial"/>
                <w:b/>
              </w:rPr>
              <w:t>Pre-conditions</w:t>
            </w:r>
          </w:p>
        </w:tc>
        <w:tc>
          <w:tcPr>
            <w:tcW w:w="4043" w:type="pct"/>
          </w:tcPr>
          <w:p w14:paraId="7AA05244" w14:textId="77777777" w:rsidR="00D60CE7" w:rsidRPr="005E3B3E" w:rsidRDefault="00D60CE7">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tc>
      </w:tr>
      <w:tr w:rsidR="00D60CE7" w:rsidRPr="00516C12" w14:paraId="5BC0F31E" w14:textId="77777777">
        <w:tc>
          <w:tcPr>
            <w:tcW w:w="957" w:type="pct"/>
            <w:shd w:val="clear" w:color="auto" w:fill="D9D9D9" w:themeFill="background1" w:themeFillShade="D9"/>
          </w:tcPr>
          <w:p w14:paraId="33018C3E" w14:textId="77777777" w:rsidR="00D60CE7" w:rsidRPr="00516C12" w:rsidRDefault="00D60CE7">
            <w:pPr>
              <w:rPr>
                <w:rFonts w:cs="Arial"/>
                <w:b/>
              </w:rPr>
            </w:pPr>
            <w:r w:rsidRPr="00516C12">
              <w:rPr>
                <w:rFonts w:cs="Arial"/>
                <w:b/>
              </w:rPr>
              <w:lastRenderedPageBreak/>
              <w:t>Post-condition</w:t>
            </w:r>
          </w:p>
        </w:tc>
        <w:tc>
          <w:tcPr>
            <w:tcW w:w="4043" w:type="pct"/>
          </w:tcPr>
          <w:p w14:paraId="5D6DE397" w14:textId="128E497E" w:rsidR="00D60CE7" w:rsidRPr="00BD77BF" w:rsidRDefault="00D60CE7">
            <w:pPr>
              <w:rPr>
                <w:rFonts w:cs="Arial"/>
                <w:lang w:val="vi-VN"/>
              </w:rPr>
            </w:pPr>
            <w:r>
              <w:rPr>
                <w:rFonts w:cs="Arial"/>
                <w:lang w:val="vi-VN"/>
              </w:rPr>
              <w:t xml:space="preserve">Kích hoạt thành công tài khoản </w:t>
            </w:r>
          </w:p>
        </w:tc>
      </w:tr>
    </w:tbl>
    <w:p w14:paraId="143BA8E2" w14:textId="77777777" w:rsidR="00D60CE7" w:rsidRDefault="00D60CE7" w:rsidP="00D60CE7">
      <w:pPr>
        <w:rPr>
          <w:lang w:val="en-US" w:eastAsia="en-US"/>
        </w:rPr>
      </w:pPr>
    </w:p>
    <w:p w14:paraId="4FCA978E" w14:textId="45620A58" w:rsidR="00D60CE7" w:rsidRDefault="00D60CE7" w:rsidP="00D60CE7">
      <w:pPr>
        <w:rPr>
          <w:lang w:val="en-US" w:eastAsia="en-US"/>
        </w:rPr>
      </w:pPr>
      <w:r>
        <w:rPr>
          <w:noProof/>
          <w:lang w:val="en-US" w:eastAsia="en-US"/>
        </w:rPr>
        <w:drawing>
          <wp:inline distT="0" distB="0" distL="0" distR="0" wp14:anchorId="5D339B19" wp14:editId="40EE9D04">
            <wp:extent cx="5943600" cy="5515610"/>
            <wp:effectExtent l="0" t="0" r="0" b="8890"/>
            <wp:docPr id="1994934670" name="Picture 199493467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34670" name="Picture 3" descr="A diagram of a 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5515610"/>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D60CE7" w:rsidRPr="00516C12" w14:paraId="720F858F" w14:textId="77777777">
        <w:trPr>
          <w:trHeight w:val="253"/>
        </w:trPr>
        <w:tc>
          <w:tcPr>
            <w:tcW w:w="548" w:type="pct"/>
            <w:shd w:val="clear" w:color="auto" w:fill="D9D9D9" w:themeFill="background1" w:themeFillShade="D9"/>
          </w:tcPr>
          <w:p w14:paraId="2A24F7EE" w14:textId="77777777" w:rsidR="00D60CE7" w:rsidRPr="00516C12" w:rsidRDefault="00D60CE7">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67483B07" w14:textId="77777777" w:rsidR="00D60CE7" w:rsidRPr="00516C12" w:rsidRDefault="00D60CE7">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590D6604" w14:textId="77777777" w:rsidR="00D60CE7" w:rsidRPr="00516C12" w:rsidRDefault="00D60CE7">
            <w:pPr>
              <w:rPr>
                <w:rFonts w:cs="Arial"/>
                <w:b/>
                <w:bCs/>
                <w:szCs w:val="20"/>
                <w:lang w:eastAsia="en-US"/>
              </w:rPr>
            </w:pPr>
            <w:r w:rsidRPr="00516C12">
              <w:rPr>
                <w:rFonts w:cs="Arial"/>
                <w:b/>
                <w:szCs w:val="20"/>
                <w:lang w:eastAsia="en-US"/>
              </w:rPr>
              <w:t>Description</w:t>
            </w:r>
          </w:p>
        </w:tc>
      </w:tr>
      <w:tr w:rsidR="00D60CE7" w:rsidRPr="005E0A80" w14:paraId="71067A71" w14:textId="77777777">
        <w:trPr>
          <w:trHeight w:val="1924"/>
        </w:trPr>
        <w:tc>
          <w:tcPr>
            <w:tcW w:w="548" w:type="pct"/>
          </w:tcPr>
          <w:p w14:paraId="5883C48C" w14:textId="77777777" w:rsidR="00D60CE7" w:rsidRDefault="00D60CE7">
            <w:pPr>
              <w:rPr>
                <w:rFonts w:cs="Arial"/>
                <w:szCs w:val="20"/>
                <w:lang w:val="vi-VN" w:eastAsia="en-US"/>
              </w:rPr>
            </w:pPr>
            <w:r>
              <w:rPr>
                <w:rFonts w:cs="Arial"/>
                <w:szCs w:val="20"/>
                <w:lang w:eastAsia="en-US"/>
              </w:rPr>
              <w:t>(2</w:t>
            </w:r>
            <w:r>
              <w:rPr>
                <w:rFonts w:cs="Arial"/>
                <w:szCs w:val="20"/>
                <w:lang w:val="vi-VN" w:eastAsia="en-US"/>
              </w:rPr>
              <w:t>)</w:t>
            </w:r>
          </w:p>
          <w:p w14:paraId="5218039A" w14:textId="77777777" w:rsidR="00D60CE7" w:rsidRPr="003764FC" w:rsidRDefault="00D60CE7">
            <w:pPr>
              <w:rPr>
                <w:rFonts w:cs="Arial"/>
                <w:szCs w:val="20"/>
                <w:lang w:val="vi-VN" w:eastAsia="en-US"/>
              </w:rPr>
            </w:pPr>
            <w:r>
              <w:rPr>
                <w:rFonts w:cs="Arial"/>
                <w:szCs w:val="20"/>
                <w:lang w:val="vi-VN" w:eastAsia="en-US"/>
              </w:rPr>
              <w:t>(2.1), (2.2)</w:t>
            </w:r>
          </w:p>
        </w:tc>
        <w:tc>
          <w:tcPr>
            <w:tcW w:w="548" w:type="pct"/>
            <w:shd w:val="clear" w:color="auto" w:fill="auto"/>
          </w:tcPr>
          <w:p w14:paraId="7E4F157D" w14:textId="46B31812" w:rsidR="00D60CE7" w:rsidRDefault="00D60CE7">
            <w:pPr>
              <w:pStyle w:val="Caption"/>
              <w:jc w:val="left"/>
            </w:pPr>
            <w:r>
              <w:t xml:space="preserve">BR </w:t>
            </w:r>
            <w:r>
              <w:fldChar w:fldCharType="begin"/>
            </w:r>
            <w:r>
              <w:instrText xml:space="preserve"> SEQ BR \* ARABIC </w:instrText>
            </w:r>
            <w:r>
              <w:fldChar w:fldCharType="separate"/>
            </w:r>
            <w:r w:rsidR="005E1475">
              <w:rPr>
                <w:noProof/>
              </w:rPr>
              <w:t>24</w:t>
            </w:r>
            <w:r>
              <w:fldChar w:fldCharType="end"/>
            </w:r>
          </w:p>
        </w:tc>
        <w:tc>
          <w:tcPr>
            <w:tcW w:w="3904" w:type="pct"/>
            <w:shd w:val="clear" w:color="auto" w:fill="auto"/>
          </w:tcPr>
          <w:p w14:paraId="3AF867DA" w14:textId="77777777" w:rsidR="00D60CE7" w:rsidRDefault="00D60CE7">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show dialog</w:t>
            </w:r>
            <w:r w:rsidRPr="00386665">
              <w:rPr>
                <w:rFonts w:cs="Arial"/>
                <w:b/>
                <w:szCs w:val="20"/>
                <w:u w:val="single"/>
                <w:lang w:eastAsia="en-US"/>
              </w:rPr>
              <w:t>:</w:t>
            </w:r>
          </w:p>
          <w:p w14:paraId="66B4F162" w14:textId="77777777" w:rsidR="00D60CE7" w:rsidRDefault="00D60CE7">
            <w:pPr>
              <w:rPr>
                <w:lang w:val="vi-VN"/>
              </w:rPr>
            </w:pPr>
            <w:proofErr w:type="spellStart"/>
            <w:r>
              <w:t>Hệ</w:t>
            </w:r>
            <w:proofErr w:type="spellEnd"/>
            <w:r>
              <w:rPr>
                <w:lang w:val="vi-VN"/>
              </w:rPr>
              <w:t xml:space="preserve"> thống sẽ </w:t>
            </w:r>
            <w:proofErr w:type="spellStart"/>
            <w:r>
              <w:rPr>
                <w:lang w:val="vi-VN"/>
              </w:rPr>
              <w:t>show</w:t>
            </w:r>
            <w:proofErr w:type="spellEnd"/>
            <w:r>
              <w:rPr>
                <w:lang w:val="vi-VN"/>
              </w:rPr>
              <w:t xml:space="preserve"> 1 </w:t>
            </w:r>
            <w:proofErr w:type="spellStart"/>
            <w:r>
              <w:rPr>
                <w:lang w:val="vi-VN"/>
              </w:rPr>
              <w:t>dialog</w:t>
            </w:r>
            <w:proofErr w:type="spellEnd"/>
            <w:r>
              <w:rPr>
                <w:lang w:val="vi-VN"/>
              </w:rPr>
              <w:t xml:space="preserve"> với nội dung sau:</w:t>
            </w:r>
          </w:p>
          <w:p w14:paraId="469D189D" w14:textId="77777777" w:rsidR="00D60CE7" w:rsidRDefault="00D60CE7">
            <w:pPr>
              <w:pStyle w:val="BulletList1"/>
            </w:pPr>
            <w:proofErr w:type="spellStart"/>
            <w:r>
              <w:t>Màn</w:t>
            </w:r>
            <w:proofErr w:type="spellEnd"/>
            <w:r>
              <w:t xml:space="preserve"> </w:t>
            </w:r>
            <w:proofErr w:type="spellStart"/>
            <w:r>
              <w:t>hình</w:t>
            </w:r>
            <w:proofErr w:type="spellEnd"/>
          </w:p>
          <w:p w14:paraId="13C61AFA" w14:textId="2E044427" w:rsidR="00D60CE7" w:rsidRDefault="007E43B6">
            <w:pPr>
              <w:rPr>
                <w:lang w:val="vi-VN"/>
              </w:rPr>
            </w:pPr>
            <w:r w:rsidRPr="007E43B6">
              <w:rPr>
                <w:noProof/>
                <w:lang w:val="vi-VN"/>
              </w:rPr>
              <w:lastRenderedPageBreak/>
              <w:drawing>
                <wp:inline distT="0" distB="0" distL="0" distR="0" wp14:anchorId="74B75C0A" wp14:editId="3952DD99">
                  <wp:extent cx="3371875" cy="2114565"/>
                  <wp:effectExtent l="0" t="0" r="0" b="0"/>
                  <wp:docPr id="1331387858" name="Picture 133138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87858" name=""/>
                          <pic:cNvPicPr/>
                        </pic:nvPicPr>
                        <pic:blipFill>
                          <a:blip r:embed="rId40"/>
                          <a:stretch>
                            <a:fillRect/>
                          </a:stretch>
                        </pic:blipFill>
                        <pic:spPr>
                          <a:xfrm>
                            <a:off x="0" y="0"/>
                            <a:ext cx="3371875" cy="2114565"/>
                          </a:xfrm>
                          <a:prstGeom prst="rect">
                            <a:avLst/>
                          </a:prstGeom>
                        </pic:spPr>
                      </pic:pic>
                    </a:graphicData>
                  </a:graphic>
                </wp:inline>
              </w:drawing>
            </w:r>
          </w:p>
          <w:p w14:paraId="3205976D" w14:textId="3861A69B" w:rsidR="00D60CE7" w:rsidRDefault="00D60CE7">
            <w:pPr>
              <w:pStyle w:val="Level2"/>
            </w:pPr>
            <w:r>
              <w:t xml:space="preserve">Message: “Bạn có chắc muốn </w:t>
            </w:r>
            <w:r w:rsidR="007E43B6">
              <w:t>kích hoạt</w:t>
            </w:r>
            <w:r>
              <w:t xml:space="preserve"> phòng ban này không?”</w:t>
            </w:r>
          </w:p>
          <w:p w14:paraId="1B8F09B1" w14:textId="32390E34" w:rsidR="00D60CE7" w:rsidRDefault="00D60CE7">
            <w:pPr>
              <w:pStyle w:val="Level2"/>
            </w:pPr>
            <w:r>
              <w:t>Dialog type: “Hủy bỏ/</w:t>
            </w:r>
            <w:r w:rsidR="007E43B6">
              <w:t>Kích hoạt</w:t>
            </w:r>
            <w:r>
              <w:t>”</w:t>
            </w:r>
          </w:p>
          <w:p w14:paraId="59737DA7" w14:textId="77777777" w:rsidR="00D60CE7" w:rsidRDefault="00D60CE7">
            <w:pPr>
              <w:pStyle w:val="Level2"/>
              <w:numPr>
                <w:ilvl w:val="0"/>
                <w:numId w:val="0"/>
              </w:numPr>
              <w:ind w:left="720"/>
            </w:pPr>
          </w:p>
          <w:p w14:paraId="1D99F513" w14:textId="77777777" w:rsidR="007E43B6" w:rsidRPr="005E0A80" w:rsidRDefault="007E43B6" w:rsidP="007E43B6">
            <w:pPr>
              <w:pStyle w:val="BulletList1"/>
              <w:rPr>
                <w:lang w:val="vi-VN"/>
              </w:rPr>
            </w:pPr>
            <w:r w:rsidRPr="005E0A80">
              <w:rPr>
                <w:lang w:val="vi-VN"/>
              </w:rPr>
              <w:t xml:space="preserve">Trường hợp NSD </w:t>
            </w:r>
            <w:proofErr w:type="spellStart"/>
            <w:r w:rsidRPr="005E0A80">
              <w:rPr>
                <w:lang w:val="vi-VN"/>
              </w:rPr>
              <w:t>click</w:t>
            </w:r>
            <w:proofErr w:type="spellEnd"/>
            <w:r w:rsidRPr="005E0A80">
              <w:rPr>
                <w:lang w:val="vi-VN"/>
              </w:rPr>
              <w:t xml:space="preserve"> vào </w:t>
            </w:r>
            <w:proofErr w:type="spellStart"/>
            <w:r w:rsidRPr="005E0A80">
              <w:rPr>
                <w:lang w:val="vi-VN"/>
              </w:rPr>
              <w:t>button</w:t>
            </w:r>
            <w:proofErr w:type="spellEnd"/>
            <w:r w:rsidRPr="005E0A80">
              <w:rPr>
                <w:lang w:val="vi-VN"/>
              </w:rPr>
              <w:t xml:space="preserve"> “Hủy bỏ” OR “X” thì hệ thống sẽ đóng </w:t>
            </w:r>
            <w:proofErr w:type="spellStart"/>
            <w:r w:rsidRPr="005E0A80">
              <w:rPr>
                <w:lang w:val="vi-VN"/>
              </w:rPr>
              <w:t>dialog</w:t>
            </w:r>
            <w:proofErr w:type="spellEnd"/>
            <w:r w:rsidRPr="005E0A80">
              <w:rPr>
                <w:lang w:val="vi-VN"/>
              </w:rPr>
              <w:t xml:space="preserve"> lại và không thực hiện bất kỳ hành động nào</w:t>
            </w:r>
          </w:p>
          <w:p w14:paraId="365BAE59" w14:textId="26F86842" w:rsidR="007E43B6" w:rsidRPr="005E0A80" w:rsidRDefault="007E43B6" w:rsidP="007E43B6">
            <w:pPr>
              <w:pStyle w:val="BulletList1"/>
              <w:rPr>
                <w:lang w:val="vi-VN"/>
              </w:rPr>
            </w:pPr>
            <w:r w:rsidRPr="005E0A80">
              <w:rPr>
                <w:lang w:val="vi-VN"/>
              </w:rPr>
              <w:t xml:space="preserve">Trường hợp NSD </w:t>
            </w:r>
            <w:proofErr w:type="spellStart"/>
            <w:r w:rsidRPr="005E0A80">
              <w:rPr>
                <w:lang w:val="vi-VN"/>
              </w:rPr>
              <w:t>click</w:t>
            </w:r>
            <w:proofErr w:type="spellEnd"/>
            <w:r w:rsidRPr="005E0A80">
              <w:rPr>
                <w:lang w:val="vi-VN"/>
              </w:rPr>
              <w:t xml:space="preserve"> vào </w:t>
            </w:r>
            <w:proofErr w:type="spellStart"/>
            <w:r w:rsidRPr="005E0A80">
              <w:rPr>
                <w:lang w:val="vi-VN"/>
              </w:rPr>
              <w:t>button</w:t>
            </w:r>
            <w:proofErr w:type="spellEnd"/>
            <w:r w:rsidRPr="005E0A80">
              <w:rPr>
                <w:lang w:val="vi-VN"/>
              </w:rPr>
              <w:t xml:space="preserve"> “Kích</w:t>
            </w:r>
            <w:r>
              <w:rPr>
                <w:lang w:val="vi-VN"/>
              </w:rPr>
              <w:t xml:space="preserve"> hoạt</w:t>
            </w:r>
            <w:r w:rsidRPr="005E0A80">
              <w:rPr>
                <w:lang w:val="vi-VN"/>
              </w:rPr>
              <w:t>” hệ thống sẽ thực hiện kích</w:t>
            </w:r>
            <w:r>
              <w:rPr>
                <w:lang w:val="vi-VN"/>
              </w:rPr>
              <w:t xml:space="preserve"> hoạt tài khoản</w:t>
            </w:r>
          </w:p>
          <w:p w14:paraId="3EA84BE8" w14:textId="77777777" w:rsidR="00D60CE7" w:rsidRPr="003764FC" w:rsidRDefault="00D60CE7">
            <w:pPr>
              <w:rPr>
                <w:lang w:val="vi-VN"/>
              </w:rPr>
            </w:pPr>
          </w:p>
          <w:p w14:paraId="5974CDC2" w14:textId="77777777" w:rsidR="00D60CE7" w:rsidRPr="00663D80" w:rsidRDefault="00D60CE7">
            <w:pPr>
              <w:pStyle w:val="Level2"/>
              <w:numPr>
                <w:ilvl w:val="0"/>
                <w:numId w:val="0"/>
              </w:numPr>
              <w:ind w:left="720" w:hanging="360"/>
            </w:pPr>
          </w:p>
        </w:tc>
      </w:tr>
      <w:tr w:rsidR="00D60CE7" w:rsidRPr="005E0A80" w14:paraId="5E5E02A9" w14:textId="77777777">
        <w:trPr>
          <w:trHeight w:val="253"/>
        </w:trPr>
        <w:tc>
          <w:tcPr>
            <w:tcW w:w="548" w:type="pct"/>
          </w:tcPr>
          <w:p w14:paraId="209441A1" w14:textId="77777777" w:rsidR="00D60CE7" w:rsidRDefault="00D60CE7">
            <w:pPr>
              <w:rPr>
                <w:rFonts w:cs="Arial"/>
                <w:szCs w:val="20"/>
                <w:lang w:val="vi-VN" w:eastAsia="en-US"/>
              </w:rPr>
            </w:pPr>
          </w:p>
          <w:p w14:paraId="72A68BA3" w14:textId="77777777" w:rsidR="00D60CE7" w:rsidRPr="00AF0A75" w:rsidRDefault="00D60CE7">
            <w:pPr>
              <w:rPr>
                <w:rFonts w:cs="Arial"/>
                <w:szCs w:val="20"/>
                <w:lang w:val="vi-VN" w:eastAsia="en-US"/>
              </w:rPr>
            </w:pPr>
            <w:r>
              <w:rPr>
                <w:rFonts w:cs="Arial"/>
                <w:szCs w:val="20"/>
                <w:lang w:val="vi-VN" w:eastAsia="en-US"/>
              </w:rPr>
              <w:t>(3)</w:t>
            </w:r>
          </w:p>
        </w:tc>
        <w:tc>
          <w:tcPr>
            <w:tcW w:w="548" w:type="pct"/>
            <w:shd w:val="clear" w:color="auto" w:fill="auto"/>
          </w:tcPr>
          <w:p w14:paraId="7A47D75C" w14:textId="4E6F7D2E" w:rsidR="00D60CE7" w:rsidRDefault="00D60CE7">
            <w:pPr>
              <w:pStyle w:val="Caption"/>
              <w:jc w:val="left"/>
            </w:pPr>
            <w:r>
              <w:t xml:space="preserve">BR </w:t>
            </w:r>
            <w:r>
              <w:fldChar w:fldCharType="begin"/>
            </w:r>
            <w:r>
              <w:instrText xml:space="preserve"> SEQ BR \* ARABIC </w:instrText>
            </w:r>
            <w:r>
              <w:fldChar w:fldCharType="separate"/>
            </w:r>
            <w:r w:rsidR="005E1475">
              <w:rPr>
                <w:noProof/>
              </w:rPr>
              <w:t>25</w:t>
            </w:r>
            <w:r>
              <w:fldChar w:fldCharType="end"/>
            </w:r>
          </w:p>
          <w:p w14:paraId="311DDB09" w14:textId="77777777" w:rsidR="00D60CE7" w:rsidRPr="00516C12" w:rsidRDefault="00D60CE7">
            <w:pPr>
              <w:pStyle w:val="BRTitle"/>
            </w:pPr>
          </w:p>
        </w:tc>
        <w:tc>
          <w:tcPr>
            <w:tcW w:w="3904" w:type="pct"/>
            <w:shd w:val="clear" w:color="auto" w:fill="auto"/>
          </w:tcPr>
          <w:p w14:paraId="6168B06C" w14:textId="77777777" w:rsidR="00D60CE7" w:rsidRDefault="00D60CE7">
            <w:pPr>
              <w:rPr>
                <w:b/>
                <w:u w:val="single"/>
              </w:rPr>
            </w:pPr>
            <w:r>
              <w:rPr>
                <w:b/>
                <w:u w:val="single"/>
              </w:rPr>
              <w:t>Quy</w:t>
            </w:r>
            <w:r>
              <w:rPr>
                <w:b/>
                <w:u w:val="single"/>
                <w:lang w:val="vi-VN"/>
              </w:rPr>
              <w:t xml:space="preserve"> tắc xóa phòng ban</w:t>
            </w:r>
            <w:r>
              <w:rPr>
                <w:b/>
                <w:u w:val="single"/>
              </w:rPr>
              <w:t>:</w:t>
            </w:r>
          </w:p>
          <w:p w14:paraId="1A72F425" w14:textId="77777777" w:rsidR="007E43B6" w:rsidRPr="007E43B6" w:rsidRDefault="007E43B6" w:rsidP="007E43B6">
            <w:pPr>
              <w:pStyle w:val="BulletList1"/>
            </w:pP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cập</w:t>
            </w:r>
            <w:proofErr w:type="spellEnd"/>
            <w:r>
              <w:rPr>
                <w:lang w:val="vi-VN"/>
              </w:rPr>
              <w:t xml:space="preserve"> nhật csdl:</w:t>
            </w:r>
          </w:p>
          <w:p w14:paraId="7085F964" w14:textId="77777777" w:rsidR="007E43B6" w:rsidRDefault="007E43B6" w:rsidP="007E43B6">
            <w:pPr>
              <w:pStyle w:val="BulletList1"/>
              <w:numPr>
                <w:ilvl w:val="0"/>
                <w:numId w:val="0"/>
              </w:numPr>
              <w:ind w:left="360"/>
              <w:rPr>
                <w:lang w:val="vi-VN"/>
              </w:rPr>
            </w:pPr>
            <w:r>
              <w:rPr>
                <w:lang w:val="vi-VN"/>
              </w:rPr>
              <w:t xml:space="preserve">[Status] của “Tài khoản” = </w:t>
            </w:r>
            <w:r w:rsidR="00BE5AFF">
              <w:t>“H</w:t>
            </w:r>
            <w:r>
              <w:rPr>
                <w:lang w:val="vi-VN"/>
              </w:rPr>
              <w:t>oạt động”</w:t>
            </w:r>
          </w:p>
          <w:p w14:paraId="08451C5E" w14:textId="3A1D853B" w:rsidR="00BE5AFF" w:rsidRPr="005E0A80" w:rsidRDefault="00BE5AFF" w:rsidP="006B06DB">
            <w:pPr>
              <w:pStyle w:val="BulletList1"/>
              <w:rPr>
                <w:lang w:val="vi-VN"/>
              </w:rPr>
            </w:pPr>
            <w:r w:rsidRPr="005E0A80">
              <w:rPr>
                <w:lang w:val="vi-VN"/>
              </w:rPr>
              <w:t xml:space="preserve">Ở lần kích hoạt tài khoản đầu tiên hệ thống sẽ gửi thông tin tài khoản cho nhân viên qua </w:t>
            </w:r>
            <w:proofErr w:type="spellStart"/>
            <w:r w:rsidRPr="005E0A80">
              <w:rPr>
                <w:lang w:val="vi-VN"/>
              </w:rPr>
              <w:t>email</w:t>
            </w:r>
            <w:proofErr w:type="spellEnd"/>
            <w:r w:rsidRPr="005E0A80">
              <w:rPr>
                <w:lang w:val="vi-VN"/>
              </w:rPr>
              <w:t xml:space="preserve"> đã đăng ký tài khoản của nhân viên theo </w:t>
            </w:r>
            <w:proofErr w:type="spellStart"/>
            <w:r w:rsidRPr="005E0A80">
              <w:rPr>
                <w:lang w:val="vi-VN"/>
              </w:rPr>
              <w:t>template:</w:t>
            </w:r>
            <w:r w:rsidR="00662B39" w:rsidRPr="006B06DB">
              <w:fldChar w:fldCharType="begin"/>
            </w:r>
            <w:r w:rsidR="00662B39" w:rsidRPr="005E0A80">
              <w:rPr>
                <w:lang w:val="vi-VN"/>
              </w:rPr>
              <w:instrText xml:space="preserve"> REF _Ref155288459 \h </w:instrText>
            </w:r>
            <w:r w:rsidR="006B06DB" w:rsidRPr="005E0A80">
              <w:rPr>
                <w:lang w:val="vi-VN"/>
              </w:rPr>
              <w:instrText xml:space="preserve"> \* MERGEFORMAT </w:instrText>
            </w:r>
            <w:r w:rsidR="00662B39" w:rsidRPr="006B06DB">
              <w:fldChar w:fldCharType="separate"/>
            </w:r>
            <w:r w:rsidR="005E1475" w:rsidRPr="005E0A80">
              <w:rPr>
                <w:lang w:val="vi-VN"/>
              </w:rPr>
              <w:t>Email</w:t>
            </w:r>
            <w:proofErr w:type="spellEnd"/>
            <w:r w:rsidR="005E1475" w:rsidRPr="005E0A80">
              <w:rPr>
                <w:lang w:val="vi-VN"/>
              </w:rPr>
              <w:t xml:space="preserve"> gửi thông tin tài khoản cho nhân viên</w:t>
            </w:r>
            <w:r w:rsidR="00662B39" w:rsidRPr="006B06DB">
              <w:fldChar w:fldCharType="end"/>
            </w:r>
          </w:p>
        </w:tc>
      </w:tr>
    </w:tbl>
    <w:p w14:paraId="41ECA949" w14:textId="6D15B276" w:rsidR="00D60CE7" w:rsidRPr="005E0A80" w:rsidRDefault="007E43B6" w:rsidP="007E43B6">
      <w:pPr>
        <w:pStyle w:val="BulletList1"/>
        <w:rPr>
          <w:b/>
          <w:bCs/>
          <w:lang w:val="vi-VN"/>
        </w:rPr>
      </w:pPr>
      <w:r w:rsidRPr="005E0A80">
        <w:rPr>
          <w:b/>
          <w:bCs/>
          <w:lang w:val="vi-VN"/>
        </w:rPr>
        <w:t>Chức năng hủy kích hoạt được thực hiện tương tự</w:t>
      </w:r>
      <w:r>
        <w:rPr>
          <w:b/>
          <w:bCs/>
          <w:lang w:val="vi-VN"/>
        </w:rPr>
        <w:t xml:space="preserve"> :</w:t>
      </w:r>
    </w:p>
    <w:p w14:paraId="7951B3EC" w14:textId="0B76A861" w:rsidR="007E43B6" w:rsidRPr="005E0A80" w:rsidRDefault="007E43B6" w:rsidP="007E43B6">
      <w:pPr>
        <w:pStyle w:val="BulletList1"/>
        <w:numPr>
          <w:ilvl w:val="0"/>
          <w:numId w:val="0"/>
        </w:numPr>
        <w:ind w:left="360"/>
        <w:rPr>
          <w:lang w:val="vi-VN"/>
        </w:rPr>
      </w:pPr>
      <w:r w:rsidRPr="007E43B6">
        <w:rPr>
          <w:lang w:val="vi-VN"/>
        </w:rPr>
        <w:t>[</w:t>
      </w:r>
      <w:proofErr w:type="spellStart"/>
      <w:r w:rsidRPr="007E43B6">
        <w:rPr>
          <w:lang w:val="vi-VN"/>
        </w:rPr>
        <w:t>Status</w:t>
      </w:r>
      <w:proofErr w:type="spellEnd"/>
      <w:r w:rsidRPr="007E43B6">
        <w:rPr>
          <w:lang w:val="vi-VN"/>
        </w:rPr>
        <w:t>] của tài khoản = “</w:t>
      </w:r>
      <w:r w:rsidR="00BE5AFF" w:rsidRPr="005E0A80">
        <w:rPr>
          <w:lang w:val="vi-VN"/>
        </w:rPr>
        <w:t>Không</w:t>
      </w:r>
      <w:r w:rsidR="00BE5AFF">
        <w:rPr>
          <w:lang w:val="vi-VN"/>
        </w:rPr>
        <w:t xml:space="preserve"> </w:t>
      </w:r>
      <w:r w:rsidRPr="007E43B6">
        <w:rPr>
          <w:lang w:val="vi-VN"/>
        </w:rPr>
        <w:t>hoạt động”</w:t>
      </w:r>
    </w:p>
    <w:p w14:paraId="6817A932" w14:textId="406E30D5" w:rsidR="003764FC" w:rsidRPr="005E0A80" w:rsidRDefault="00945D07" w:rsidP="00945D07">
      <w:pPr>
        <w:pStyle w:val="Heading2"/>
        <w:rPr>
          <w:lang w:val="vi-VN"/>
        </w:rPr>
      </w:pPr>
      <w:bookmarkStart w:id="79" w:name="_Toc155375225"/>
      <w:r w:rsidRPr="005E0A80">
        <w:rPr>
          <w:lang w:val="vi-VN"/>
        </w:rPr>
        <w:t>Quản lý loại đơn nghỉ phép</w:t>
      </w:r>
      <w:bookmarkEnd w:id="79"/>
    </w:p>
    <w:p w14:paraId="563BC0BA" w14:textId="5521B0EC" w:rsidR="00345288" w:rsidRPr="005E0A80" w:rsidRDefault="00345288" w:rsidP="00345288">
      <w:pPr>
        <w:pStyle w:val="Heading3"/>
        <w:rPr>
          <w:lang w:val="vi-VN"/>
        </w:rPr>
      </w:pPr>
      <w:bookmarkStart w:id="80" w:name="_Ref155602548"/>
      <w:r w:rsidRPr="005E0A80">
        <w:rPr>
          <w:lang w:val="vi-VN"/>
        </w:rPr>
        <w:t>Tạo mới loại đơn nghỉ phép</w:t>
      </w:r>
      <w:bookmarkEnd w:id="80"/>
    </w:p>
    <w:p w14:paraId="2AA6FEE7" w14:textId="20E4AA61" w:rsidR="00345288" w:rsidRPr="005E0A80" w:rsidRDefault="00345288" w:rsidP="00345288">
      <w:pPr>
        <w:pStyle w:val="Heading3"/>
        <w:rPr>
          <w:lang w:val="vi-VN"/>
        </w:rPr>
      </w:pPr>
      <w:bookmarkStart w:id="81" w:name="_Ref155604918"/>
      <w:r w:rsidRPr="005E0A80">
        <w:rPr>
          <w:lang w:val="vi-VN"/>
        </w:rPr>
        <w:t xml:space="preserve">Chỉnh sửa </w:t>
      </w:r>
      <w:r w:rsidR="009048EC" w:rsidRPr="005E0A80">
        <w:rPr>
          <w:lang w:val="vi-VN"/>
        </w:rPr>
        <w:t>loại</w:t>
      </w:r>
      <w:r w:rsidR="009048EC">
        <w:rPr>
          <w:lang w:val="vi-VN"/>
        </w:rPr>
        <w:t xml:space="preserve"> </w:t>
      </w:r>
      <w:r w:rsidRPr="005E0A80">
        <w:rPr>
          <w:lang w:val="vi-VN"/>
        </w:rPr>
        <w:t>đơn xin nghỉ phép</w:t>
      </w:r>
      <w:bookmarkEnd w:id="81"/>
    </w:p>
    <w:p w14:paraId="42869069" w14:textId="7E9885EB" w:rsidR="00345288" w:rsidRPr="005E0A80" w:rsidRDefault="00345288" w:rsidP="00345288">
      <w:pPr>
        <w:pStyle w:val="Heading3"/>
        <w:rPr>
          <w:lang w:val="vi-VN"/>
        </w:rPr>
      </w:pPr>
      <w:r w:rsidRPr="005E0A80">
        <w:rPr>
          <w:lang w:val="vi-VN"/>
        </w:rPr>
        <w:t xml:space="preserve">Xem chi tiết </w:t>
      </w:r>
      <w:r w:rsidR="009048EC" w:rsidRPr="005E0A80">
        <w:rPr>
          <w:lang w:val="vi-VN"/>
        </w:rPr>
        <w:t>loại</w:t>
      </w:r>
      <w:r w:rsidR="009048EC">
        <w:rPr>
          <w:lang w:val="vi-VN"/>
        </w:rPr>
        <w:t xml:space="preserve"> </w:t>
      </w:r>
      <w:r w:rsidRPr="005E0A80">
        <w:rPr>
          <w:lang w:val="vi-VN"/>
        </w:rPr>
        <w:t>đơn xin nghỉ phép</w:t>
      </w:r>
    </w:p>
    <w:p w14:paraId="48B8DC51" w14:textId="656D6D3F" w:rsidR="00345288" w:rsidRPr="005E0A80" w:rsidRDefault="00345288" w:rsidP="00345288">
      <w:pPr>
        <w:pStyle w:val="Heading3"/>
        <w:rPr>
          <w:lang w:val="vi-VN"/>
        </w:rPr>
      </w:pPr>
      <w:r w:rsidRPr="005E0A80">
        <w:rPr>
          <w:lang w:val="vi-VN"/>
        </w:rPr>
        <w:t xml:space="preserve">Danh sách </w:t>
      </w:r>
      <w:r w:rsidR="009048EC" w:rsidRPr="005E0A80">
        <w:rPr>
          <w:lang w:val="vi-VN"/>
        </w:rPr>
        <w:t>loại</w:t>
      </w:r>
      <w:r w:rsidR="009048EC">
        <w:rPr>
          <w:lang w:val="vi-VN"/>
        </w:rPr>
        <w:t xml:space="preserve"> </w:t>
      </w:r>
      <w:r w:rsidRPr="005E0A80">
        <w:rPr>
          <w:lang w:val="vi-VN"/>
        </w:rPr>
        <w:t>đơn xin nghỉ phép</w:t>
      </w:r>
    </w:p>
    <w:p w14:paraId="7EE0FA1A" w14:textId="77777777" w:rsidR="004255FD" w:rsidRPr="005E0A80" w:rsidRDefault="004255FD" w:rsidP="004255FD">
      <w:pPr>
        <w:rPr>
          <w:lang w:val="vi-VN" w:eastAsia="en-US"/>
        </w:rPr>
      </w:pPr>
    </w:p>
    <w:p w14:paraId="600BD132" w14:textId="3436406E" w:rsidR="00945D07" w:rsidRPr="005E0A80" w:rsidRDefault="00945D07" w:rsidP="00945D07">
      <w:pPr>
        <w:pStyle w:val="Heading2"/>
        <w:rPr>
          <w:lang w:val="vi-VN"/>
        </w:rPr>
      </w:pPr>
      <w:bookmarkStart w:id="82" w:name="_Toc155375226"/>
      <w:r w:rsidRPr="005E0A80">
        <w:rPr>
          <w:lang w:val="vi-VN"/>
        </w:rPr>
        <w:lastRenderedPageBreak/>
        <w:t>Quản lý đơn xin nghỉ phép</w:t>
      </w:r>
      <w:bookmarkEnd w:id="82"/>
    </w:p>
    <w:p w14:paraId="16899596" w14:textId="6CC62147" w:rsidR="006624D3" w:rsidRDefault="006624D3" w:rsidP="006624D3">
      <w:pPr>
        <w:pStyle w:val="Heading3"/>
      </w:pPr>
      <w:bookmarkStart w:id="83" w:name="_Toc155375227"/>
      <w:r>
        <w:t xml:space="preserve">Xem </w:t>
      </w:r>
      <w:proofErr w:type="spellStart"/>
      <w:r>
        <w:t>danh</w:t>
      </w:r>
      <w:proofErr w:type="spellEnd"/>
      <w:r>
        <w:t xml:space="preserve"> </w:t>
      </w:r>
      <w:proofErr w:type="spellStart"/>
      <w:r>
        <w:t>sách</w:t>
      </w:r>
      <w:proofErr w:type="spellEnd"/>
      <w:r>
        <w:t xml:space="preserve"> </w:t>
      </w:r>
      <w:proofErr w:type="spellStart"/>
      <w:r>
        <w:t>đơn</w:t>
      </w:r>
      <w:bookmarkEnd w:id="83"/>
      <w:proofErr w:type="spellEnd"/>
      <w:r>
        <w:t xml:space="preserve"> </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DB54C6" w:rsidRPr="00516C12" w14:paraId="6FA8C360" w14:textId="77777777">
        <w:tc>
          <w:tcPr>
            <w:tcW w:w="957" w:type="pct"/>
            <w:shd w:val="clear" w:color="auto" w:fill="D9D9D9" w:themeFill="background1" w:themeFillShade="D9"/>
          </w:tcPr>
          <w:p w14:paraId="41DEE220" w14:textId="77777777" w:rsidR="00DB54C6" w:rsidRPr="00516C12" w:rsidRDefault="00DB54C6">
            <w:pPr>
              <w:rPr>
                <w:rFonts w:cs="Arial"/>
                <w:b/>
              </w:rPr>
            </w:pPr>
            <w:r w:rsidRPr="00516C12">
              <w:rPr>
                <w:rFonts w:cs="Arial"/>
                <w:b/>
              </w:rPr>
              <w:t>Objective</w:t>
            </w:r>
          </w:p>
        </w:tc>
        <w:tc>
          <w:tcPr>
            <w:tcW w:w="4043" w:type="pct"/>
          </w:tcPr>
          <w:p w14:paraId="1E95B0B5" w14:textId="77777777" w:rsidR="00DB54C6" w:rsidRPr="005E3B3E" w:rsidRDefault="00DB54C6">
            <w:pPr>
              <w:rPr>
                <w:rFonts w:cs="Arial"/>
                <w:lang w:val="vi-VN"/>
              </w:rPr>
            </w:pPr>
            <w:proofErr w:type="spellStart"/>
            <w:r>
              <w:rPr>
                <w:rFonts w:cs="Arial"/>
                <w:lang w:val="en-US"/>
              </w:rPr>
              <w:t>Tính</w:t>
            </w:r>
            <w:proofErr w:type="spellEnd"/>
            <w:r>
              <w:rPr>
                <w:rFonts w:cs="Arial"/>
                <w:lang w:val="vi-VN"/>
              </w:rPr>
              <w:t xml:space="preserve"> năng này cho phép NSD có thể xem danh sách đơn nghỉ phép</w:t>
            </w:r>
          </w:p>
        </w:tc>
      </w:tr>
      <w:tr w:rsidR="00DB54C6" w:rsidRPr="00516C12" w14:paraId="1138C429" w14:textId="77777777">
        <w:tc>
          <w:tcPr>
            <w:tcW w:w="957" w:type="pct"/>
            <w:shd w:val="clear" w:color="auto" w:fill="D9D9D9" w:themeFill="background1" w:themeFillShade="D9"/>
          </w:tcPr>
          <w:p w14:paraId="385C3FD9" w14:textId="77777777" w:rsidR="00DB54C6" w:rsidRPr="00516C12" w:rsidRDefault="00DB54C6">
            <w:pPr>
              <w:rPr>
                <w:rFonts w:cs="Arial"/>
                <w:b/>
              </w:rPr>
            </w:pPr>
            <w:r w:rsidRPr="00516C12">
              <w:rPr>
                <w:rFonts w:cs="Arial"/>
                <w:b/>
              </w:rPr>
              <w:t>Actor</w:t>
            </w:r>
          </w:p>
        </w:tc>
        <w:tc>
          <w:tcPr>
            <w:tcW w:w="4043" w:type="pct"/>
          </w:tcPr>
          <w:p w14:paraId="460A38FB" w14:textId="77777777" w:rsidR="00DB54C6" w:rsidRPr="005E3B3E" w:rsidRDefault="00DB54C6">
            <w:pPr>
              <w:rPr>
                <w:rFonts w:cs="Arial"/>
                <w:lang w:val="vi-VN"/>
              </w:rPr>
            </w:pPr>
            <w:r>
              <w:rPr>
                <w:rFonts w:cs="Arial"/>
                <w:lang w:val="vi-VN"/>
              </w:rPr>
              <w:t>Quản lý, Hr admin, System admin, Nhân viên</w:t>
            </w:r>
          </w:p>
        </w:tc>
      </w:tr>
      <w:tr w:rsidR="00DB54C6" w:rsidRPr="005E0A80" w14:paraId="3DA6C018" w14:textId="77777777">
        <w:tc>
          <w:tcPr>
            <w:tcW w:w="957" w:type="pct"/>
            <w:shd w:val="clear" w:color="auto" w:fill="D9D9D9" w:themeFill="background1" w:themeFillShade="D9"/>
          </w:tcPr>
          <w:p w14:paraId="49CA1D9A" w14:textId="77777777" w:rsidR="00DB54C6" w:rsidRPr="00516C12" w:rsidRDefault="00DB54C6">
            <w:pPr>
              <w:rPr>
                <w:rFonts w:cs="Arial"/>
                <w:b/>
              </w:rPr>
            </w:pPr>
            <w:r w:rsidRPr="00516C12">
              <w:rPr>
                <w:rFonts w:cs="Arial"/>
                <w:b/>
              </w:rPr>
              <w:t>Trigger</w:t>
            </w:r>
          </w:p>
        </w:tc>
        <w:tc>
          <w:tcPr>
            <w:tcW w:w="4043" w:type="pct"/>
          </w:tcPr>
          <w:p w14:paraId="69DE8C70" w14:textId="77777777" w:rsidR="00DB54C6" w:rsidRDefault="00DB54C6">
            <w:pPr>
              <w:rPr>
                <w:rFonts w:cs="Arial"/>
                <w:lang w:val="vi-VN"/>
              </w:rPr>
            </w:pPr>
            <w:r>
              <w:rPr>
                <w:rFonts w:cs="Arial"/>
              </w:rPr>
              <w:t>NSD</w:t>
            </w:r>
            <w:r>
              <w:rPr>
                <w:rFonts w:cs="Arial"/>
                <w:lang w:val="vi-VN"/>
              </w:rPr>
              <w:t xml:space="preserve"> click vào left menu “Đơn xin nghỉ phép” danh sách đơn nghỉ phép của nhân viên sẽ được hiện ra theo phân </w:t>
            </w:r>
            <w:proofErr w:type="gramStart"/>
            <w:r>
              <w:rPr>
                <w:rFonts w:cs="Arial"/>
                <w:lang w:val="vi-VN"/>
              </w:rPr>
              <w:t>quyền</w:t>
            </w:r>
            <w:proofErr w:type="gramEnd"/>
          </w:p>
          <w:p w14:paraId="19BE8952" w14:textId="77777777" w:rsidR="00DB54C6" w:rsidRPr="005E3B3E" w:rsidRDefault="00DB54C6">
            <w:pPr>
              <w:rPr>
                <w:rFonts w:cs="Arial"/>
                <w:lang w:val="vi-VN"/>
              </w:rPr>
            </w:pPr>
            <w:r>
              <w:rPr>
                <w:rFonts w:cs="Arial"/>
                <w:lang w:val="vi-VN"/>
              </w:rPr>
              <w:t>NSD click vào left menu “Đơn xin nghỉ phép của tôi” nếu muốn xem danh sách đơn do mình tạo ra</w:t>
            </w:r>
          </w:p>
        </w:tc>
      </w:tr>
      <w:tr w:rsidR="00DB54C6" w:rsidRPr="00516C12" w14:paraId="409B110C" w14:textId="77777777">
        <w:tc>
          <w:tcPr>
            <w:tcW w:w="957" w:type="pct"/>
            <w:shd w:val="clear" w:color="auto" w:fill="D9D9D9" w:themeFill="background1" w:themeFillShade="D9"/>
          </w:tcPr>
          <w:p w14:paraId="41242020" w14:textId="77777777" w:rsidR="00DB54C6" w:rsidRPr="00516C12" w:rsidRDefault="00DB54C6">
            <w:pPr>
              <w:rPr>
                <w:rFonts w:cs="Arial"/>
                <w:b/>
              </w:rPr>
            </w:pPr>
            <w:r w:rsidRPr="00516C12">
              <w:rPr>
                <w:rFonts w:cs="Arial"/>
                <w:b/>
              </w:rPr>
              <w:t>Pre-conditions</w:t>
            </w:r>
          </w:p>
        </w:tc>
        <w:tc>
          <w:tcPr>
            <w:tcW w:w="4043" w:type="pct"/>
          </w:tcPr>
          <w:p w14:paraId="21F14970" w14:textId="77777777" w:rsidR="00DB54C6" w:rsidRPr="005E3B3E" w:rsidRDefault="00DB54C6">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tc>
      </w:tr>
      <w:tr w:rsidR="00DB54C6" w:rsidRPr="00516C12" w14:paraId="5AED7C68" w14:textId="77777777">
        <w:tc>
          <w:tcPr>
            <w:tcW w:w="957" w:type="pct"/>
            <w:shd w:val="clear" w:color="auto" w:fill="D9D9D9" w:themeFill="background1" w:themeFillShade="D9"/>
          </w:tcPr>
          <w:p w14:paraId="17E9DE84" w14:textId="77777777" w:rsidR="00DB54C6" w:rsidRPr="00516C12" w:rsidRDefault="00DB54C6">
            <w:pPr>
              <w:rPr>
                <w:rFonts w:cs="Arial"/>
                <w:b/>
              </w:rPr>
            </w:pPr>
            <w:r w:rsidRPr="00516C12">
              <w:rPr>
                <w:rFonts w:cs="Arial"/>
                <w:b/>
              </w:rPr>
              <w:t>Post-condition</w:t>
            </w:r>
          </w:p>
        </w:tc>
        <w:tc>
          <w:tcPr>
            <w:tcW w:w="4043" w:type="pct"/>
          </w:tcPr>
          <w:p w14:paraId="020A29AD" w14:textId="77777777" w:rsidR="00DB54C6" w:rsidRPr="00BD77BF" w:rsidRDefault="00DB54C6">
            <w:pPr>
              <w:rPr>
                <w:rFonts w:cs="Arial"/>
                <w:lang w:val="vi-VN"/>
              </w:rPr>
            </w:pPr>
            <w:r>
              <w:rPr>
                <w:rFonts w:cs="Arial"/>
                <w:lang w:val="vi-VN"/>
              </w:rPr>
              <w:t>Hiển thị danh sách đơn xin nghỉ phép</w:t>
            </w:r>
          </w:p>
        </w:tc>
      </w:tr>
    </w:tbl>
    <w:p w14:paraId="63CA8237" w14:textId="77777777" w:rsidR="00DB54C6" w:rsidRDefault="00DB54C6" w:rsidP="00DB54C6">
      <w:pPr>
        <w:rPr>
          <w:b/>
          <w:bCs/>
          <w:color w:val="1F4E79" w:themeColor="accent1" w:themeShade="80"/>
          <w:sz w:val="22"/>
          <w:szCs w:val="22"/>
          <w:lang w:val="vi-VN" w:eastAsia="en-US"/>
        </w:rPr>
      </w:pPr>
      <w:r w:rsidRPr="00BD77BF">
        <w:rPr>
          <w:b/>
          <w:bCs/>
          <w:color w:val="1F4E79" w:themeColor="accent1" w:themeShade="80"/>
          <w:sz w:val="22"/>
          <w:szCs w:val="22"/>
          <w:lang w:val="en-US" w:eastAsia="en-US"/>
        </w:rPr>
        <w:t>Activity</w:t>
      </w:r>
      <w:r w:rsidRPr="00BD77BF">
        <w:rPr>
          <w:b/>
          <w:bCs/>
          <w:color w:val="1F4E79" w:themeColor="accent1" w:themeShade="80"/>
          <w:sz w:val="22"/>
          <w:szCs w:val="22"/>
          <w:lang w:val="vi-VN" w:eastAsia="en-US"/>
        </w:rPr>
        <w:t xml:space="preserve"> Flow</w:t>
      </w:r>
    </w:p>
    <w:p w14:paraId="6AF2600E" w14:textId="56749213" w:rsidR="00DB54C6" w:rsidRDefault="00DB54C6" w:rsidP="00DB54C6">
      <w:pPr>
        <w:jc w:val="center"/>
        <w:rPr>
          <w:b/>
          <w:bCs/>
          <w:color w:val="1F4E79" w:themeColor="accent1" w:themeShade="80"/>
          <w:sz w:val="22"/>
          <w:szCs w:val="22"/>
          <w:lang w:val="vi-VN" w:eastAsia="en-US"/>
        </w:rPr>
      </w:pPr>
      <w:r>
        <w:rPr>
          <w:b/>
          <w:bCs/>
          <w:noProof/>
          <w:color w:val="1F4E79" w:themeColor="accent1" w:themeShade="80"/>
          <w:sz w:val="22"/>
          <w:szCs w:val="22"/>
          <w:lang w:val="vi-VN" w:eastAsia="en-US"/>
        </w:rPr>
        <w:drawing>
          <wp:inline distT="0" distB="0" distL="0" distR="0" wp14:anchorId="5114C9A1" wp14:editId="4EE93E30">
            <wp:extent cx="4486275" cy="3343275"/>
            <wp:effectExtent l="0" t="0" r="9525" b="9525"/>
            <wp:docPr id="100787067" name="Picture 10078706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7067" name="Picture 1" descr="A diagram of a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486275" cy="3343275"/>
                    </a:xfrm>
                    <a:prstGeom prst="rect">
                      <a:avLst/>
                    </a:prstGeom>
                  </pic:spPr>
                </pic:pic>
              </a:graphicData>
            </a:graphic>
          </wp:inline>
        </w:drawing>
      </w:r>
    </w:p>
    <w:p w14:paraId="6F5BDE63" w14:textId="77777777" w:rsidR="00DB54C6" w:rsidRPr="00516C12" w:rsidRDefault="00DB54C6" w:rsidP="00DB54C6">
      <w:pPr>
        <w:rPr>
          <w:rFonts w:eastAsiaTheme="majorEastAsia" w:cs="Arial"/>
          <w:b/>
          <w:color w:val="1F3864" w:themeColor="accent5" w:themeShade="80"/>
          <w:sz w:val="22"/>
          <w:lang w:val="en-US" w:eastAsia="en-US"/>
        </w:rPr>
      </w:pPr>
      <w:r w:rsidRPr="00516C12">
        <w:rPr>
          <w:rFonts w:eastAsiaTheme="majorEastAsia" w:cs="Arial"/>
          <w:b/>
          <w:color w:val="1F3864" w:themeColor="accent5" w:themeShade="80"/>
          <w:sz w:val="22"/>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DB54C6" w:rsidRPr="00516C12" w14:paraId="6CAFFEAE" w14:textId="77777777">
        <w:trPr>
          <w:trHeight w:val="253"/>
        </w:trPr>
        <w:tc>
          <w:tcPr>
            <w:tcW w:w="548" w:type="pct"/>
            <w:shd w:val="clear" w:color="auto" w:fill="D9D9D9" w:themeFill="background1" w:themeFillShade="D9"/>
          </w:tcPr>
          <w:p w14:paraId="326F6BFC" w14:textId="77777777" w:rsidR="00DB54C6" w:rsidRPr="00516C12" w:rsidRDefault="00DB54C6">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778E6B4D" w14:textId="77777777" w:rsidR="00DB54C6" w:rsidRPr="00516C12" w:rsidRDefault="00DB54C6">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2DB75120" w14:textId="77777777" w:rsidR="00DB54C6" w:rsidRPr="00516C12" w:rsidRDefault="00DB54C6">
            <w:pPr>
              <w:rPr>
                <w:rFonts w:cs="Arial"/>
                <w:b/>
                <w:bCs/>
                <w:szCs w:val="20"/>
                <w:lang w:eastAsia="en-US"/>
              </w:rPr>
            </w:pPr>
            <w:r w:rsidRPr="00516C12">
              <w:rPr>
                <w:rFonts w:cs="Arial"/>
                <w:b/>
                <w:szCs w:val="20"/>
                <w:lang w:eastAsia="en-US"/>
              </w:rPr>
              <w:t>Description</w:t>
            </w:r>
          </w:p>
        </w:tc>
      </w:tr>
      <w:tr w:rsidR="00DB54C6" w:rsidRPr="00516C12" w14:paraId="0D369C5C" w14:textId="77777777">
        <w:trPr>
          <w:trHeight w:val="253"/>
        </w:trPr>
        <w:tc>
          <w:tcPr>
            <w:tcW w:w="548" w:type="pct"/>
          </w:tcPr>
          <w:p w14:paraId="36CA530C" w14:textId="77777777" w:rsidR="00DB54C6" w:rsidRPr="00C67A95" w:rsidRDefault="00DB54C6">
            <w:pPr>
              <w:rPr>
                <w:rFonts w:cs="Arial"/>
                <w:szCs w:val="20"/>
                <w:lang w:val="vi-VN" w:eastAsia="en-US"/>
              </w:rPr>
            </w:pPr>
            <w:r w:rsidRPr="00516C12">
              <w:rPr>
                <w:rFonts w:cs="Arial"/>
                <w:szCs w:val="20"/>
                <w:lang w:eastAsia="en-US"/>
              </w:rPr>
              <w:t>(</w:t>
            </w:r>
            <w:r>
              <w:rPr>
                <w:rFonts w:cs="Arial"/>
                <w:szCs w:val="20"/>
                <w:lang w:eastAsia="en-US"/>
              </w:rPr>
              <w:t>2</w:t>
            </w:r>
            <w:r>
              <w:rPr>
                <w:rFonts w:cs="Arial"/>
                <w:szCs w:val="20"/>
                <w:lang w:val="vi-VN" w:eastAsia="en-US"/>
              </w:rPr>
              <w:t>)</w:t>
            </w:r>
          </w:p>
        </w:tc>
        <w:tc>
          <w:tcPr>
            <w:tcW w:w="548" w:type="pct"/>
            <w:shd w:val="clear" w:color="auto" w:fill="auto"/>
          </w:tcPr>
          <w:p w14:paraId="0AE0B453" w14:textId="6B62C048" w:rsidR="00DB54C6" w:rsidRDefault="00DB54C6">
            <w:pPr>
              <w:pStyle w:val="Caption"/>
              <w:jc w:val="left"/>
            </w:pPr>
            <w:r>
              <w:t xml:space="preserve">BR </w:t>
            </w:r>
            <w:r>
              <w:fldChar w:fldCharType="begin"/>
            </w:r>
            <w:r>
              <w:instrText xml:space="preserve"> SEQ BR \* ARABIC </w:instrText>
            </w:r>
            <w:r>
              <w:fldChar w:fldCharType="separate"/>
            </w:r>
            <w:r w:rsidR="005E1475">
              <w:rPr>
                <w:noProof/>
              </w:rPr>
              <w:t>26</w:t>
            </w:r>
            <w:r>
              <w:fldChar w:fldCharType="end"/>
            </w:r>
          </w:p>
          <w:p w14:paraId="69729A22" w14:textId="77777777" w:rsidR="00DB54C6" w:rsidRPr="00516C12" w:rsidRDefault="00DB54C6">
            <w:pPr>
              <w:pStyle w:val="BRTitle"/>
            </w:pPr>
          </w:p>
        </w:tc>
        <w:tc>
          <w:tcPr>
            <w:tcW w:w="3904" w:type="pct"/>
            <w:shd w:val="clear" w:color="auto" w:fill="auto"/>
          </w:tcPr>
          <w:p w14:paraId="6C8FFD37" w14:textId="77777777" w:rsidR="00DB54C6" w:rsidRDefault="00DB54C6">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tìm kiếm dữ liệu</w:t>
            </w:r>
            <w:r w:rsidRPr="00386665">
              <w:rPr>
                <w:rFonts w:cs="Arial"/>
                <w:b/>
                <w:szCs w:val="20"/>
                <w:u w:val="single"/>
                <w:lang w:eastAsia="en-US"/>
              </w:rPr>
              <w:t>:</w:t>
            </w:r>
          </w:p>
          <w:p w14:paraId="63B40BD3" w14:textId="05928499" w:rsidR="00DB54C6" w:rsidRPr="009C4AA9" w:rsidRDefault="00DB54C6" w:rsidP="009C4AA9">
            <w:pPr>
              <w:pStyle w:val="BulletList1"/>
            </w:pPr>
            <w:r w:rsidRPr="005346E0">
              <w:t xml:space="preserve">Refer </w:t>
            </w:r>
            <w:r w:rsidRPr="005346E0">
              <w:fldChar w:fldCharType="begin"/>
            </w:r>
            <w:r w:rsidRPr="005346E0">
              <w:instrText xml:space="preserve"> REF _Ref155122481 \h </w:instrText>
            </w:r>
            <w:r>
              <w:instrText xml:space="preserve"> \* MERGEFORMAT </w:instrText>
            </w:r>
            <w:r w:rsidRPr="005346E0">
              <w:fldChar w:fldCharType="separate"/>
            </w:r>
            <w:r w:rsidR="005E1475">
              <w:t>CR 2</w:t>
            </w:r>
            <w:r w:rsidRPr="005346E0">
              <w:fldChar w:fldCharType="end"/>
            </w:r>
          </w:p>
        </w:tc>
      </w:tr>
      <w:tr w:rsidR="00DB54C6" w:rsidRPr="00516C12" w14:paraId="6538B16F" w14:textId="77777777">
        <w:trPr>
          <w:trHeight w:val="253"/>
        </w:trPr>
        <w:tc>
          <w:tcPr>
            <w:tcW w:w="548" w:type="pct"/>
          </w:tcPr>
          <w:p w14:paraId="03192ED2" w14:textId="77777777" w:rsidR="00DB54C6" w:rsidRDefault="00DB54C6">
            <w:pPr>
              <w:rPr>
                <w:rFonts w:cs="Arial"/>
                <w:szCs w:val="20"/>
                <w:lang w:eastAsia="en-US"/>
              </w:rPr>
            </w:pPr>
          </w:p>
          <w:p w14:paraId="7825E702" w14:textId="77777777" w:rsidR="00DB54C6" w:rsidRPr="00675555" w:rsidRDefault="00DB54C6">
            <w:pPr>
              <w:rPr>
                <w:rFonts w:cs="Arial"/>
                <w:szCs w:val="20"/>
                <w:lang w:val="vi-VN" w:eastAsia="en-US"/>
              </w:rPr>
            </w:pPr>
            <w:r>
              <w:rPr>
                <w:rFonts w:cs="Arial"/>
                <w:szCs w:val="20"/>
                <w:lang w:val="vi-VN" w:eastAsia="en-US"/>
              </w:rPr>
              <w:t>(2)</w:t>
            </w:r>
          </w:p>
        </w:tc>
        <w:tc>
          <w:tcPr>
            <w:tcW w:w="548" w:type="pct"/>
            <w:shd w:val="clear" w:color="auto" w:fill="auto"/>
          </w:tcPr>
          <w:p w14:paraId="611C24D3" w14:textId="4C51BEF0" w:rsidR="00DB54C6" w:rsidRDefault="00DB54C6">
            <w:pPr>
              <w:pStyle w:val="Caption"/>
              <w:jc w:val="left"/>
            </w:pPr>
            <w:r>
              <w:t xml:space="preserve">BR </w:t>
            </w:r>
            <w:r>
              <w:fldChar w:fldCharType="begin"/>
            </w:r>
            <w:r>
              <w:instrText xml:space="preserve"> SEQ BR \* ARABIC </w:instrText>
            </w:r>
            <w:r>
              <w:fldChar w:fldCharType="separate"/>
            </w:r>
            <w:r w:rsidR="005E1475">
              <w:rPr>
                <w:noProof/>
              </w:rPr>
              <w:t>27</w:t>
            </w:r>
            <w:r>
              <w:fldChar w:fldCharType="end"/>
            </w:r>
          </w:p>
          <w:p w14:paraId="0FBD8F31" w14:textId="77777777" w:rsidR="00DB54C6" w:rsidRDefault="00DB54C6">
            <w:pPr>
              <w:pStyle w:val="Caption"/>
              <w:jc w:val="left"/>
            </w:pPr>
          </w:p>
        </w:tc>
        <w:tc>
          <w:tcPr>
            <w:tcW w:w="3904" w:type="pct"/>
            <w:shd w:val="clear" w:color="auto" w:fill="auto"/>
          </w:tcPr>
          <w:p w14:paraId="762B0AC9" w14:textId="77777777" w:rsidR="00DB54C6" w:rsidRDefault="00DB54C6">
            <w:pPr>
              <w:rPr>
                <w:rFonts w:cs="Arial"/>
                <w:b/>
                <w:szCs w:val="20"/>
                <w:u w:val="single"/>
                <w:lang w:val="vi-VN" w:eastAsia="en-US"/>
              </w:rPr>
            </w:pPr>
            <w:r>
              <w:rPr>
                <w:rFonts w:cs="Arial"/>
                <w:b/>
                <w:szCs w:val="20"/>
                <w:u w:val="single"/>
                <w:lang w:eastAsia="en-US"/>
              </w:rPr>
              <w:t>Quy</w:t>
            </w:r>
            <w:r>
              <w:rPr>
                <w:rFonts w:cs="Arial"/>
                <w:b/>
                <w:szCs w:val="20"/>
                <w:u w:val="single"/>
                <w:lang w:val="vi-VN" w:eastAsia="en-US"/>
              </w:rPr>
              <w:t xml:space="preserve"> tắc phân trang:</w:t>
            </w:r>
          </w:p>
          <w:p w14:paraId="6C49C5DD" w14:textId="5B246B83" w:rsidR="00DB54C6" w:rsidRPr="005346E0" w:rsidRDefault="00DB54C6">
            <w:pPr>
              <w:pStyle w:val="BulletList1"/>
            </w:pPr>
            <w:r w:rsidRPr="005346E0">
              <w:t xml:space="preserve">Refer </w:t>
            </w:r>
            <w:r w:rsidRPr="005346E0">
              <w:fldChar w:fldCharType="begin"/>
            </w:r>
            <w:r w:rsidRPr="005346E0">
              <w:instrText xml:space="preserve"> REF _Ref155121310 \h </w:instrText>
            </w:r>
            <w:r>
              <w:instrText xml:space="preserve"> \* MERGEFORMAT </w:instrText>
            </w:r>
            <w:r w:rsidRPr="005346E0">
              <w:fldChar w:fldCharType="separate"/>
            </w:r>
            <w:r w:rsidR="005E1475">
              <w:t>CR 1</w:t>
            </w:r>
            <w:r w:rsidRPr="005346E0">
              <w:fldChar w:fldCharType="end"/>
            </w:r>
          </w:p>
        </w:tc>
      </w:tr>
    </w:tbl>
    <w:p w14:paraId="54E720B7" w14:textId="77777777" w:rsidR="00DB54C6" w:rsidRPr="00DB54C6" w:rsidRDefault="00DB54C6" w:rsidP="00DB54C6">
      <w:pPr>
        <w:rPr>
          <w:lang w:val="en-US" w:eastAsia="en-US"/>
        </w:rPr>
      </w:pPr>
    </w:p>
    <w:p w14:paraId="3E13F48F" w14:textId="3E575F6C" w:rsidR="006624D3" w:rsidRDefault="006624D3" w:rsidP="006624D3">
      <w:pPr>
        <w:pStyle w:val="Heading3"/>
      </w:pPr>
      <w:bookmarkStart w:id="84" w:name="_Ref155261730"/>
      <w:bookmarkStart w:id="85" w:name="_Toc155375228"/>
      <w:r>
        <w:t xml:space="preserve">Xem chi </w:t>
      </w:r>
      <w:proofErr w:type="spellStart"/>
      <w:r>
        <w:t>tiết</w:t>
      </w:r>
      <w:proofErr w:type="spellEnd"/>
      <w:r>
        <w:t xml:space="preserve"> </w:t>
      </w:r>
      <w:proofErr w:type="spellStart"/>
      <w:r>
        <w:t>đơn</w:t>
      </w:r>
      <w:bookmarkEnd w:id="84"/>
      <w:bookmarkEnd w:id="85"/>
      <w:proofErr w:type="spell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9C4AA9" w:rsidRPr="00516C12" w14:paraId="7A3FFB8E" w14:textId="77777777">
        <w:tc>
          <w:tcPr>
            <w:tcW w:w="957" w:type="pct"/>
            <w:shd w:val="clear" w:color="auto" w:fill="D9D9D9" w:themeFill="background1" w:themeFillShade="D9"/>
          </w:tcPr>
          <w:p w14:paraId="46797968" w14:textId="77777777" w:rsidR="009C4AA9" w:rsidRPr="00516C12" w:rsidRDefault="009C4AA9">
            <w:pPr>
              <w:rPr>
                <w:rFonts w:cs="Arial"/>
                <w:b/>
              </w:rPr>
            </w:pPr>
            <w:r w:rsidRPr="00516C12">
              <w:rPr>
                <w:rFonts w:cs="Arial"/>
                <w:b/>
              </w:rPr>
              <w:t>Objective</w:t>
            </w:r>
          </w:p>
        </w:tc>
        <w:tc>
          <w:tcPr>
            <w:tcW w:w="4043" w:type="pct"/>
          </w:tcPr>
          <w:p w14:paraId="3D3375EE" w14:textId="27FB2F3E" w:rsidR="009C4AA9" w:rsidRPr="005E3B3E" w:rsidRDefault="009C4AA9">
            <w:pPr>
              <w:rPr>
                <w:rFonts w:cs="Arial"/>
                <w:lang w:val="vi-VN"/>
              </w:rPr>
            </w:pPr>
            <w:proofErr w:type="spellStart"/>
            <w:r>
              <w:rPr>
                <w:rFonts w:cs="Arial"/>
                <w:lang w:val="en-US"/>
              </w:rPr>
              <w:t>Tính</w:t>
            </w:r>
            <w:proofErr w:type="spellEnd"/>
            <w:r>
              <w:rPr>
                <w:rFonts w:cs="Arial"/>
                <w:lang w:val="vi-VN"/>
              </w:rPr>
              <w:t xml:space="preserve"> năng này cho phép NSD </w:t>
            </w:r>
            <w:r w:rsidR="00D60CE7">
              <w:rPr>
                <w:rFonts w:cs="Arial"/>
                <w:lang w:val="vi-VN"/>
              </w:rPr>
              <w:t>xem chi tiết đơn xin nghỉ phép</w:t>
            </w:r>
          </w:p>
        </w:tc>
      </w:tr>
      <w:tr w:rsidR="009C4AA9" w:rsidRPr="00516C12" w14:paraId="0B47C3BF" w14:textId="77777777">
        <w:tc>
          <w:tcPr>
            <w:tcW w:w="957" w:type="pct"/>
            <w:shd w:val="clear" w:color="auto" w:fill="D9D9D9" w:themeFill="background1" w:themeFillShade="D9"/>
          </w:tcPr>
          <w:p w14:paraId="03A27D76" w14:textId="77777777" w:rsidR="009C4AA9" w:rsidRPr="00516C12" w:rsidRDefault="009C4AA9">
            <w:pPr>
              <w:rPr>
                <w:rFonts w:cs="Arial"/>
                <w:b/>
              </w:rPr>
            </w:pPr>
            <w:r w:rsidRPr="00516C12">
              <w:rPr>
                <w:rFonts w:cs="Arial"/>
                <w:b/>
              </w:rPr>
              <w:t>Actor</w:t>
            </w:r>
          </w:p>
        </w:tc>
        <w:tc>
          <w:tcPr>
            <w:tcW w:w="4043" w:type="pct"/>
          </w:tcPr>
          <w:p w14:paraId="0BB3C98C" w14:textId="77777777" w:rsidR="009C4AA9" w:rsidRPr="005E3B3E" w:rsidRDefault="009C4AA9">
            <w:pPr>
              <w:rPr>
                <w:rFonts w:cs="Arial"/>
                <w:lang w:val="vi-VN"/>
              </w:rPr>
            </w:pPr>
            <w:r>
              <w:rPr>
                <w:rFonts w:cs="Arial"/>
                <w:lang w:val="vi-VN"/>
              </w:rPr>
              <w:t>Quản lý, Hr admin, System admin, Nhân viên</w:t>
            </w:r>
          </w:p>
        </w:tc>
      </w:tr>
      <w:tr w:rsidR="009C4AA9" w:rsidRPr="00516C12" w14:paraId="005D8FCC" w14:textId="77777777">
        <w:tc>
          <w:tcPr>
            <w:tcW w:w="957" w:type="pct"/>
            <w:shd w:val="clear" w:color="auto" w:fill="D9D9D9" w:themeFill="background1" w:themeFillShade="D9"/>
          </w:tcPr>
          <w:p w14:paraId="5B2D3F97" w14:textId="77777777" w:rsidR="009C4AA9" w:rsidRPr="00516C12" w:rsidRDefault="009C4AA9">
            <w:pPr>
              <w:rPr>
                <w:rFonts w:cs="Arial"/>
                <w:b/>
              </w:rPr>
            </w:pPr>
            <w:r w:rsidRPr="00516C12">
              <w:rPr>
                <w:rFonts w:cs="Arial"/>
                <w:b/>
              </w:rPr>
              <w:t>Trigger</w:t>
            </w:r>
          </w:p>
        </w:tc>
        <w:tc>
          <w:tcPr>
            <w:tcW w:w="4043" w:type="pct"/>
          </w:tcPr>
          <w:p w14:paraId="3CD988B0" w14:textId="6FCDC02A" w:rsidR="009C4AA9" w:rsidRPr="00D60CE7" w:rsidRDefault="00D60CE7">
            <w:pPr>
              <w:rPr>
                <w:rFonts w:cs="Arial"/>
                <w:lang w:val="vi-VN"/>
              </w:rPr>
            </w:pPr>
            <w:r>
              <w:rPr>
                <w:rFonts w:cs="Arial"/>
              </w:rPr>
              <w:t>Click</w:t>
            </w:r>
            <w:r>
              <w:rPr>
                <w:rFonts w:cs="Arial"/>
                <w:lang w:val="vi-VN"/>
              </w:rPr>
              <w:t xml:space="preserve"> Icon </w:t>
            </w:r>
            <w:r w:rsidRPr="00D60CE7">
              <w:rPr>
                <w:rFonts w:cs="Arial"/>
                <w:noProof/>
                <w:lang w:val="vi-VN"/>
              </w:rPr>
              <w:drawing>
                <wp:inline distT="0" distB="0" distL="0" distR="0" wp14:anchorId="32F6F2FC" wp14:editId="46D48237">
                  <wp:extent cx="166689" cy="171451"/>
                  <wp:effectExtent l="0" t="0" r="5080" b="0"/>
                  <wp:docPr id="256459507" name="Picture 25645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59507" name=""/>
                          <pic:cNvPicPr/>
                        </pic:nvPicPr>
                        <pic:blipFill>
                          <a:blip r:embed="rId42"/>
                          <a:stretch>
                            <a:fillRect/>
                          </a:stretch>
                        </pic:blipFill>
                        <pic:spPr>
                          <a:xfrm>
                            <a:off x="0" y="0"/>
                            <a:ext cx="166689" cy="171451"/>
                          </a:xfrm>
                          <a:prstGeom prst="rect">
                            <a:avLst/>
                          </a:prstGeom>
                        </pic:spPr>
                      </pic:pic>
                    </a:graphicData>
                  </a:graphic>
                </wp:inline>
              </w:drawing>
            </w:r>
            <w:r>
              <w:rPr>
                <w:rFonts w:cs="Arial"/>
                <w:lang w:val="vi-VN"/>
              </w:rPr>
              <w:t xml:space="preserve"> trên màn Danh sách đơn xin nghỉ phép</w:t>
            </w:r>
          </w:p>
        </w:tc>
      </w:tr>
      <w:tr w:rsidR="009C4AA9" w:rsidRPr="00516C12" w14:paraId="11DEBA36" w14:textId="77777777">
        <w:tc>
          <w:tcPr>
            <w:tcW w:w="957" w:type="pct"/>
            <w:shd w:val="clear" w:color="auto" w:fill="D9D9D9" w:themeFill="background1" w:themeFillShade="D9"/>
          </w:tcPr>
          <w:p w14:paraId="20624001" w14:textId="77777777" w:rsidR="009C4AA9" w:rsidRPr="00516C12" w:rsidRDefault="009C4AA9">
            <w:pPr>
              <w:rPr>
                <w:rFonts w:cs="Arial"/>
                <w:b/>
              </w:rPr>
            </w:pPr>
            <w:r w:rsidRPr="00516C12">
              <w:rPr>
                <w:rFonts w:cs="Arial"/>
                <w:b/>
              </w:rPr>
              <w:t>Pre-conditions</w:t>
            </w:r>
          </w:p>
        </w:tc>
        <w:tc>
          <w:tcPr>
            <w:tcW w:w="4043" w:type="pct"/>
          </w:tcPr>
          <w:p w14:paraId="743E375C" w14:textId="77777777" w:rsidR="009C4AA9" w:rsidRPr="005E3B3E" w:rsidRDefault="009C4AA9">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tc>
      </w:tr>
      <w:tr w:rsidR="009C4AA9" w:rsidRPr="00516C12" w14:paraId="7E94868A" w14:textId="77777777">
        <w:tc>
          <w:tcPr>
            <w:tcW w:w="957" w:type="pct"/>
            <w:shd w:val="clear" w:color="auto" w:fill="D9D9D9" w:themeFill="background1" w:themeFillShade="D9"/>
          </w:tcPr>
          <w:p w14:paraId="289A71C6" w14:textId="77777777" w:rsidR="009C4AA9" w:rsidRPr="00516C12" w:rsidRDefault="009C4AA9">
            <w:pPr>
              <w:rPr>
                <w:rFonts w:cs="Arial"/>
                <w:b/>
              </w:rPr>
            </w:pPr>
            <w:r w:rsidRPr="00516C12">
              <w:rPr>
                <w:rFonts w:cs="Arial"/>
                <w:b/>
              </w:rPr>
              <w:t>Post-condition</w:t>
            </w:r>
          </w:p>
        </w:tc>
        <w:tc>
          <w:tcPr>
            <w:tcW w:w="4043" w:type="pct"/>
          </w:tcPr>
          <w:p w14:paraId="480B8FB2" w14:textId="57FB5304" w:rsidR="009C4AA9" w:rsidRPr="00BD77BF" w:rsidRDefault="009C4AA9">
            <w:pPr>
              <w:rPr>
                <w:rFonts w:cs="Arial"/>
                <w:lang w:val="vi-VN"/>
              </w:rPr>
            </w:pPr>
            <w:r>
              <w:rPr>
                <w:rFonts w:cs="Arial"/>
                <w:lang w:val="vi-VN"/>
              </w:rPr>
              <w:t>Hiển thị</w:t>
            </w:r>
            <w:r w:rsidR="00D60CE7">
              <w:rPr>
                <w:rFonts w:cs="Arial"/>
                <w:lang w:val="vi-VN"/>
              </w:rPr>
              <w:t xml:space="preserve"> chi tiết đơn xin nghỉ phép</w:t>
            </w:r>
          </w:p>
        </w:tc>
      </w:tr>
    </w:tbl>
    <w:p w14:paraId="22FA4509" w14:textId="77777777" w:rsidR="009C4AA9" w:rsidRDefault="009C4AA9" w:rsidP="009C4AA9">
      <w:pPr>
        <w:rPr>
          <w:b/>
          <w:bCs/>
          <w:color w:val="1F4E79" w:themeColor="accent1" w:themeShade="80"/>
          <w:sz w:val="22"/>
          <w:szCs w:val="22"/>
          <w:lang w:val="vi-VN" w:eastAsia="en-US"/>
        </w:rPr>
      </w:pPr>
      <w:r w:rsidRPr="00BD77BF">
        <w:rPr>
          <w:b/>
          <w:bCs/>
          <w:color w:val="1F4E79" w:themeColor="accent1" w:themeShade="80"/>
          <w:sz w:val="22"/>
          <w:szCs w:val="22"/>
          <w:lang w:val="en-US" w:eastAsia="en-US"/>
        </w:rPr>
        <w:t>Activity</w:t>
      </w:r>
      <w:r w:rsidRPr="00BD77BF">
        <w:rPr>
          <w:b/>
          <w:bCs/>
          <w:color w:val="1F4E79" w:themeColor="accent1" w:themeShade="80"/>
          <w:sz w:val="22"/>
          <w:szCs w:val="22"/>
          <w:lang w:val="vi-VN" w:eastAsia="en-US"/>
        </w:rPr>
        <w:t xml:space="preserve"> Flow</w:t>
      </w:r>
    </w:p>
    <w:p w14:paraId="76372922" w14:textId="0807E373" w:rsidR="009C4AA9" w:rsidRDefault="009C4AA9" w:rsidP="009C4AA9">
      <w:pPr>
        <w:jc w:val="center"/>
        <w:rPr>
          <w:b/>
          <w:bCs/>
          <w:color w:val="1F4E79" w:themeColor="accent1" w:themeShade="80"/>
          <w:sz w:val="22"/>
          <w:szCs w:val="22"/>
          <w:lang w:val="vi-VN" w:eastAsia="en-US"/>
        </w:rPr>
      </w:pPr>
      <w:r>
        <w:rPr>
          <w:b/>
          <w:bCs/>
          <w:noProof/>
          <w:color w:val="1F4E79" w:themeColor="accent1" w:themeShade="80"/>
          <w:sz w:val="22"/>
          <w:szCs w:val="22"/>
          <w:lang w:val="vi-VN" w:eastAsia="en-US"/>
        </w:rPr>
        <w:drawing>
          <wp:inline distT="0" distB="0" distL="0" distR="0" wp14:anchorId="31AD7205" wp14:editId="1FD332B5">
            <wp:extent cx="4495800" cy="3343275"/>
            <wp:effectExtent l="0" t="0" r="0" b="9525"/>
            <wp:docPr id="767197859" name="Picture 767197859"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97859" name="Picture 2" descr="A diagram of a us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495800" cy="3343275"/>
                    </a:xfrm>
                    <a:prstGeom prst="rect">
                      <a:avLst/>
                    </a:prstGeom>
                  </pic:spPr>
                </pic:pic>
              </a:graphicData>
            </a:graphic>
          </wp:inline>
        </w:drawing>
      </w:r>
    </w:p>
    <w:p w14:paraId="3D31E667" w14:textId="77777777" w:rsidR="009C4AA9" w:rsidRPr="00516C12" w:rsidRDefault="009C4AA9" w:rsidP="009C4AA9">
      <w:pPr>
        <w:rPr>
          <w:rFonts w:eastAsiaTheme="majorEastAsia" w:cs="Arial"/>
          <w:b/>
          <w:color w:val="1F3864" w:themeColor="accent5" w:themeShade="80"/>
          <w:sz w:val="22"/>
          <w:lang w:val="en-US" w:eastAsia="en-US"/>
        </w:rPr>
      </w:pPr>
      <w:r w:rsidRPr="00516C12">
        <w:rPr>
          <w:rFonts w:eastAsiaTheme="majorEastAsia" w:cs="Arial"/>
          <w:b/>
          <w:color w:val="1F3864" w:themeColor="accent5" w:themeShade="80"/>
          <w:sz w:val="22"/>
          <w:lang w:val="en-US" w:eastAsia="en-US"/>
        </w:rPr>
        <w:t>Business Rules</w:t>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9C4AA9" w:rsidRPr="00516C12" w14:paraId="025D1D04" w14:textId="77777777">
        <w:trPr>
          <w:trHeight w:val="253"/>
        </w:trPr>
        <w:tc>
          <w:tcPr>
            <w:tcW w:w="548" w:type="pct"/>
            <w:shd w:val="clear" w:color="auto" w:fill="D9D9D9" w:themeFill="background1" w:themeFillShade="D9"/>
          </w:tcPr>
          <w:p w14:paraId="3E60CA5F" w14:textId="77777777" w:rsidR="009C4AA9" w:rsidRPr="00516C12" w:rsidRDefault="009C4AA9">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224066E5" w14:textId="77777777" w:rsidR="009C4AA9" w:rsidRPr="00516C12" w:rsidRDefault="009C4AA9">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1BB82481" w14:textId="77777777" w:rsidR="009C4AA9" w:rsidRPr="00516C12" w:rsidRDefault="009C4AA9">
            <w:pPr>
              <w:rPr>
                <w:rFonts w:cs="Arial"/>
                <w:b/>
                <w:bCs/>
                <w:szCs w:val="20"/>
                <w:lang w:eastAsia="en-US"/>
              </w:rPr>
            </w:pPr>
            <w:r w:rsidRPr="00516C12">
              <w:rPr>
                <w:rFonts w:cs="Arial"/>
                <w:b/>
                <w:szCs w:val="20"/>
                <w:lang w:eastAsia="en-US"/>
              </w:rPr>
              <w:t>Description</w:t>
            </w:r>
          </w:p>
        </w:tc>
      </w:tr>
    </w:tbl>
    <w:p w14:paraId="49D9E02A" w14:textId="77777777" w:rsidR="009C4AA9" w:rsidRPr="009C4AA9" w:rsidRDefault="009C4AA9" w:rsidP="009C4AA9">
      <w:pPr>
        <w:rPr>
          <w:lang w:val="en-US" w:eastAsia="en-US"/>
        </w:rPr>
      </w:pPr>
    </w:p>
    <w:p w14:paraId="17BD1171" w14:textId="17026534" w:rsidR="006624D3" w:rsidRDefault="006624D3" w:rsidP="006624D3">
      <w:pPr>
        <w:pStyle w:val="Heading3"/>
      </w:pPr>
      <w:bookmarkStart w:id="86" w:name="_Ref155256035"/>
      <w:bookmarkStart w:id="87" w:name="_Toc155375229"/>
      <w:proofErr w:type="spellStart"/>
      <w:r>
        <w:t>Chỉnh</w:t>
      </w:r>
      <w:proofErr w:type="spellEnd"/>
      <w:r>
        <w:t xml:space="preserve"> </w:t>
      </w:r>
      <w:proofErr w:type="spellStart"/>
      <w:r>
        <w:t>sửa</w:t>
      </w:r>
      <w:proofErr w:type="spellEnd"/>
      <w:r>
        <w:t xml:space="preserve"> </w:t>
      </w:r>
      <w:proofErr w:type="spellStart"/>
      <w:r>
        <w:t>đơn</w:t>
      </w:r>
      <w:bookmarkEnd w:id="86"/>
      <w:bookmarkEnd w:id="87"/>
      <w:proofErr w:type="spell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E57B03" w:rsidRPr="00516C12" w14:paraId="20BE8DA4" w14:textId="77777777">
        <w:tc>
          <w:tcPr>
            <w:tcW w:w="957" w:type="pct"/>
            <w:shd w:val="clear" w:color="auto" w:fill="D9D9D9" w:themeFill="background1" w:themeFillShade="D9"/>
          </w:tcPr>
          <w:p w14:paraId="54D3486E" w14:textId="77777777" w:rsidR="00E57B03" w:rsidRPr="00516C12" w:rsidRDefault="00E57B03">
            <w:pPr>
              <w:rPr>
                <w:rFonts w:cs="Arial"/>
                <w:b/>
              </w:rPr>
            </w:pPr>
            <w:r w:rsidRPr="00516C12">
              <w:rPr>
                <w:rFonts w:cs="Arial"/>
                <w:b/>
              </w:rPr>
              <w:t>Objective</w:t>
            </w:r>
          </w:p>
        </w:tc>
        <w:tc>
          <w:tcPr>
            <w:tcW w:w="4043" w:type="pct"/>
          </w:tcPr>
          <w:p w14:paraId="488E9387" w14:textId="5D5A6C69" w:rsidR="00E57B03" w:rsidRPr="005E3B3E" w:rsidRDefault="00E57B03">
            <w:pPr>
              <w:rPr>
                <w:rFonts w:cs="Arial"/>
                <w:lang w:val="vi-VN"/>
              </w:rPr>
            </w:pPr>
            <w:proofErr w:type="spellStart"/>
            <w:r>
              <w:rPr>
                <w:rFonts w:cs="Arial"/>
                <w:lang w:val="en-US"/>
              </w:rPr>
              <w:t>Tính</w:t>
            </w:r>
            <w:proofErr w:type="spellEnd"/>
            <w:r>
              <w:rPr>
                <w:rFonts w:cs="Arial"/>
                <w:lang w:val="vi-VN"/>
              </w:rPr>
              <w:t xml:space="preserve"> năng này cho phép NSD chỉnh </w:t>
            </w:r>
            <w:proofErr w:type="gramStart"/>
            <w:r>
              <w:rPr>
                <w:rFonts w:cs="Arial"/>
                <w:lang w:val="vi-VN"/>
              </w:rPr>
              <w:t>sửa  đơn</w:t>
            </w:r>
            <w:proofErr w:type="gramEnd"/>
            <w:r>
              <w:rPr>
                <w:rFonts w:cs="Arial"/>
                <w:lang w:val="vi-VN"/>
              </w:rPr>
              <w:t xml:space="preserve"> xin nghỉ phép</w:t>
            </w:r>
          </w:p>
        </w:tc>
      </w:tr>
      <w:tr w:rsidR="00E57B03" w:rsidRPr="00516C12" w14:paraId="0B9A7713" w14:textId="77777777">
        <w:tc>
          <w:tcPr>
            <w:tcW w:w="957" w:type="pct"/>
            <w:shd w:val="clear" w:color="auto" w:fill="D9D9D9" w:themeFill="background1" w:themeFillShade="D9"/>
          </w:tcPr>
          <w:p w14:paraId="494CA01F" w14:textId="77777777" w:rsidR="00E57B03" w:rsidRPr="00516C12" w:rsidRDefault="00E57B03">
            <w:pPr>
              <w:rPr>
                <w:rFonts w:cs="Arial"/>
                <w:b/>
              </w:rPr>
            </w:pPr>
            <w:r w:rsidRPr="00516C12">
              <w:rPr>
                <w:rFonts w:cs="Arial"/>
                <w:b/>
              </w:rPr>
              <w:t>Actor</w:t>
            </w:r>
          </w:p>
        </w:tc>
        <w:tc>
          <w:tcPr>
            <w:tcW w:w="4043" w:type="pct"/>
          </w:tcPr>
          <w:p w14:paraId="1BA7B369" w14:textId="77777777" w:rsidR="00E57B03" w:rsidRPr="005E3B3E" w:rsidRDefault="00E57B03">
            <w:pPr>
              <w:rPr>
                <w:rFonts w:cs="Arial"/>
                <w:lang w:val="vi-VN"/>
              </w:rPr>
            </w:pPr>
            <w:r>
              <w:rPr>
                <w:rFonts w:cs="Arial"/>
                <w:lang w:val="vi-VN"/>
              </w:rPr>
              <w:t>Quản lý, Hr admin, System admin, Nhân viên</w:t>
            </w:r>
          </w:p>
        </w:tc>
      </w:tr>
      <w:tr w:rsidR="00E57B03" w:rsidRPr="00516C12" w14:paraId="09B4A5ED" w14:textId="77777777">
        <w:tc>
          <w:tcPr>
            <w:tcW w:w="957" w:type="pct"/>
            <w:shd w:val="clear" w:color="auto" w:fill="D9D9D9" w:themeFill="background1" w:themeFillShade="D9"/>
          </w:tcPr>
          <w:p w14:paraId="3FD6C2A8" w14:textId="77777777" w:rsidR="00E57B03" w:rsidRPr="00516C12" w:rsidRDefault="00E57B03">
            <w:pPr>
              <w:rPr>
                <w:rFonts w:cs="Arial"/>
                <w:b/>
              </w:rPr>
            </w:pPr>
            <w:r w:rsidRPr="00516C12">
              <w:rPr>
                <w:rFonts w:cs="Arial"/>
                <w:b/>
              </w:rPr>
              <w:t>Trigger</w:t>
            </w:r>
          </w:p>
        </w:tc>
        <w:tc>
          <w:tcPr>
            <w:tcW w:w="4043" w:type="pct"/>
          </w:tcPr>
          <w:p w14:paraId="2CF68E0F" w14:textId="4CFB7E0C" w:rsidR="00E57B03" w:rsidRPr="007241FA" w:rsidRDefault="007241FA">
            <w:pPr>
              <w:rPr>
                <w:rFonts w:cs="Arial"/>
                <w:lang w:val="vi-VN"/>
              </w:rPr>
            </w:pPr>
            <w:r>
              <w:rPr>
                <w:rFonts w:cs="Arial"/>
              </w:rPr>
              <w:t>Click</w:t>
            </w:r>
            <w:r>
              <w:rPr>
                <w:rFonts w:cs="Arial"/>
                <w:lang w:val="vi-VN"/>
              </w:rPr>
              <w:t xml:space="preserve"> </w:t>
            </w:r>
            <w:proofErr w:type="spellStart"/>
            <w:r>
              <w:rPr>
                <w:rFonts w:cs="Arial"/>
                <w:lang w:val="vi-VN"/>
              </w:rPr>
              <w:t>icon</w:t>
            </w:r>
            <w:proofErr w:type="spellEnd"/>
            <w:r>
              <w:rPr>
                <w:rFonts w:cs="Arial"/>
                <w:lang w:val="vi-VN"/>
              </w:rPr>
              <w:t xml:space="preserve"> </w:t>
            </w:r>
            <w:r w:rsidRPr="007241FA">
              <w:rPr>
                <w:rFonts w:cs="Arial"/>
                <w:noProof/>
                <w:lang w:val="vi-VN"/>
              </w:rPr>
              <w:drawing>
                <wp:inline distT="0" distB="0" distL="0" distR="0" wp14:anchorId="089254B2" wp14:editId="70C7D899">
                  <wp:extent cx="114301" cy="166689"/>
                  <wp:effectExtent l="0" t="0" r="0" b="5080"/>
                  <wp:docPr id="1166267904" name="Picture 116626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67904" name=""/>
                          <pic:cNvPicPr/>
                        </pic:nvPicPr>
                        <pic:blipFill>
                          <a:blip r:embed="rId44"/>
                          <a:stretch>
                            <a:fillRect/>
                          </a:stretch>
                        </pic:blipFill>
                        <pic:spPr>
                          <a:xfrm>
                            <a:off x="0" y="0"/>
                            <a:ext cx="114301" cy="166689"/>
                          </a:xfrm>
                          <a:prstGeom prst="rect">
                            <a:avLst/>
                          </a:prstGeom>
                        </pic:spPr>
                      </pic:pic>
                    </a:graphicData>
                  </a:graphic>
                </wp:inline>
              </w:drawing>
            </w:r>
            <w:r>
              <w:rPr>
                <w:rFonts w:cs="Arial"/>
                <w:lang w:val="vi-VN"/>
              </w:rPr>
              <w:t xml:space="preserve"> trên </w:t>
            </w:r>
            <w:r>
              <w:rPr>
                <w:rFonts w:cs="Arial"/>
                <w:lang w:val="vi-VN"/>
              </w:rPr>
              <w:fldChar w:fldCharType="begin"/>
            </w:r>
            <w:r>
              <w:rPr>
                <w:rFonts w:cs="Arial"/>
                <w:lang w:val="vi-VN"/>
              </w:rPr>
              <w:instrText xml:space="preserve"> REF _Ref155477117 \h </w:instrText>
            </w:r>
            <w:r>
              <w:rPr>
                <w:rFonts w:cs="Arial"/>
                <w:lang w:val="vi-VN"/>
              </w:rPr>
            </w:r>
            <w:r>
              <w:rPr>
                <w:rFonts w:cs="Arial"/>
                <w:lang w:val="vi-VN"/>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danh</w:t>
            </w:r>
            <w:proofErr w:type="spellEnd"/>
            <w:r w:rsidR="005E1475">
              <w:t xml:space="preserve"> </w:t>
            </w:r>
            <w:proofErr w:type="spellStart"/>
            <w:r w:rsidR="005E1475">
              <w:t>sách</w:t>
            </w:r>
            <w:proofErr w:type="spellEnd"/>
            <w:r w:rsidR="005E1475">
              <w:t xml:space="preserve"> </w:t>
            </w:r>
            <w:proofErr w:type="spellStart"/>
            <w:r w:rsidR="005E1475">
              <w:t>đơn</w:t>
            </w:r>
            <w:proofErr w:type="spellEnd"/>
            <w:r w:rsidR="005E1475">
              <w:t xml:space="preserve"> </w:t>
            </w:r>
            <w:proofErr w:type="spellStart"/>
            <w:r w:rsidR="005E1475">
              <w:t>xin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sidR="005E1475">
              <w:t xml:space="preserve"> </w:t>
            </w:r>
            <w:proofErr w:type="spellStart"/>
            <w:r w:rsidR="005E1475">
              <w:t>của</w:t>
            </w:r>
            <w:proofErr w:type="spellEnd"/>
            <w:r w:rsidR="005E1475">
              <w:t xml:space="preserve"> </w:t>
            </w:r>
            <w:proofErr w:type="spellStart"/>
            <w:r w:rsidR="005E1475">
              <w:t>tôi</w:t>
            </w:r>
            <w:proofErr w:type="spellEnd"/>
            <w:r>
              <w:rPr>
                <w:rFonts w:cs="Arial"/>
                <w:lang w:val="vi-VN"/>
              </w:rPr>
              <w:fldChar w:fldCharType="end"/>
            </w:r>
            <w:r>
              <w:rPr>
                <w:rFonts w:cs="Arial"/>
                <w:lang w:val="vi-VN"/>
              </w:rPr>
              <w:t xml:space="preserve"> hoặc </w:t>
            </w:r>
            <w:proofErr w:type="spellStart"/>
            <w:r>
              <w:rPr>
                <w:rFonts w:cs="Arial"/>
                <w:lang w:val="vi-VN"/>
              </w:rPr>
              <w:t>button</w:t>
            </w:r>
            <w:proofErr w:type="spellEnd"/>
            <w:r>
              <w:rPr>
                <w:rFonts w:cs="Arial"/>
                <w:lang w:val="vi-VN"/>
              </w:rPr>
              <w:t xml:space="preserve"> “Chỉnh sửa” </w:t>
            </w:r>
            <w:r>
              <w:rPr>
                <w:rFonts w:cs="Arial"/>
                <w:lang w:val="vi-VN"/>
              </w:rPr>
              <w:fldChar w:fldCharType="begin"/>
            </w:r>
            <w:r>
              <w:rPr>
                <w:rFonts w:cs="Arial"/>
                <w:lang w:val="vi-VN"/>
              </w:rPr>
              <w:instrText xml:space="preserve"> REF _Ref155271594 \h </w:instrText>
            </w:r>
            <w:r>
              <w:rPr>
                <w:rFonts w:cs="Arial"/>
                <w:lang w:val="vi-VN"/>
              </w:rPr>
            </w:r>
            <w:r>
              <w:rPr>
                <w:rFonts w:cs="Arial"/>
                <w:lang w:val="vi-VN"/>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xem</w:t>
            </w:r>
            <w:proofErr w:type="spellEnd"/>
            <w:r w:rsidR="005E1475">
              <w:t xml:space="preserve"> chi </w:t>
            </w:r>
            <w:proofErr w:type="spellStart"/>
            <w:r w:rsidR="005E1475">
              <w:t>tiết</w:t>
            </w:r>
            <w:proofErr w:type="spellEnd"/>
            <w:r w:rsidR="005E1475">
              <w:t xml:space="preserve"> </w:t>
            </w:r>
            <w:proofErr w:type="spellStart"/>
            <w:r w:rsidR="005E1475">
              <w:t>đơn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Pr>
                <w:rFonts w:cs="Arial"/>
                <w:lang w:val="vi-VN"/>
              </w:rPr>
              <w:fldChar w:fldCharType="end"/>
            </w:r>
          </w:p>
        </w:tc>
      </w:tr>
      <w:tr w:rsidR="00E57B03" w:rsidRPr="00516C12" w14:paraId="1EB9E936" w14:textId="77777777">
        <w:tc>
          <w:tcPr>
            <w:tcW w:w="957" w:type="pct"/>
            <w:shd w:val="clear" w:color="auto" w:fill="D9D9D9" w:themeFill="background1" w:themeFillShade="D9"/>
          </w:tcPr>
          <w:p w14:paraId="724E2BB8" w14:textId="77777777" w:rsidR="00E57B03" w:rsidRPr="00516C12" w:rsidRDefault="00E57B03">
            <w:pPr>
              <w:rPr>
                <w:rFonts w:cs="Arial"/>
                <w:b/>
              </w:rPr>
            </w:pPr>
            <w:r w:rsidRPr="00516C12">
              <w:rPr>
                <w:rFonts w:cs="Arial"/>
                <w:b/>
              </w:rPr>
              <w:t>Pre-conditions</w:t>
            </w:r>
          </w:p>
        </w:tc>
        <w:tc>
          <w:tcPr>
            <w:tcW w:w="4043" w:type="pct"/>
          </w:tcPr>
          <w:p w14:paraId="3BF01BA5" w14:textId="77777777" w:rsidR="00E57B03" w:rsidRDefault="00E57B03">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p w14:paraId="05614EB4" w14:textId="64114771" w:rsidR="00E57B03" w:rsidRPr="003A748B" w:rsidRDefault="00E57B03">
            <w:pPr>
              <w:pStyle w:val="BulletList1"/>
            </w:pPr>
            <w:r>
              <w:rPr>
                <w:lang w:val="vi-VN"/>
              </w:rPr>
              <w:lastRenderedPageBreak/>
              <w:t>[Status] = “Đã lưu nháp”</w:t>
            </w:r>
            <w:r w:rsidR="007241FA">
              <w:rPr>
                <w:lang w:val="vi-VN"/>
              </w:rPr>
              <w:t xml:space="preserve"> Or “Đã từ chối bởi quản lý” Or “Đã từ chối bởi Hr”</w:t>
            </w:r>
          </w:p>
          <w:p w14:paraId="011506FE" w14:textId="77777777" w:rsidR="00E57B03" w:rsidRPr="005E3B3E" w:rsidRDefault="00E57B03">
            <w:pPr>
              <w:pStyle w:val="BulletList1"/>
            </w:pPr>
            <w:r>
              <w:rPr>
                <w:lang w:val="vi-VN"/>
              </w:rPr>
              <w:t>Current user là người tạo bản ghi đơn xin nghỉ phép</w:t>
            </w:r>
          </w:p>
        </w:tc>
      </w:tr>
      <w:tr w:rsidR="00E57B03" w:rsidRPr="00516C12" w14:paraId="7FAA796B" w14:textId="77777777">
        <w:tc>
          <w:tcPr>
            <w:tcW w:w="957" w:type="pct"/>
            <w:shd w:val="clear" w:color="auto" w:fill="D9D9D9" w:themeFill="background1" w:themeFillShade="D9"/>
          </w:tcPr>
          <w:p w14:paraId="5D34732A" w14:textId="77777777" w:rsidR="00E57B03" w:rsidRPr="00516C12" w:rsidRDefault="00E57B03">
            <w:pPr>
              <w:rPr>
                <w:rFonts w:cs="Arial"/>
                <w:b/>
              </w:rPr>
            </w:pPr>
            <w:r w:rsidRPr="00516C12">
              <w:rPr>
                <w:rFonts w:cs="Arial"/>
                <w:b/>
              </w:rPr>
              <w:lastRenderedPageBreak/>
              <w:t>Post-condition</w:t>
            </w:r>
          </w:p>
        </w:tc>
        <w:tc>
          <w:tcPr>
            <w:tcW w:w="4043" w:type="pct"/>
          </w:tcPr>
          <w:p w14:paraId="40330097" w14:textId="2F3E8D93" w:rsidR="00E57B03" w:rsidRPr="00BD77BF" w:rsidRDefault="007241FA">
            <w:pPr>
              <w:rPr>
                <w:rFonts w:cs="Arial"/>
                <w:lang w:val="vi-VN"/>
              </w:rPr>
            </w:pPr>
            <w:r>
              <w:rPr>
                <w:rFonts w:cs="Arial"/>
                <w:lang w:val="vi-VN"/>
              </w:rPr>
              <w:t xml:space="preserve">Chỉnh sửa </w:t>
            </w:r>
            <w:r w:rsidR="00E57B03">
              <w:rPr>
                <w:rFonts w:cs="Arial"/>
                <w:lang w:val="vi-VN"/>
              </w:rPr>
              <w:t xml:space="preserve">đơn xin nghỉ phép </w:t>
            </w:r>
            <w:r>
              <w:rPr>
                <w:rFonts w:cs="Arial"/>
                <w:lang w:val="vi-VN"/>
              </w:rPr>
              <w:t>thành công</w:t>
            </w:r>
          </w:p>
        </w:tc>
      </w:tr>
    </w:tbl>
    <w:p w14:paraId="0E75B5FC" w14:textId="77777777" w:rsidR="00E57B03" w:rsidRPr="00E57B03" w:rsidRDefault="00E57B03" w:rsidP="00E57B03">
      <w:pPr>
        <w:rPr>
          <w:lang w:val="en-US" w:eastAsia="en-US"/>
        </w:rPr>
      </w:pPr>
    </w:p>
    <w:p w14:paraId="2F61FBEA" w14:textId="4D4BD66E" w:rsidR="006624D3" w:rsidRDefault="006624D3" w:rsidP="006624D3">
      <w:pPr>
        <w:pStyle w:val="Heading3"/>
      </w:pPr>
      <w:bookmarkStart w:id="88" w:name="_Toc155375230"/>
      <w:proofErr w:type="spellStart"/>
      <w:r>
        <w:t>Xóa</w:t>
      </w:r>
      <w:proofErr w:type="spellEnd"/>
      <w:r>
        <w:t xml:space="preserve"> </w:t>
      </w:r>
      <w:proofErr w:type="spellStart"/>
      <w:r>
        <w:t>đơn</w:t>
      </w:r>
      <w:bookmarkEnd w:id="88"/>
      <w:proofErr w:type="spell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662B39" w:rsidRPr="00516C12" w14:paraId="101A4344" w14:textId="77777777">
        <w:tc>
          <w:tcPr>
            <w:tcW w:w="957" w:type="pct"/>
            <w:shd w:val="clear" w:color="auto" w:fill="D9D9D9" w:themeFill="background1" w:themeFillShade="D9"/>
          </w:tcPr>
          <w:p w14:paraId="7D6BE484" w14:textId="77777777" w:rsidR="00662B39" w:rsidRPr="00516C12" w:rsidRDefault="00662B39">
            <w:pPr>
              <w:rPr>
                <w:rFonts w:cs="Arial"/>
                <w:b/>
              </w:rPr>
            </w:pPr>
            <w:r w:rsidRPr="00516C12">
              <w:rPr>
                <w:rFonts w:cs="Arial"/>
                <w:b/>
              </w:rPr>
              <w:t>Objective</w:t>
            </w:r>
          </w:p>
        </w:tc>
        <w:tc>
          <w:tcPr>
            <w:tcW w:w="4043" w:type="pct"/>
          </w:tcPr>
          <w:p w14:paraId="2F2A981C" w14:textId="4FFF3CDD" w:rsidR="00662B39" w:rsidRPr="005E3B3E" w:rsidRDefault="00662B39">
            <w:pPr>
              <w:rPr>
                <w:rFonts w:cs="Arial"/>
                <w:lang w:val="vi-VN"/>
              </w:rPr>
            </w:pPr>
            <w:proofErr w:type="spellStart"/>
            <w:r>
              <w:rPr>
                <w:rFonts w:cs="Arial"/>
                <w:lang w:val="en-US"/>
              </w:rPr>
              <w:t>Tính</w:t>
            </w:r>
            <w:proofErr w:type="spellEnd"/>
            <w:r>
              <w:rPr>
                <w:rFonts w:cs="Arial"/>
                <w:lang w:val="vi-VN"/>
              </w:rPr>
              <w:t xml:space="preserve"> năng này cho phép NSD </w:t>
            </w:r>
            <w:proofErr w:type="gramStart"/>
            <w:r>
              <w:rPr>
                <w:rFonts w:cs="Arial"/>
                <w:lang w:val="vi-VN"/>
              </w:rPr>
              <w:t>xóa  đơn</w:t>
            </w:r>
            <w:proofErr w:type="gramEnd"/>
            <w:r>
              <w:rPr>
                <w:rFonts w:cs="Arial"/>
                <w:lang w:val="vi-VN"/>
              </w:rPr>
              <w:t xml:space="preserve"> xin nghỉ phép</w:t>
            </w:r>
          </w:p>
        </w:tc>
      </w:tr>
      <w:tr w:rsidR="00662B39" w:rsidRPr="00516C12" w14:paraId="3D50C5A2" w14:textId="77777777">
        <w:tc>
          <w:tcPr>
            <w:tcW w:w="957" w:type="pct"/>
            <w:shd w:val="clear" w:color="auto" w:fill="D9D9D9" w:themeFill="background1" w:themeFillShade="D9"/>
          </w:tcPr>
          <w:p w14:paraId="5A933A0E" w14:textId="77777777" w:rsidR="00662B39" w:rsidRPr="00516C12" w:rsidRDefault="00662B39">
            <w:pPr>
              <w:rPr>
                <w:rFonts w:cs="Arial"/>
                <w:b/>
              </w:rPr>
            </w:pPr>
            <w:r w:rsidRPr="00516C12">
              <w:rPr>
                <w:rFonts w:cs="Arial"/>
                <w:b/>
              </w:rPr>
              <w:t>Actor</w:t>
            </w:r>
          </w:p>
        </w:tc>
        <w:tc>
          <w:tcPr>
            <w:tcW w:w="4043" w:type="pct"/>
          </w:tcPr>
          <w:p w14:paraId="5D270752" w14:textId="77777777" w:rsidR="00662B39" w:rsidRPr="005E3B3E" w:rsidRDefault="00662B39">
            <w:pPr>
              <w:rPr>
                <w:rFonts w:cs="Arial"/>
                <w:lang w:val="vi-VN"/>
              </w:rPr>
            </w:pPr>
            <w:r>
              <w:rPr>
                <w:rFonts w:cs="Arial"/>
                <w:lang w:val="vi-VN"/>
              </w:rPr>
              <w:t>Quản lý, Hr admin, System admin, Nhân viên</w:t>
            </w:r>
          </w:p>
        </w:tc>
      </w:tr>
      <w:tr w:rsidR="00662B39" w:rsidRPr="00516C12" w14:paraId="00659B00" w14:textId="77777777">
        <w:tc>
          <w:tcPr>
            <w:tcW w:w="957" w:type="pct"/>
            <w:shd w:val="clear" w:color="auto" w:fill="D9D9D9" w:themeFill="background1" w:themeFillShade="D9"/>
          </w:tcPr>
          <w:p w14:paraId="5EBAA075" w14:textId="77777777" w:rsidR="00662B39" w:rsidRPr="00516C12" w:rsidRDefault="00662B39">
            <w:pPr>
              <w:rPr>
                <w:rFonts w:cs="Arial"/>
                <w:b/>
              </w:rPr>
            </w:pPr>
            <w:r w:rsidRPr="00516C12">
              <w:rPr>
                <w:rFonts w:cs="Arial"/>
                <w:b/>
              </w:rPr>
              <w:t>Trigger</w:t>
            </w:r>
          </w:p>
        </w:tc>
        <w:tc>
          <w:tcPr>
            <w:tcW w:w="4043" w:type="pct"/>
          </w:tcPr>
          <w:p w14:paraId="38AA82B8" w14:textId="1153970E" w:rsidR="00662B39" w:rsidRPr="00D60CE7" w:rsidRDefault="00662B39">
            <w:pPr>
              <w:rPr>
                <w:rFonts w:cs="Arial"/>
                <w:lang w:val="vi-VN"/>
              </w:rPr>
            </w:pPr>
            <w:r>
              <w:rPr>
                <w:rFonts w:cs="Arial"/>
              </w:rPr>
              <w:t>Click</w:t>
            </w:r>
            <w:r>
              <w:rPr>
                <w:rFonts w:cs="Arial"/>
                <w:lang w:val="vi-VN"/>
              </w:rPr>
              <w:t xml:space="preserve"> Icon </w:t>
            </w:r>
            <w:proofErr w:type="gramStart"/>
            <w:r w:rsidR="003A748B">
              <w:rPr>
                <w:rFonts w:cs="Arial"/>
                <w:noProof/>
                <w:lang w:val="vi-VN"/>
              </w:rPr>
              <w:t>xóa</w:t>
            </w:r>
            <w:r>
              <w:rPr>
                <w:rFonts w:cs="Arial"/>
                <w:noProof/>
                <w:lang w:val="vi-VN"/>
              </w:rPr>
              <w:t xml:space="preserve"> </w:t>
            </w:r>
            <w:r>
              <w:rPr>
                <w:rFonts w:cs="Arial"/>
                <w:lang w:val="vi-VN"/>
              </w:rPr>
              <w:t xml:space="preserve"> trên</w:t>
            </w:r>
            <w:proofErr w:type="gramEnd"/>
            <w:r>
              <w:rPr>
                <w:rFonts w:cs="Arial"/>
                <w:lang w:val="vi-VN"/>
              </w:rPr>
              <w:t xml:space="preserve"> màn Danh sách đơn xin nghỉ phép</w:t>
            </w:r>
            <w:r w:rsidR="003A748B">
              <w:rPr>
                <w:rFonts w:cs="Arial"/>
                <w:lang w:val="vi-VN"/>
              </w:rPr>
              <w:t xml:space="preserve"> của tôi</w:t>
            </w:r>
          </w:p>
        </w:tc>
      </w:tr>
      <w:tr w:rsidR="00662B39" w:rsidRPr="00516C12" w14:paraId="561E63C6" w14:textId="77777777">
        <w:tc>
          <w:tcPr>
            <w:tcW w:w="957" w:type="pct"/>
            <w:shd w:val="clear" w:color="auto" w:fill="D9D9D9" w:themeFill="background1" w:themeFillShade="D9"/>
          </w:tcPr>
          <w:p w14:paraId="54F7ED6C" w14:textId="77777777" w:rsidR="00662B39" w:rsidRPr="00516C12" w:rsidRDefault="00662B39">
            <w:pPr>
              <w:rPr>
                <w:rFonts w:cs="Arial"/>
                <w:b/>
              </w:rPr>
            </w:pPr>
            <w:r w:rsidRPr="00516C12">
              <w:rPr>
                <w:rFonts w:cs="Arial"/>
                <w:b/>
              </w:rPr>
              <w:t>Pre-conditions</w:t>
            </w:r>
          </w:p>
        </w:tc>
        <w:tc>
          <w:tcPr>
            <w:tcW w:w="4043" w:type="pct"/>
          </w:tcPr>
          <w:p w14:paraId="1FD523B9" w14:textId="77777777" w:rsidR="00662B39" w:rsidRDefault="00662B39">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p w14:paraId="50C60E64" w14:textId="77777777" w:rsidR="003A748B" w:rsidRPr="003A748B" w:rsidRDefault="003A748B">
            <w:pPr>
              <w:pStyle w:val="BulletList1"/>
            </w:pPr>
            <w:r>
              <w:rPr>
                <w:lang w:val="vi-VN"/>
              </w:rPr>
              <w:t>[Status] = “Đã lưu nháp”</w:t>
            </w:r>
          </w:p>
          <w:p w14:paraId="465C1856" w14:textId="25CA978C" w:rsidR="003A748B" w:rsidRPr="005E3B3E" w:rsidRDefault="003A748B">
            <w:pPr>
              <w:pStyle w:val="BulletList1"/>
            </w:pPr>
            <w:r>
              <w:rPr>
                <w:lang w:val="vi-VN"/>
              </w:rPr>
              <w:t>Current user là người tạo bản ghi đơn xin nghỉ phép</w:t>
            </w:r>
          </w:p>
        </w:tc>
      </w:tr>
      <w:tr w:rsidR="00662B39" w:rsidRPr="00516C12" w14:paraId="52B08E2C" w14:textId="77777777">
        <w:tc>
          <w:tcPr>
            <w:tcW w:w="957" w:type="pct"/>
            <w:shd w:val="clear" w:color="auto" w:fill="D9D9D9" w:themeFill="background1" w:themeFillShade="D9"/>
          </w:tcPr>
          <w:p w14:paraId="66E6762C" w14:textId="77777777" w:rsidR="00662B39" w:rsidRPr="00516C12" w:rsidRDefault="00662B39">
            <w:pPr>
              <w:rPr>
                <w:rFonts w:cs="Arial"/>
                <w:b/>
              </w:rPr>
            </w:pPr>
            <w:r w:rsidRPr="00516C12">
              <w:rPr>
                <w:rFonts w:cs="Arial"/>
                <w:b/>
              </w:rPr>
              <w:t>Post-condition</w:t>
            </w:r>
          </w:p>
        </w:tc>
        <w:tc>
          <w:tcPr>
            <w:tcW w:w="4043" w:type="pct"/>
          </w:tcPr>
          <w:p w14:paraId="32506E9F" w14:textId="0B578B6F" w:rsidR="00662B39" w:rsidRPr="00BD77BF" w:rsidRDefault="003A748B">
            <w:pPr>
              <w:rPr>
                <w:rFonts w:cs="Arial"/>
                <w:lang w:val="vi-VN"/>
              </w:rPr>
            </w:pPr>
            <w:r>
              <w:rPr>
                <w:rFonts w:cs="Arial"/>
                <w:lang w:val="vi-VN"/>
              </w:rPr>
              <w:t xml:space="preserve">Xóa đơn xin nghỉ phép ra khỏi </w:t>
            </w:r>
            <w:r w:rsidR="007241FA">
              <w:rPr>
                <w:rFonts w:cs="Arial"/>
                <w:lang w:val="vi-VN"/>
              </w:rPr>
              <w:t>csdl</w:t>
            </w:r>
          </w:p>
        </w:tc>
      </w:tr>
    </w:tbl>
    <w:p w14:paraId="5A4B019A" w14:textId="77777777" w:rsidR="00662B39" w:rsidRDefault="00662B39" w:rsidP="00662B39">
      <w:pPr>
        <w:rPr>
          <w:b/>
          <w:bCs/>
          <w:color w:val="1F4E79" w:themeColor="accent1" w:themeShade="80"/>
          <w:sz w:val="22"/>
          <w:szCs w:val="22"/>
          <w:lang w:val="vi-VN" w:eastAsia="en-US"/>
        </w:rPr>
      </w:pPr>
      <w:r w:rsidRPr="00BD77BF">
        <w:rPr>
          <w:b/>
          <w:bCs/>
          <w:color w:val="1F4E79" w:themeColor="accent1" w:themeShade="80"/>
          <w:sz w:val="22"/>
          <w:szCs w:val="22"/>
          <w:lang w:val="en-US" w:eastAsia="en-US"/>
        </w:rPr>
        <w:t>Activity</w:t>
      </w:r>
      <w:r w:rsidRPr="00BD77BF">
        <w:rPr>
          <w:b/>
          <w:bCs/>
          <w:color w:val="1F4E79" w:themeColor="accent1" w:themeShade="80"/>
          <w:sz w:val="22"/>
          <w:szCs w:val="22"/>
          <w:lang w:val="vi-VN" w:eastAsia="en-US"/>
        </w:rPr>
        <w:t xml:space="preserve"> Flow</w:t>
      </w:r>
    </w:p>
    <w:p w14:paraId="0C1E31DF" w14:textId="1279E7F4" w:rsidR="00662B39" w:rsidRDefault="00662B39" w:rsidP="00662B39">
      <w:pPr>
        <w:rPr>
          <w:lang w:val="en-US" w:eastAsia="en-US"/>
        </w:rPr>
      </w:pPr>
      <w:r>
        <w:rPr>
          <w:noProof/>
          <w:lang w:val="en-US" w:eastAsia="en-US"/>
        </w:rPr>
        <w:lastRenderedPageBreak/>
        <w:drawing>
          <wp:inline distT="0" distB="0" distL="0" distR="0" wp14:anchorId="69C43855" wp14:editId="481EA137">
            <wp:extent cx="5943600" cy="5532120"/>
            <wp:effectExtent l="0" t="0" r="0" b="0"/>
            <wp:docPr id="1799000116" name="Picture 17990001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00116" name="Picture 1" descr="A diagram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5532120"/>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3A748B" w:rsidRPr="005E0A80" w14:paraId="64BA6535" w14:textId="77777777" w:rsidTr="003A748B">
        <w:trPr>
          <w:trHeight w:val="6288"/>
        </w:trPr>
        <w:tc>
          <w:tcPr>
            <w:tcW w:w="548" w:type="pct"/>
          </w:tcPr>
          <w:p w14:paraId="148D708B" w14:textId="77777777" w:rsidR="003A748B" w:rsidRDefault="003A748B">
            <w:pPr>
              <w:rPr>
                <w:rFonts w:cs="Arial"/>
                <w:szCs w:val="20"/>
                <w:lang w:val="vi-VN" w:eastAsia="en-US"/>
              </w:rPr>
            </w:pPr>
            <w:r>
              <w:rPr>
                <w:rFonts w:cs="Arial"/>
                <w:szCs w:val="20"/>
                <w:lang w:eastAsia="en-US"/>
              </w:rPr>
              <w:lastRenderedPageBreak/>
              <w:t>(2</w:t>
            </w:r>
            <w:r>
              <w:rPr>
                <w:rFonts w:cs="Arial"/>
                <w:szCs w:val="20"/>
                <w:lang w:val="vi-VN" w:eastAsia="en-US"/>
              </w:rPr>
              <w:t>)</w:t>
            </w:r>
          </w:p>
          <w:p w14:paraId="11234550" w14:textId="77777777" w:rsidR="003A748B" w:rsidRPr="003764FC" w:rsidRDefault="003A748B">
            <w:pPr>
              <w:rPr>
                <w:rFonts w:cs="Arial"/>
                <w:szCs w:val="20"/>
                <w:lang w:val="vi-VN" w:eastAsia="en-US"/>
              </w:rPr>
            </w:pPr>
            <w:r>
              <w:rPr>
                <w:rFonts w:cs="Arial"/>
                <w:szCs w:val="20"/>
                <w:lang w:val="vi-VN" w:eastAsia="en-US"/>
              </w:rPr>
              <w:t>(2.1), (2.2)</w:t>
            </w:r>
          </w:p>
        </w:tc>
        <w:tc>
          <w:tcPr>
            <w:tcW w:w="548" w:type="pct"/>
            <w:shd w:val="clear" w:color="auto" w:fill="auto"/>
          </w:tcPr>
          <w:p w14:paraId="1126C61D" w14:textId="09A4322F" w:rsidR="003A748B" w:rsidRDefault="003A748B">
            <w:pPr>
              <w:pStyle w:val="Caption"/>
              <w:jc w:val="left"/>
            </w:pPr>
            <w:r>
              <w:t xml:space="preserve">BR </w:t>
            </w:r>
            <w:r>
              <w:fldChar w:fldCharType="begin"/>
            </w:r>
            <w:r>
              <w:instrText xml:space="preserve"> SEQ BR \* ARABIC </w:instrText>
            </w:r>
            <w:r>
              <w:fldChar w:fldCharType="separate"/>
            </w:r>
            <w:r w:rsidR="005E1475">
              <w:rPr>
                <w:noProof/>
              </w:rPr>
              <w:t>28</w:t>
            </w:r>
            <w:r>
              <w:fldChar w:fldCharType="end"/>
            </w:r>
          </w:p>
        </w:tc>
        <w:tc>
          <w:tcPr>
            <w:tcW w:w="3904" w:type="pct"/>
            <w:shd w:val="clear" w:color="auto" w:fill="auto"/>
          </w:tcPr>
          <w:p w14:paraId="178AF4EB" w14:textId="77777777" w:rsidR="003A748B" w:rsidRDefault="003A748B">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show dialog</w:t>
            </w:r>
            <w:r w:rsidRPr="00386665">
              <w:rPr>
                <w:rFonts w:cs="Arial"/>
                <w:b/>
                <w:szCs w:val="20"/>
                <w:u w:val="single"/>
                <w:lang w:eastAsia="en-US"/>
              </w:rPr>
              <w:t>:</w:t>
            </w:r>
          </w:p>
          <w:p w14:paraId="48E29F8E" w14:textId="77777777" w:rsidR="003A748B" w:rsidRDefault="003A748B">
            <w:pPr>
              <w:rPr>
                <w:lang w:val="vi-VN"/>
              </w:rPr>
            </w:pPr>
            <w:proofErr w:type="spellStart"/>
            <w:r>
              <w:t>Hệ</w:t>
            </w:r>
            <w:proofErr w:type="spellEnd"/>
            <w:r>
              <w:rPr>
                <w:lang w:val="vi-VN"/>
              </w:rPr>
              <w:t xml:space="preserve"> thống sẽ </w:t>
            </w:r>
            <w:proofErr w:type="spellStart"/>
            <w:r>
              <w:rPr>
                <w:lang w:val="vi-VN"/>
              </w:rPr>
              <w:t>show</w:t>
            </w:r>
            <w:proofErr w:type="spellEnd"/>
            <w:r>
              <w:rPr>
                <w:lang w:val="vi-VN"/>
              </w:rPr>
              <w:t xml:space="preserve"> 1 </w:t>
            </w:r>
            <w:proofErr w:type="spellStart"/>
            <w:r>
              <w:rPr>
                <w:lang w:val="vi-VN"/>
              </w:rPr>
              <w:t>dialog</w:t>
            </w:r>
            <w:proofErr w:type="spellEnd"/>
            <w:r>
              <w:rPr>
                <w:lang w:val="vi-VN"/>
              </w:rPr>
              <w:t xml:space="preserve"> với nội dung sau:</w:t>
            </w:r>
          </w:p>
          <w:p w14:paraId="390FEFAA" w14:textId="77777777" w:rsidR="003A748B" w:rsidRDefault="003A748B">
            <w:pPr>
              <w:pStyle w:val="BulletList1"/>
            </w:pPr>
            <w:proofErr w:type="spellStart"/>
            <w:r>
              <w:t>Màn</w:t>
            </w:r>
            <w:proofErr w:type="spellEnd"/>
            <w:r>
              <w:t xml:space="preserve"> </w:t>
            </w:r>
            <w:proofErr w:type="spellStart"/>
            <w:r>
              <w:t>hình</w:t>
            </w:r>
            <w:proofErr w:type="spellEnd"/>
          </w:p>
          <w:p w14:paraId="336A27DF" w14:textId="1EBAE31A" w:rsidR="003A748B" w:rsidRDefault="003A748B">
            <w:pPr>
              <w:rPr>
                <w:lang w:val="vi-VN"/>
              </w:rPr>
            </w:pPr>
            <w:r w:rsidRPr="003A748B">
              <w:rPr>
                <w:noProof/>
                <w:lang w:val="vi-VN"/>
              </w:rPr>
              <w:drawing>
                <wp:inline distT="0" distB="0" distL="0" distR="0" wp14:anchorId="02A71F5C" wp14:editId="606AC7C3">
                  <wp:extent cx="2528906" cy="1585924"/>
                  <wp:effectExtent l="0" t="0" r="5080" b="0"/>
                  <wp:docPr id="2089777827" name="Picture 208977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7827" name=""/>
                          <pic:cNvPicPr/>
                        </pic:nvPicPr>
                        <pic:blipFill>
                          <a:blip r:embed="rId46"/>
                          <a:stretch>
                            <a:fillRect/>
                          </a:stretch>
                        </pic:blipFill>
                        <pic:spPr>
                          <a:xfrm>
                            <a:off x="0" y="0"/>
                            <a:ext cx="2528906" cy="1585924"/>
                          </a:xfrm>
                          <a:prstGeom prst="rect">
                            <a:avLst/>
                          </a:prstGeom>
                        </pic:spPr>
                      </pic:pic>
                    </a:graphicData>
                  </a:graphic>
                </wp:inline>
              </w:drawing>
            </w:r>
          </w:p>
          <w:p w14:paraId="0A886B0F" w14:textId="7C1B30DB" w:rsidR="003A748B" w:rsidRDefault="003A748B">
            <w:pPr>
              <w:pStyle w:val="Level2"/>
            </w:pPr>
            <w:r>
              <w:t>Message: “Bạn có chắc muốn xóa đơn này không?”</w:t>
            </w:r>
          </w:p>
          <w:p w14:paraId="2E7FD825" w14:textId="77777777" w:rsidR="003A748B" w:rsidRDefault="003A748B">
            <w:pPr>
              <w:pStyle w:val="Level2"/>
            </w:pPr>
            <w:r>
              <w:t>Dialog type: “Hủy bỏ/Xóa”</w:t>
            </w:r>
          </w:p>
          <w:p w14:paraId="7993D808" w14:textId="77777777" w:rsidR="003A748B" w:rsidRPr="005E0A80" w:rsidRDefault="003A748B">
            <w:pPr>
              <w:pStyle w:val="BulletList1"/>
              <w:rPr>
                <w:lang w:val="vi-VN"/>
              </w:rPr>
            </w:pPr>
            <w:r w:rsidRPr="005E0A80">
              <w:rPr>
                <w:lang w:val="vi-VN"/>
              </w:rPr>
              <w:t xml:space="preserve">Trường hợp NSD </w:t>
            </w:r>
            <w:proofErr w:type="spellStart"/>
            <w:r w:rsidRPr="005E0A80">
              <w:rPr>
                <w:lang w:val="vi-VN"/>
              </w:rPr>
              <w:t>click</w:t>
            </w:r>
            <w:proofErr w:type="spellEnd"/>
            <w:r w:rsidRPr="005E0A80">
              <w:rPr>
                <w:lang w:val="vi-VN"/>
              </w:rPr>
              <w:t xml:space="preserve"> vào </w:t>
            </w:r>
            <w:proofErr w:type="spellStart"/>
            <w:r w:rsidRPr="005E0A80">
              <w:rPr>
                <w:lang w:val="vi-VN"/>
              </w:rPr>
              <w:t>button</w:t>
            </w:r>
            <w:proofErr w:type="spellEnd"/>
            <w:r w:rsidRPr="005E0A80">
              <w:rPr>
                <w:lang w:val="vi-VN"/>
              </w:rPr>
              <w:t xml:space="preserve"> “Hủy bỏ” OR “X” thì hệ thống sẽ đóng </w:t>
            </w:r>
            <w:proofErr w:type="spellStart"/>
            <w:r w:rsidRPr="005E0A80">
              <w:rPr>
                <w:lang w:val="vi-VN"/>
              </w:rPr>
              <w:t>dialog</w:t>
            </w:r>
            <w:proofErr w:type="spellEnd"/>
            <w:r w:rsidRPr="005E0A80">
              <w:rPr>
                <w:lang w:val="vi-VN"/>
              </w:rPr>
              <w:t xml:space="preserve"> lại và không thực hiện bất kỳ hành động nào</w:t>
            </w:r>
          </w:p>
          <w:p w14:paraId="37D3ADE2" w14:textId="77777777" w:rsidR="003A748B" w:rsidRPr="005E0A80" w:rsidRDefault="003A748B">
            <w:pPr>
              <w:pStyle w:val="BulletList1"/>
              <w:rPr>
                <w:lang w:val="vi-VN"/>
              </w:rPr>
            </w:pPr>
            <w:r w:rsidRPr="005E0A80">
              <w:rPr>
                <w:lang w:val="vi-VN"/>
              </w:rPr>
              <w:t xml:space="preserve">Trường hợp NSD </w:t>
            </w:r>
            <w:proofErr w:type="spellStart"/>
            <w:r w:rsidRPr="005E0A80">
              <w:rPr>
                <w:lang w:val="vi-VN"/>
              </w:rPr>
              <w:t>click</w:t>
            </w:r>
            <w:proofErr w:type="spellEnd"/>
            <w:r w:rsidRPr="005E0A80">
              <w:rPr>
                <w:lang w:val="vi-VN"/>
              </w:rPr>
              <w:t xml:space="preserve"> vào </w:t>
            </w:r>
            <w:proofErr w:type="spellStart"/>
            <w:r w:rsidRPr="005E0A80">
              <w:rPr>
                <w:lang w:val="vi-VN"/>
              </w:rPr>
              <w:t>button</w:t>
            </w:r>
            <w:proofErr w:type="spellEnd"/>
            <w:r w:rsidRPr="005E0A80">
              <w:rPr>
                <w:lang w:val="vi-VN"/>
              </w:rPr>
              <w:t xml:space="preserve"> “Xóa” hệ thống sẽ thực hiện Xóa </w:t>
            </w:r>
          </w:p>
          <w:p w14:paraId="4EC27E0F" w14:textId="77777777" w:rsidR="003A748B" w:rsidRDefault="003A748B">
            <w:pPr>
              <w:pStyle w:val="Level2"/>
              <w:numPr>
                <w:ilvl w:val="0"/>
                <w:numId w:val="0"/>
              </w:numPr>
              <w:ind w:left="720"/>
            </w:pPr>
          </w:p>
          <w:p w14:paraId="166ADFD1" w14:textId="77777777" w:rsidR="003A748B" w:rsidRPr="003764FC" w:rsidRDefault="003A748B">
            <w:pPr>
              <w:rPr>
                <w:lang w:val="vi-VN"/>
              </w:rPr>
            </w:pPr>
          </w:p>
          <w:p w14:paraId="1D190AA7" w14:textId="77777777" w:rsidR="003A748B" w:rsidRPr="00663D80" w:rsidRDefault="003A748B">
            <w:pPr>
              <w:pStyle w:val="Level2"/>
              <w:numPr>
                <w:ilvl w:val="0"/>
                <w:numId w:val="0"/>
              </w:numPr>
              <w:ind w:left="720" w:hanging="360"/>
            </w:pPr>
          </w:p>
        </w:tc>
      </w:tr>
      <w:tr w:rsidR="003A748B" w:rsidRPr="00516C12" w14:paraId="1991E324" w14:textId="77777777">
        <w:trPr>
          <w:trHeight w:val="253"/>
        </w:trPr>
        <w:tc>
          <w:tcPr>
            <w:tcW w:w="548" w:type="pct"/>
          </w:tcPr>
          <w:p w14:paraId="5DC99977" w14:textId="77777777" w:rsidR="003A748B" w:rsidRDefault="003A748B">
            <w:pPr>
              <w:rPr>
                <w:rFonts w:cs="Arial"/>
                <w:szCs w:val="20"/>
                <w:lang w:val="vi-VN" w:eastAsia="en-US"/>
              </w:rPr>
            </w:pPr>
          </w:p>
          <w:p w14:paraId="1A1143B3" w14:textId="77777777" w:rsidR="003A748B" w:rsidRPr="00AF0A75" w:rsidRDefault="003A748B">
            <w:pPr>
              <w:rPr>
                <w:rFonts w:cs="Arial"/>
                <w:szCs w:val="20"/>
                <w:lang w:val="vi-VN" w:eastAsia="en-US"/>
              </w:rPr>
            </w:pPr>
            <w:r>
              <w:rPr>
                <w:rFonts w:cs="Arial"/>
                <w:szCs w:val="20"/>
                <w:lang w:val="vi-VN" w:eastAsia="en-US"/>
              </w:rPr>
              <w:t>(3)</w:t>
            </w:r>
          </w:p>
        </w:tc>
        <w:tc>
          <w:tcPr>
            <w:tcW w:w="548" w:type="pct"/>
            <w:shd w:val="clear" w:color="auto" w:fill="auto"/>
          </w:tcPr>
          <w:p w14:paraId="235ED8DC" w14:textId="4B387833" w:rsidR="003A748B" w:rsidRDefault="003A748B">
            <w:pPr>
              <w:pStyle w:val="Caption"/>
              <w:jc w:val="left"/>
            </w:pPr>
            <w:r>
              <w:t xml:space="preserve">BR </w:t>
            </w:r>
            <w:r>
              <w:fldChar w:fldCharType="begin"/>
            </w:r>
            <w:r>
              <w:instrText xml:space="preserve"> SEQ BR \* ARABIC </w:instrText>
            </w:r>
            <w:r>
              <w:fldChar w:fldCharType="separate"/>
            </w:r>
            <w:r w:rsidR="005E1475">
              <w:rPr>
                <w:noProof/>
              </w:rPr>
              <w:t>29</w:t>
            </w:r>
            <w:r>
              <w:fldChar w:fldCharType="end"/>
            </w:r>
          </w:p>
          <w:p w14:paraId="08B2378F" w14:textId="77777777" w:rsidR="003A748B" w:rsidRPr="00516C12" w:rsidRDefault="003A748B">
            <w:pPr>
              <w:pStyle w:val="BRTitle"/>
            </w:pPr>
          </w:p>
        </w:tc>
        <w:tc>
          <w:tcPr>
            <w:tcW w:w="3904" w:type="pct"/>
            <w:shd w:val="clear" w:color="auto" w:fill="auto"/>
          </w:tcPr>
          <w:p w14:paraId="380A0EF0" w14:textId="77777777" w:rsidR="003A748B" w:rsidRDefault="003A748B">
            <w:pPr>
              <w:rPr>
                <w:b/>
                <w:u w:val="single"/>
              </w:rPr>
            </w:pPr>
            <w:r>
              <w:rPr>
                <w:b/>
                <w:u w:val="single"/>
              </w:rPr>
              <w:t>Quy</w:t>
            </w:r>
            <w:r>
              <w:rPr>
                <w:b/>
                <w:u w:val="single"/>
                <w:lang w:val="vi-VN"/>
              </w:rPr>
              <w:t xml:space="preserve"> tắc xóa phòng ban</w:t>
            </w:r>
            <w:r>
              <w:rPr>
                <w:b/>
                <w:u w:val="single"/>
              </w:rPr>
              <w:t>:</w:t>
            </w:r>
          </w:p>
          <w:p w14:paraId="74EBEA8C" w14:textId="029EB1FF" w:rsidR="003A748B" w:rsidRPr="00675555" w:rsidRDefault="003A748B" w:rsidP="003A748B">
            <w:pPr>
              <w:pStyle w:val="Level2"/>
              <w:numPr>
                <w:ilvl w:val="0"/>
                <w:numId w:val="0"/>
              </w:numPr>
            </w:pPr>
            <w:r>
              <w:t>Hệ thống xóa bản ghi khỏi csdl.</w:t>
            </w:r>
          </w:p>
        </w:tc>
      </w:tr>
    </w:tbl>
    <w:p w14:paraId="3280DC3A" w14:textId="77777777" w:rsidR="003A748B" w:rsidRPr="00662B39" w:rsidRDefault="003A748B" w:rsidP="00662B39">
      <w:pPr>
        <w:rPr>
          <w:lang w:val="en-US" w:eastAsia="en-US"/>
        </w:rPr>
      </w:pPr>
    </w:p>
    <w:p w14:paraId="5C3FE85B" w14:textId="24A04C18" w:rsidR="00481752" w:rsidRPr="00481752" w:rsidRDefault="00481752" w:rsidP="00481752">
      <w:pPr>
        <w:pStyle w:val="Heading3"/>
      </w:pPr>
      <w:bookmarkStart w:id="89" w:name="_Ref155262024"/>
      <w:bookmarkStart w:id="90" w:name="_Toc155375231"/>
      <w:proofErr w:type="spellStart"/>
      <w:r>
        <w:t>Tạo</w:t>
      </w:r>
      <w:proofErr w:type="spellEnd"/>
      <w:r>
        <w:t xml:space="preserve"> </w:t>
      </w:r>
      <w:proofErr w:type="spellStart"/>
      <w:r>
        <w:t>đơn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sẽ</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hộ</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w:t>
      </w:r>
      <w:bookmarkEnd w:id="89"/>
      <w:bookmarkEnd w:id="90"/>
    </w:p>
    <w:p w14:paraId="35EFA781" w14:textId="32A4A8EF" w:rsidR="001D3B77" w:rsidRPr="001D3B77" w:rsidRDefault="009C4D2C" w:rsidP="001D3B77">
      <w:pPr>
        <w:pStyle w:val="Heading3"/>
      </w:pPr>
      <w:bookmarkStart w:id="91" w:name="_Ref155252253"/>
      <w:bookmarkStart w:id="92" w:name="_Toc155375232"/>
      <w:proofErr w:type="spellStart"/>
      <w:r>
        <w:t>Nộp</w:t>
      </w:r>
      <w:proofErr w:type="spellEnd"/>
      <w:r>
        <w:t xml:space="preserve"> </w:t>
      </w:r>
      <w:proofErr w:type="spellStart"/>
      <w:r>
        <w:t>đơn</w:t>
      </w:r>
      <w:bookmarkEnd w:id="91"/>
      <w:bookmarkEnd w:id="9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475"/>
        <w:gridCol w:w="7855"/>
      </w:tblGrid>
      <w:tr w:rsidR="001D3B77" w:rsidRPr="001D3B77" w14:paraId="77501021" w14:textId="77777777" w:rsidTr="001D3B77">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45F9C89E" w14:textId="77777777" w:rsidR="001D3B77" w:rsidRPr="001D3B77" w:rsidRDefault="001D3B77" w:rsidP="001D3B77">
            <w:pPr>
              <w:rPr>
                <w:lang w:val="en-US" w:eastAsia="en-US"/>
              </w:rPr>
            </w:pPr>
            <w:r w:rsidRPr="001D3B77">
              <w:rPr>
                <w:b/>
                <w:bCs/>
                <w:lang w:val="en-US" w:eastAsia="en-US"/>
              </w:rPr>
              <w:t>Objective: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1A923D8D" w14:textId="77777777" w:rsidR="001D3B77" w:rsidRPr="001D3B77" w:rsidRDefault="001D3B77" w:rsidP="001D3B77">
            <w:pPr>
              <w:rPr>
                <w:lang w:val="en-US" w:eastAsia="en-US"/>
              </w:rPr>
            </w:pPr>
            <w:proofErr w:type="spellStart"/>
            <w:r w:rsidRPr="001D3B77">
              <w:rPr>
                <w:lang w:val="en-US" w:eastAsia="en-US"/>
              </w:rPr>
              <w:t>Chức</w:t>
            </w:r>
            <w:proofErr w:type="spellEnd"/>
            <w:r w:rsidRPr="001D3B77">
              <w:rPr>
                <w:lang w:val="en-US" w:eastAsia="en-US"/>
              </w:rPr>
              <w:t xml:space="preserve"> </w:t>
            </w:r>
            <w:proofErr w:type="spellStart"/>
            <w:r w:rsidRPr="001D3B77">
              <w:rPr>
                <w:lang w:val="en-US" w:eastAsia="en-US"/>
              </w:rPr>
              <w:t>năng</w:t>
            </w:r>
            <w:proofErr w:type="spellEnd"/>
            <w:r w:rsidRPr="001D3B77">
              <w:rPr>
                <w:lang w:val="en-US" w:eastAsia="en-US"/>
              </w:rPr>
              <w:t xml:space="preserve"> </w:t>
            </w:r>
            <w:proofErr w:type="spellStart"/>
            <w:r w:rsidRPr="001D3B77">
              <w:rPr>
                <w:lang w:val="en-US" w:eastAsia="en-US"/>
              </w:rPr>
              <w:t>này</w:t>
            </w:r>
            <w:proofErr w:type="spellEnd"/>
            <w:r w:rsidRPr="001D3B77">
              <w:rPr>
                <w:lang w:val="en-US" w:eastAsia="en-US"/>
              </w:rPr>
              <w:t xml:space="preserve"> </w:t>
            </w:r>
            <w:proofErr w:type="spellStart"/>
            <w:r w:rsidRPr="001D3B77">
              <w:rPr>
                <w:lang w:val="en-US" w:eastAsia="en-US"/>
              </w:rPr>
              <w:t>được</w:t>
            </w:r>
            <w:proofErr w:type="spellEnd"/>
            <w:r w:rsidRPr="001D3B77">
              <w:rPr>
                <w:lang w:val="en-US" w:eastAsia="en-US"/>
              </w:rPr>
              <w:t xml:space="preserve"> </w:t>
            </w:r>
            <w:proofErr w:type="spellStart"/>
            <w:r w:rsidRPr="001D3B77">
              <w:rPr>
                <w:lang w:val="en-US" w:eastAsia="en-US"/>
              </w:rPr>
              <w:t>sử</w:t>
            </w:r>
            <w:proofErr w:type="spellEnd"/>
            <w:r w:rsidRPr="001D3B77">
              <w:rPr>
                <w:lang w:val="en-US" w:eastAsia="en-US"/>
              </w:rPr>
              <w:t xml:space="preserve"> </w:t>
            </w:r>
            <w:proofErr w:type="spellStart"/>
            <w:r w:rsidRPr="001D3B77">
              <w:rPr>
                <w:lang w:val="en-US" w:eastAsia="en-US"/>
              </w:rPr>
              <w:t>dụng</w:t>
            </w:r>
            <w:proofErr w:type="spellEnd"/>
            <w:r w:rsidRPr="001D3B77">
              <w:rPr>
                <w:lang w:val="en-US" w:eastAsia="en-US"/>
              </w:rPr>
              <w:t xml:space="preserve"> </w:t>
            </w:r>
            <w:proofErr w:type="spellStart"/>
            <w:r w:rsidRPr="001D3B77">
              <w:rPr>
                <w:lang w:val="en-US" w:eastAsia="en-US"/>
              </w:rPr>
              <w:t>để</w:t>
            </w:r>
            <w:proofErr w:type="spellEnd"/>
            <w:r w:rsidRPr="001D3B77">
              <w:rPr>
                <w:lang w:val="en-US" w:eastAsia="en-US"/>
              </w:rPr>
              <w:t xml:space="preserve"> </w:t>
            </w:r>
            <w:proofErr w:type="spellStart"/>
            <w:r w:rsidRPr="001D3B77">
              <w:rPr>
                <w:lang w:val="en-US" w:eastAsia="en-US"/>
              </w:rPr>
              <w:t>nộp</w:t>
            </w:r>
            <w:proofErr w:type="spellEnd"/>
            <w:r w:rsidRPr="001D3B77">
              <w:rPr>
                <w:lang w:val="en-US" w:eastAsia="en-US"/>
              </w:rPr>
              <w:t xml:space="preserve"> </w:t>
            </w:r>
            <w:proofErr w:type="spellStart"/>
            <w:r w:rsidRPr="001D3B77">
              <w:rPr>
                <w:lang w:val="en-US" w:eastAsia="en-US"/>
              </w:rPr>
              <w:t>đơn</w:t>
            </w:r>
            <w:proofErr w:type="spellEnd"/>
            <w:r w:rsidRPr="001D3B77">
              <w:rPr>
                <w:lang w:val="en-US" w:eastAsia="en-US"/>
              </w:rPr>
              <w:t xml:space="preserve"> </w:t>
            </w:r>
            <w:proofErr w:type="spellStart"/>
            <w:r w:rsidRPr="001D3B77">
              <w:rPr>
                <w:lang w:val="en-US" w:eastAsia="en-US"/>
              </w:rPr>
              <w:t>xin</w:t>
            </w:r>
            <w:proofErr w:type="spellEnd"/>
            <w:r w:rsidRPr="001D3B77">
              <w:rPr>
                <w:lang w:val="en-US" w:eastAsia="en-US"/>
              </w:rPr>
              <w:t xml:space="preserve"> </w:t>
            </w:r>
            <w:proofErr w:type="spellStart"/>
            <w:r w:rsidRPr="001D3B77">
              <w:rPr>
                <w:lang w:val="en-US" w:eastAsia="en-US"/>
              </w:rPr>
              <w:t>nghỉ</w:t>
            </w:r>
            <w:proofErr w:type="spellEnd"/>
            <w:r w:rsidRPr="001D3B77">
              <w:rPr>
                <w:lang w:val="en-US" w:eastAsia="en-US"/>
              </w:rPr>
              <w:t> </w:t>
            </w:r>
          </w:p>
        </w:tc>
      </w:tr>
      <w:tr w:rsidR="001D3B77" w:rsidRPr="001D3B77" w14:paraId="52CF19FA" w14:textId="77777777" w:rsidTr="001D3B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5587ADE2" w14:textId="77777777" w:rsidR="001D3B77" w:rsidRPr="001D3B77" w:rsidRDefault="001D3B77" w:rsidP="001D3B77">
            <w:pPr>
              <w:rPr>
                <w:lang w:val="en-US" w:eastAsia="en-US"/>
              </w:rPr>
            </w:pPr>
            <w:r w:rsidRPr="001D3B77">
              <w:rPr>
                <w:b/>
                <w:bCs/>
                <w:lang w:val="en-US" w:eastAsia="en-US"/>
              </w:rPr>
              <w:t>Actor:</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5126A685" w14:textId="1A53164A" w:rsidR="001D3B77" w:rsidRPr="001D3B77" w:rsidRDefault="001D3B77" w:rsidP="001D3B77">
            <w:pPr>
              <w:rPr>
                <w:lang w:val="vi-VN" w:eastAsia="en-US"/>
              </w:rPr>
            </w:pPr>
            <w:proofErr w:type="spellStart"/>
            <w:r>
              <w:rPr>
                <w:lang w:val="en-US" w:eastAsia="en-US"/>
              </w:rPr>
              <w:t>Nhân</w:t>
            </w:r>
            <w:proofErr w:type="spellEnd"/>
            <w:r>
              <w:rPr>
                <w:lang w:val="vi-VN" w:eastAsia="en-US"/>
              </w:rPr>
              <w:t xml:space="preserve"> viên, quản lý, </w:t>
            </w:r>
            <w:proofErr w:type="spellStart"/>
            <w:r>
              <w:rPr>
                <w:lang w:val="vi-VN" w:eastAsia="en-US"/>
              </w:rPr>
              <w:t>hr</w:t>
            </w:r>
            <w:proofErr w:type="spellEnd"/>
            <w:r>
              <w:rPr>
                <w:lang w:val="vi-VN" w:eastAsia="en-US"/>
              </w:rPr>
              <w:t xml:space="preserve"> </w:t>
            </w:r>
            <w:proofErr w:type="spellStart"/>
            <w:r>
              <w:rPr>
                <w:lang w:val="vi-VN" w:eastAsia="en-US"/>
              </w:rPr>
              <w:t>admin</w:t>
            </w:r>
            <w:proofErr w:type="spellEnd"/>
            <w:r>
              <w:rPr>
                <w:lang w:val="vi-VN" w:eastAsia="en-US"/>
              </w:rPr>
              <w:t xml:space="preserve">, </w:t>
            </w:r>
            <w:proofErr w:type="spellStart"/>
            <w:r>
              <w:rPr>
                <w:lang w:val="vi-VN" w:eastAsia="en-US"/>
              </w:rPr>
              <w:t>system</w:t>
            </w:r>
            <w:proofErr w:type="spellEnd"/>
            <w:r>
              <w:rPr>
                <w:lang w:val="vi-VN" w:eastAsia="en-US"/>
              </w:rPr>
              <w:t xml:space="preserve"> </w:t>
            </w:r>
            <w:proofErr w:type="spellStart"/>
            <w:r>
              <w:rPr>
                <w:lang w:val="vi-VN" w:eastAsia="en-US"/>
              </w:rPr>
              <w:t>admin</w:t>
            </w:r>
            <w:proofErr w:type="spellEnd"/>
          </w:p>
        </w:tc>
      </w:tr>
      <w:tr w:rsidR="001D3B77" w:rsidRPr="001D3B77" w14:paraId="08B3E4BA" w14:textId="77777777" w:rsidTr="001D3B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6E24679B" w14:textId="77777777" w:rsidR="001D3B77" w:rsidRPr="001D3B77" w:rsidRDefault="001D3B77" w:rsidP="001D3B77">
            <w:pPr>
              <w:rPr>
                <w:lang w:val="en-US" w:eastAsia="en-US"/>
              </w:rPr>
            </w:pPr>
            <w:r w:rsidRPr="001D3B77">
              <w:rPr>
                <w:b/>
                <w:bCs/>
                <w:lang w:val="en-US" w:eastAsia="en-US"/>
              </w:rPr>
              <w:t>Trigger:</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05A792B5" w14:textId="14501547" w:rsidR="001D3B77" w:rsidRPr="001D3B77" w:rsidRDefault="001D3B77" w:rsidP="001D3B77">
            <w:pPr>
              <w:rPr>
                <w:lang w:val="vi-VN" w:eastAsia="en-US"/>
              </w:rPr>
            </w:pPr>
            <w:r w:rsidRPr="001D3B77">
              <w:rPr>
                <w:lang w:val="en-US" w:eastAsia="en-US"/>
              </w:rPr>
              <w:t>Click “</w:t>
            </w:r>
            <w:proofErr w:type="spellStart"/>
            <w:r>
              <w:rPr>
                <w:lang w:val="en-US" w:eastAsia="en-US"/>
              </w:rPr>
              <w:t>Nộp</w:t>
            </w:r>
            <w:proofErr w:type="spellEnd"/>
            <w:r w:rsidRPr="001D3B77">
              <w:rPr>
                <w:lang w:val="en-US" w:eastAsia="en-US"/>
              </w:rPr>
              <w:t xml:space="preserve">” button </w:t>
            </w:r>
            <w:proofErr w:type="spellStart"/>
            <w:r>
              <w:rPr>
                <w:lang w:val="en-US" w:eastAsia="en-US"/>
              </w:rPr>
              <w:t>trên</w:t>
            </w:r>
            <w:proofErr w:type="spellEnd"/>
            <w:r>
              <w:rPr>
                <w:lang w:val="vi-VN" w:eastAsia="en-US"/>
              </w:rPr>
              <w:t xml:space="preserve"> </w:t>
            </w:r>
            <w:r>
              <w:rPr>
                <w:lang w:val="vi-VN" w:eastAsia="en-US"/>
              </w:rPr>
              <w:fldChar w:fldCharType="begin"/>
            </w:r>
            <w:r>
              <w:rPr>
                <w:lang w:val="vi-VN" w:eastAsia="en-US"/>
              </w:rPr>
              <w:instrText xml:space="preserve"> REF _Ref155271589 \h </w:instrText>
            </w:r>
            <w:r>
              <w:rPr>
                <w:lang w:val="vi-VN" w:eastAsia="en-US"/>
              </w:rPr>
            </w:r>
            <w:r>
              <w:rPr>
                <w:lang w:val="vi-VN" w:eastAsia="en-US"/>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tạo</w:t>
            </w:r>
            <w:proofErr w:type="spellEnd"/>
            <w:r w:rsidR="005E1475">
              <w:t xml:space="preserve"> </w:t>
            </w:r>
            <w:proofErr w:type="spellStart"/>
            <w:r w:rsidR="005E1475">
              <w:t>mới</w:t>
            </w:r>
            <w:proofErr w:type="spellEnd"/>
            <w:r w:rsidR="005E1475">
              <w:t xml:space="preserve"> </w:t>
            </w:r>
            <w:proofErr w:type="spellStart"/>
            <w:r w:rsidR="005E1475">
              <w:t>đơn</w:t>
            </w:r>
            <w:proofErr w:type="spellEnd"/>
            <w:r w:rsidR="005E1475">
              <w:t xml:space="preserve"> </w:t>
            </w:r>
            <w:proofErr w:type="spellStart"/>
            <w:r w:rsidR="005E1475">
              <w:t>xin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Pr>
                <w:lang w:val="vi-VN" w:eastAsia="en-US"/>
              </w:rPr>
              <w:fldChar w:fldCharType="end"/>
            </w:r>
            <w:r>
              <w:rPr>
                <w:lang w:val="vi-VN" w:eastAsia="en-US"/>
              </w:rPr>
              <w:t xml:space="preserve"> </w:t>
            </w:r>
            <w:proofErr w:type="spellStart"/>
            <w:r>
              <w:rPr>
                <w:lang w:val="vi-VN" w:eastAsia="en-US"/>
              </w:rPr>
              <w:t>Or</w:t>
            </w:r>
            <w:proofErr w:type="spellEnd"/>
            <w:r>
              <w:rPr>
                <w:lang w:val="vi-VN" w:eastAsia="en-US"/>
              </w:rPr>
              <w:t xml:space="preserve"> </w:t>
            </w:r>
            <w:r>
              <w:rPr>
                <w:lang w:val="vi-VN" w:eastAsia="en-US"/>
              </w:rPr>
              <w:fldChar w:fldCharType="begin"/>
            </w:r>
            <w:r>
              <w:rPr>
                <w:lang w:val="vi-VN" w:eastAsia="en-US"/>
              </w:rPr>
              <w:instrText xml:space="preserve"> REF _Ref155271594 \h </w:instrText>
            </w:r>
            <w:r>
              <w:rPr>
                <w:lang w:val="vi-VN" w:eastAsia="en-US"/>
              </w:rPr>
            </w:r>
            <w:r>
              <w:rPr>
                <w:lang w:val="vi-VN" w:eastAsia="en-US"/>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xem</w:t>
            </w:r>
            <w:proofErr w:type="spellEnd"/>
            <w:r w:rsidR="005E1475">
              <w:t xml:space="preserve"> chi </w:t>
            </w:r>
            <w:proofErr w:type="spellStart"/>
            <w:r w:rsidR="005E1475">
              <w:t>tiết</w:t>
            </w:r>
            <w:proofErr w:type="spellEnd"/>
            <w:r w:rsidR="005E1475">
              <w:t xml:space="preserve"> </w:t>
            </w:r>
            <w:proofErr w:type="spellStart"/>
            <w:r w:rsidR="005E1475">
              <w:t>đơn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Pr>
                <w:lang w:val="vi-VN" w:eastAsia="en-US"/>
              </w:rPr>
              <w:fldChar w:fldCharType="end"/>
            </w:r>
            <w:r>
              <w:rPr>
                <w:lang w:val="vi-VN" w:eastAsia="en-US"/>
              </w:rPr>
              <w:t xml:space="preserve"> </w:t>
            </w:r>
            <w:proofErr w:type="spellStart"/>
            <w:r>
              <w:rPr>
                <w:lang w:val="vi-VN" w:eastAsia="en-US"/>
              </w:rPr>
              <w:t>Or</w:t>
            </w:r>
            <w:proofErr w:type="spellEnd"/>
            <w:r>
              <w:rPr>
                <w:lang w:val="vi-VN" w:eastAsia="en-US"/>
              </w:rPr>
              <w:t xml:space="preserve"> </w:t>
            </w:r>
            <w:r>
              <w:rPr>
                <w:lang w:val="vi-VN" w:eastAsia="en-US"/>
              </w:rPr>
              <w:fldChar w:fldCharType="begin"/>
            </w:r>
            <w:r>
              <w:rPr>
                <w:lang w:val="vi-VN" w:eastAsia="en-US"/>
              </w:rPr>
              <w:instrText xml:space="preserve"> REF _Ref155271597 \h </w:instrText>
            </w:r>
            <w:r>
              <w:rPr>
                <w:lang w:val="vi-VN" w:eastAsia="en-US"/>
              </w:rPr>
            </w:r>
            <w:r>
              <w:rPr>
                <w:lang w:val="vi-VN" w:eastAsia="en-US"/>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chỉnh</w:t>
            </w:r>
            <w:proofErr w:type="spellEnd"/>
            <w:r w:rsidR="005E1475">
              <w:t xml:space="preserve"> </w:t>
            </w:r>
            <w:proofErr w:type="spellStart"/>
            <w:r w:rsidR="005E1475">
              <w:t>sửa</w:t>
            </w:r>
            <w:proofErr w:type="spellEnd"/>
            <w:r w:rsidR="005E1475">
              <w:t xml:space="preserve"> </w:t>
            </w:r>
            <w:proofErr w:type="spellStart"/>
            <w:r w:rsidR="005E1475">
              <w:t>đơn</w:t>
            </w:r>
            <w:proofErr w:type="spellEnd"/>
            <w:r w:rsidR="005E1475">
              <w:t xml:space="preserve"> </w:t>
            </w:r>
            <w:proofErr w:type="spellStart"/>
            <w:r w:rsidR="005E1475">
              <w:t>xin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Pr>
                <w:lang w:val="vi-VN" w:eastAsia="en-US"/>
              </w:rPr>
              <w:fldChar w:fldCharType="end"/>
            </w:r>
          </w:p>
        </w:tc>
      </w:tr>
      <w:tr w:rsidR="001D3B77" w:rsidRPr="001D3B77" w14:paraId="3431F2BB" w14:textId="77777777" w:rsidTr="001D3B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785A652B" w14:textId="77777777" w:rsidR="001D3B77" w:rsidRPr="001D3B77" w:rsidRDefault="001D3B77" w:rsidP="001D3B77">
            <w:pPr>
              <w:rPr>
                <w:lang w:val="en-US" w:eastAsia="en-US"/>
              </w:rPr>
            </w:pPr>
            <w:r w:rsidRPr="001D3B77">
              <w:rPr>
                <w:b/>
                <w:bCs/>
                <w:lang w:val="en-US" w:eastAsia="en-US"/>
              </w:rPr>
              <w:t>Pre-condition:</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0D4B8161" w14:textId="33505680" w:rsidR="001D3B77" w:rsidRDefault="001D3B77" w:rsidP="001D3B77">
            <w:pPr>
              <w:pStyle w:val="BulletList1"/>
            </w:pP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rsidR="00041599">
              <w:rPr>
                <w:lang w:val="vi-VN"/>
              </w:rPr>
              <w:t xml:space="preserve"> với actor trên</w:t>
            </w:r>
          </w:p>
          <w:p w14:paraId="6BF6FA1A" w14:textId="43A8DAAF" w:rsidR="001D3B77" w:rsidRPr="001D3B77" w:rsidRDefault="001D3B77" w:rsidP="001D3B77">
            <w:pPr>
              <w:pStyle w:val="BulletList1"/>
            </w:pPr>
            <w:proofErr w:type="spellStart"/>
            <w:r w:rsidRPr="001D3B77">
              <w:t>Hoặc</w:t>
            </w:r>
            <w:proofErr w:type="spellEnd"/>
            <w:r w:rsidRPr="001D3B77">
              <w:t xml:space="preserve"> user </w:t>
            </w:r>
            <w:proofErr w:type="spellStart"/>
            <w:r>
              <w:t>nộp</w:t>
            </w:r>
            <w:proofErr w:type="spellEnd"/>
            <w:r w:rsidRPr="001D3B77">
              <w:t xml:space="preserve"> </w:t>
            </w:r>
            <w:proofErr w:type="spellStart"/>
            <w:r w:rsidRPr="001D3B77">
              <w:t>một</w:t>
            </w:r>
            <w:proofErr w:type="spellEnd"/>
            <w:r w:rsidRPr="001D3B77">
              <w:t xml:space="preserve"> </w:t>
            </w:r>
            <w:proofErr w:type="spellStart"/>
            <w:r w:rsidRPr="001D3B77">
              <w:t>đơn</w:t>
            </w:r>
            <w:proofErr w:type="spellEnd"/>
            <w:r w:rsidRPr="001D3B77">
              <w:t xml:space="preserve"> </w:t>
            </w:r>
            <w:proofErr w:type="spellStart"/>
            <w:r w:rsidRPr="001D3B77">
              <w:t>mới</w:t>
            </w:r>
            <w:proofErr w:type="spellEnd"/>
          </w:p>
          <w:p w14:paraId="7CE5A9A2" w14:textId="7BA479BE" w:rsidR="001D3B77" w:rsidRPr="001D3B77" w:rsidRDefault="001D3B77" w:rsidP="001D3B77">
            <w:pPr>
              <w:pStyle w:val="BulletList1"/>
            </w:pPr>
            <w:proofErr w:type="spellStart"/>
            <w:r w:rsidRPr="001D3B77">
              <w:t>Hoặc</w:t>
            </w:r>
            <w:proofErr w:type="spellEnd"/>
            <w:r w:rsidRPr="001D3B77">
              <w:t xml:space="preserve"> user </w:t>
            </w:r>
            <w:proofErr w:type="spellStart"/>
            <w:r>
              <w:t>nộp</w:t>
            </w:r>
            <w:proofErr w:type="spellEnd"/>
            <w:r>
              <w:t xml:space="preserve"> </w:t>
            </w:r>
            <w:proofErr w:type="spellStart"/>
            <w:r w:rsidRPr="001D3B77">
              <w:t>đơn</w:t>
            </w:r>
            <w:proofErr w:type="spellEnd"/>
            <w:r w:rsidRPr="001D3B77">
              <w:t xml:space="preserve"> </w:t>
            </w:r>
            <w:proofErr w:type="spellStart"/>
            <w:r w:rsidRPr="001D3B77">
              <w:t>đã</w:t>
            </w:r>
            <w:proofErr w:type="spellEnd"/>
            <w:r w:rsidRPr="001D3B77">
              <w:t xml:space="preserve"> </w:t>
            </w:r>
            <w:proofErr w:type="spellStart"/>
            <w:r w:rsidRPr="001D3B77">
              <w:t>tồn</w:t>
            </w:r>
            <w:proofErr w:type="spellEnd"/>
          </w:p>
          <w:p w14:paraId="11A9A52A" w14:textId="07889C6A" w:rsidR="001D3B77" w:rsidRPr="001D3B77" w:rsidRDefault="001D3B77" w:rsidP="001D3B77">
            <w:pPr>
              <w:pStyle w:val="Level2"/>
            </w:pPr>
            <w:r w:rsidRPr="001D3B77">
              <w:t xml:space="preserve">Trường hợp </w:t>
            </w:r>
            <w:r>
              <w:t xml:space="preserve">đơn xin nghỉ phép </w:t>
            </w:r>
            <w:r w:rsidRPr="001D3B77">
              <w:t>đã tồn tại thì [Status] = “</w:t>
            </w:r>
            <w:r>
              <w:t>Đã lưu nháp</w:t>
            </w:r>
            <w:r w:rsidRPr="001D3B77">
              <w:t>” hoặc “Đã từ chối</w:t>
            </w:r>
            <w:r w:rsidR="00AE0826">
              <w:t xml:space="preserve"> bởi quản lý</w:t>
            </w:r>
            <w:r w:rsidRPr="001D3B77">
              <w:t>”</w:t>
            </w:r>
            <w:r w:rsidR="00AE0826">
              <w:t xml:space="preserve"> hoặc “Đã từ chối bởi hr”</w:t>
            </w:r>
            <w:r w:rsidRPr="001D3B77">
              <w:br/>
            </w:r>
            <w:r w:rsidRPr="001D3B77">
              <w:br/>
            </w:r>
          </w:p>
        </w:tc>
      </w:tr>
      <w:tr w:rsidR="001D3B77" w:rsidRPr="001D3B77" w14:paraId="4A525275" w14:textId="77777777" w:rsidTr="001D3B77">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7B39CBCB" w14:textId="77777777" w:rsidR="001D3B77" w:rsidRPr="001D3B77" w:rsidRDefault="001D3B77" w:rsidP="001D3B77">
            <w:pPr>
              <w:rPr>
                <w:lang w:val="en-US" w:eastAsia="en-US"/>
              </w:rPr>
            </w:pPr>
            <w:r w:rsidRPr="001D3B77">
              <w:rPr>
                <w:b/>
                <w:bCs/>
                <w:lang w:val="en-US" w:eastAsia="en-US"/>
              </w:rPr>
              <w:lastRenderedPageBreak/>
              <w:t>Post-condition:</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734C1F1B" w14:textId="66762DF6" w:rsidR="001D3B77" w:rsidRPr="001D3B77" w:rsidRDefault="001D3B77" w:rsidP="001D3B77">
            <w:pPr>
              <w:rPr>
                <w:lang w:val="vi-VN" w:eastAsia="en-US"/>
              </w:rPr>
            </w:pPr>
            <w:proofErr w:type="spellStart"/>
            <w:r w:rsidRPr="001D3B77">
              <w:rPr>
                <w:lang w:val="en-US" w:eastAsia="en-US"/>
              </w:rPr>
              <w:t>Đơn</w:t>
            </w:r>
            <w:proofErr w:type="spellEnd"/>
            <w:r w:rsidRPr="001D3B77">
              <w:rPr>
                <w:lang w:val="en-US" w:eastAsia="en-US"/>
              </w:rPr>
              <w:t xml:space="preserve"> </w:t>
            </w:r>
            <w:proofErr w:type="spellStart"/>
            <w:r w:rsidRPr="001D3B77">
              <w:rPr>
                <w:lang w:val="en-US" w:eastAsia="en-US"/>
              </w:rPr>
              <w:t>xin</w:t>
            </w:r>
            <w:proofErr w:type="spellEnd"/>
            <w:r w:rsidRPr="001D3B77">
              <w:rPr>
                <w:lang w:val="en-US" w:eastAsia="en-US"/>
              </w:rPr>
              <w:t xml:space="preserve"> </w:t>
            </w:r>
            <w:proofErr w:type="spellStart"/>
            <w:r w:rsidRPr="001D3B77">
              <w:rPr>
                <w:lang w:val="en-US" w:eastAsia="en-US"/>
              </w:rPr>
              <w:t>nghỉ</w:t>
            </w:r>
            <w:proofErr w:type="spellEnd"/>
            <w:r w:rsidRPr="001D3B77">
              <w:rPr>
                <w:lang w:val="en-US" w:eastAsia="en-US"/>
              </w:rPr>
              <w:t xml:space="preserve"> </w:t>
            </w:r>
            <w:proofErr w:type="spellStart"/>
            <w:r w:rsidRPr="001D3B77">
              <w:rPr>
                <w:lang w:val="en-US" w:eastAsia="en-US"/>
              </w:rPr>
              <w:t>được</w:t>
            </w:r>
            <w:proofErr w:type="spellEnd"/>
            <w:r w:rsidRPr="001D3B77">
              <w:rPr>
                <w:lang w:val="en-US" w:eastAsia="en-US"/>
              </w:rPr>
              <w:t xml:space="preserve"> </w:t>
            </w:r>
            <w:proofErr w:type="spellStart"/>
            <w:r>
              <w:rPr>
                <w:lang w:val="en-US" w:eastAsia="en-US"/>
              </w:rPr>
              <w:t>nộp</w:t>
            </w:r>
            <w:proofErr w:type="spellEnd"/>
            <w:r>
              <w:rPr>
                <w:lang w:val="vi-VN" w:eastAsia="en-US"/>
              </w:rPr>
              <w:t xml:space="preserve"> thành công</w:t>
            </w:r>
          </w:p>
        </w:tc>
      </w:tr>
    </w:tbl>
    <w:p w14:paraId="34228431" w14:textId="79CDAA19" w:rsidR="001D3B77" w:rsidRDefault="00AE0826" w:rsidP="004C0983">
      <w:pPr>
        <w:rPr>
          <w:lang w:val="en-US" w:eastAsia="en-US"/>
        </w:rPr>
      </w:pPr>
      <w:r>
        <w:rPr>
          <w:noProof/>
          <w:lang w:val="en-US" w:eastAsia="en-US"/>
        </w:rPr>
        <w:lastRenderedPageBreak/>
        <w:drawing>
          <wp:inline distT="0" distB="0" distL="0" distR="0" wp14:anchorId="62036D80" wp14:editId="61437115">
            <wp:extent cx="5067300" cy="8305800"/>
            <wp:effectExtent l="0" t="0" r="0" b="0"/>
            <wp:docPr id="1287742576" name="Picture 128774257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42576" name="Picture 2" descr="A diagram of a flow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67300" cy="8305800"/>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1D3B77" w:rsidRPr="00516C12" w14:paraId="17AF8BDA" w14:textId="77777777">
        <w:trPr>
          <w:trHeight w:val="253"/>
        </w:trPr>
        <w:tc>
          <w:tcPr>
            <w:tcW w:w="548" w:type="pct"/>
            <w:shd w:val="clear" w:color="auto" w:fill="D9D9D9" w:themeFill="background1" w:themeFillShade="D9"/>
          </w:tcPr>
          <w:p w14:paraId="4475E837" w14:textId="77777777" w:rsidR="001D3B77" w:rsidRPr="00516C12" w:rsidRDefault="001D3B77">
            <w:pPr>
              <w:rPr>
                <w:rFonts w:cs="Arial"/>
                <w:b/>
                <w:szCs w:val="20"/>
                <w:lang w:eastAsia="en-US"/>
              </w:rPr>
            </w:pPr>
            <w:r w:rsidRPr="00516C12">
              <w:rPr>
                <w:rFonts w:cs="Arial"/>
                <w:b/>
                <w:szCs w:val="20"/>
                <w:lang w:eastAsia="en-US"/>
              </w:rPr>
              <w:lastRenderedPageBreak/>
              <w:t>Step</w:t>
            </w:r>
          </w:p>
        </w:tc>
        <w:tc>
          <w:tcPr>
            <w:tcW w:w="548" w:type="pct"/>
            <w:shd w:val="clear" w:color="auto" w:fill="D9D9D9" w:themeFill="background1" w:themeFillShade="D9"/>
            <w:hideMark/>
          </w:tcPr>
          <w:p w14:paraId="7A5A607E" w14:textId="77777777" w:rsidR="001D3B77" w:rsidRPr="00516C12" w:rsidRDefault="001D3B77">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7834ABCB" w14:textId="77777777" w:rsidR="001D3B77" w:rsidRPr="00516C12" w:rsidRDefault="001D3B77">
            <w:pPr>
              <w:rPr>
                <w:rFonts w:cs="Arial"/>
                <w:b/>
                <w:bCs/>
                <w:szCs w:val="20"/>
                <w:lang w:eastAsia="en-US"/>
              </w:rPr>
            </w:pPr>
            <w:r w:rsidRPr="00516C12">
              <w:rPr>
                <w:rFonts w:cs="Arial"/>
                <w:b/>
                <w:szCs w:val="20"/>
                <w:lang w:eastAsia="en-US"/>
              </w:rPr>
              <w:t>Description</w:t>
            </w:r>
          </w:p>
        </w:tc>
      </w:tr>
      <w:tr w:rsidR="001D3B77" w:rsidRPr="005E0A80" w14:paraId="5B886B92" w14:textId="77777777">
        <w:trPr>
          <w:trHeight w:val="1924"/>
        </w:trPr>
        <w:tc>
          <w:tcPr>
            <w:tcW w:w="548" w:type="pct"/>
          </w:tcPr>
          <w:p w14:paraId="26630028" w14:textId="77E88C90" w:rsidR="001D3B77" w:rsidRDefault="001D3B77">
            <w:pPr>
              <w:rPr>
                <w:rFonts w:cs="Arial"/>
                <w:szCs w:val="20"/>
                <w:lang w:val="vi-VN" w:eastAsia="en-US"/>
              </w:rPr>
            </w:pPr>
            <w:r>
              <w:rPr>
                <w:rFonts w:cs="Arial"/>
                <w:szCs w:val="20"/>
                <w:lang w:eastAsia="en-US"/>
              </w:rPr>
              <w:t>(2</w:t>
            </w:r>
            <w:proofErr w:type="gramStart"/>
            <w:r>
              <w:rPr>
                <w:rFonts w:cs="Arial"/>
                <w:szCs w:val="20"/>
                <w:lang w:val="vi-VN" w:eastAsia="en-US"/>
              </w:rPr>
              <w:t>),(</w:t>
            </w:r>
            <w:proofErr w:type="gramEnd"/>
            <w:r>
              <w:rPr>
                <w:rFonts w:cs="Arial"/>
                <w:szCs w:val="20"/>
                <w:lang w:val="vi-VN" w:eastAsia="en-US"/>
              </w:rPr>
              <w:t>2.1)</w:t>
            </w:r>
            <w:r w:rsidR="00AE0826">
              <w:rPr>
                <w:rFonts w:cs="Arial"/>
                <w:szCs w:val="20"/>
                <w:lang w:val="vi-VN" w:eastAsia="en-US"/>
              </w:rPr>
              <w:t>,</w:t>
            </w:r>
          </w:p>
          <w:p w14:paraId="68419027" w14:textId="68309ADD" w:rsidR="00AE0826" w:rsidRDefault="00AE0826">
            <w:pPr>
              <w:rPr>
                <w:rFonts w:cs="Arial"/>
                <w:szCs w:val="20"/>
                <w:lang w:val="vi-VN" w:eastAsia="en-US"/>
              </w:rPr>
            </w:pPr>
            <w:r>
              <w:rPr>
                <w:rFonts w:cs="Arial"/>
                <w:szCs w:val="20"/>
                <w:lang w:val="vi-VN" w:eastAsia="en-US"/>
              </w:rPr>
              <w:t>(4),(4.1)</w:t>
            </w:r>
          </w:p>
          <w:p w14:paraId="632CB798" w14:textId="77777777" w:rsidR="00AE0826" w:rsidRDefault="00AE0826">
            <w:pPr>
              <w:rPr>
                <w:rFonts w:cs="Arial"/>
                <w:szCs w:val="20"/>
                <w:lang w:val="vi-VN" w:eastAsia="en-US"/>
              </w:rPr>
            </w:pPr>
          </w:p>
          <w:p w14:paraId="4494DC79" w14:textId="12520974" w:rsidR="001D3B77" w:rsidRPr="002C537F" w:rsidRDefault="001D3B77">
            <w:pPr>
              <w:rPr>
                <w:rFonts w:cs="Arial"/>
                <w:szCs w:val="20"/>
                <w:lang w:val="vi-VN" w:eastAsia="en-US"/>
              </w:rPr>
            </w:pPr>
          </w:p>
        </w:tc>
        <w:tc>
          <w:tcPr>
            <w:tcW w:w="548" w:type="pct"/>
            <w:shd w:val="clear" w:color="auto" w:fill="auto"/>
          </w:tcPr>
          <w:p w14:paraId="1DDAE33A" w14:textId="71E25FDC" w:rsidR="001D3B77" w:rsidRDefault="001D3B77">
            <w:pPr>
              <w:pStyle w:val="Caption"/>
              <w:jc w:val="left"/>
            </w:pPr>
            <w:r>
              <w:t xml:space="preserve">BR </w:t>
            </w:r>
            <w:r>
              <w:fldChar w:fldCharType="begin"/>
            </w:r>
            <w:r>
              <w:instrText xml:space="preserve"> SEQ BR \* ARABIC </w:instrText>
            </w:r>
            <w:r>
              <w:fldChar w:fldCharType="separate"/>
            </w:r>
            <w:r w:rsidR="005E1475">
              <w:rPr>
                <w:noProof/>
              </w:rPr>
              <w:t>30</w:t>
            </w:r>
            <w:r>
              <w:fldChar w:fldCharType="end"/>
            </w:r>
          </w:p>
        </w:tc>
        <w:tc>
          <w:tcPr>
            <w:tcW w:w="3904" w:type="pct"/>
            <w:shd w:val="clear" w:color="auto" w:fill="auto"/>
          </w:tcPr>
          <w:p w14:paraId="714BF6AB" w14:textId="75449B09" w:rsidR="001D3B77" w:rsidRDefault="001D3B77">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xác thực dữ liệu</w:t>
            </w:r>
            <w:r w:rsidRPr="00386665">
              <w:rPr>
                <w:rFonts w:cs="Arial"/>
                <w:b/>
                <w:szCs w:val="20"/>
                <w:u w:val="single"/>
                <w:lang w:eastAsia="en-US"/>
              </w:rPr>
              <w:t>:</w:t>
            </w:r>
          </w:p>
          <w:p w14:paraId="0A42ECB8" w14:textId="77777777" w:rsidR="001D3B77" w:rsidRDefault="001D3B77">
            <w:pPr>
              <w:rPr>
                <w:rFonts w:cs="Arial"/>
                <w:bCs/>
                <w:szCs w:val="20"/>
                <w:lang w:val="vi-VN" w:eastAsia="en-US"/>
              </w:rPr>
            </w:pPr>
            <w:proofErr w:type="spellStart"/>
            <w:r w:rsidRPr="00CD0EC7">
              <w:rPr>
                <w:rFonts w:cs="Arial"/>
                <w:bCs/>
                <w:szCs w:val="20"/>
                <w:lang w:eastAsia="en-US"/>
              </w:rPr>
              <w:t>Hệ</w:t>
            </w:r>
            <w:proofErr w:type="spellEnd"/>
            <w:r w:rsidRPr="00CD0EC7">
              <w:rPr>
                <w:rFonts w:cs="Arial"/>
                <w:bCs/>
                <w:szCs w:val="20"/>
                <w:lang w:val="vi-VN" w:eastAsia="en-US"/>
              </w:rPr>
              <w:t xml:space="preserve"> thống thực hiện </w:t>
            </w:r>
            <w:r>
              <w:rPr>
                <w:rFonts w:cs="Arial"/>
                <w:bCs/>
                <w:szCs w:val="20"/>
                <w:lang w:val="vi-VN" w:eastAsia="en-US"/>
              </w:rPr>
              <w:t>xác thực những dữ liệu sau:</w:t>
            </w:r>
          </w:p>
          <w:p w14:paraId="44800637" w14:textId="65C9F29F" w:rsidR="001D3B77" w:rsidRDefault="001D3B77">
            <w:pPr>
              <w:pStyle w:val="Level2"/>
            </w:pPr>
            <w:r>
              <w:t xml:space="preserve">Trường hợp một trong các trường trên mockup yêu cầu điền isblank thì hệ thống sẽ hiện thị thông báo  </w:t>
            </w:r>
            <w:r>
              <w:fldChar w:fldCharType="begin"/>
            </w:r>
            <w:r>
              <w:instrText xml:space="preserve"> REF _Ref151368894 \h  \* MERGEFORMAT </w:instrText>
            </w:r>
            <w:r>
              <w:fldChar w:fldCharType="separate"/>
            </w:r>
            <w:r w:rsidR="005E1475">
              <w:t xml:space="preserve">MSG </w:t>
            </w:r>
            <w:r w:rsidR="005E1475">
              <w:rPr>
                <w:noProof/>
              </w:rPr>
              <w:t>1.</w:t>
            </w:r>
            <w:r w:rsidR="005E1475">
              <w:t xml:space="preserve"> “Trường dữ liệu này không được bỏ trống”</w:t>
            </w:r>
            <w:r>
              <w:fldChar w:fldCharType="end"/>
            </w:r>
          </w:p>
          <w:p w14:paraId="58A654FC" w14:textId="5E72608F" w:rsidR="004C0983" w:rsidRDefault="0003793B" w:rsidP="004C0983">
            <w:pPr>
              <w:pStyle w:val="Level2"/>
            </w:pPr>
            <w:r>
              <w:t xml:space="preserve">Trường hợp </w:t>
            </w:r>
            <w:r w:rsidR="00391836">
              <w:t>[StartDate] &gt;[EndDate]</w:t>
            </w:r>
            <w:r w:rsidR="004C0983">
              <w:t xml:space="preserve"> hiển thị thông báo theo </w:t>
            </w:r>
            <w:proofErr w:type="spellStart"/>
            <w:r w:rsidR="004C0983">
              <w:t>template</w:t>
            </w:r>
            <w:proofErr w:type="spellEnd"/>
            <w:r w:rsidR="00AE0826">
              <w:t xml:space="preserve"> </w:t>
            </w:r>
            <w:r w:rsidR="00AE0826">
              <w:fldChar w:fldCharType="begin"/>
            </w:r>
            <w:r w:rsidR="00AE0826">
              <w:instrText xml:space="preserve"> REF _Ref155252253 \h </w:instrText>
            </w:r>
            <w:r w:rsidR="00AE0826">
              <w:fldChar w:fldCharType="separate"/>
            </w:r>
            <w:r w:rsidR="005E1475">
              <w:t>Nộp đơn</w:t>
            </w:r>
            <w:r w:rsidR="00AE0826">
              <w:fldChar w:fldCharType="end"/>
            </w:r>
            <w:r w:rsidR="00AE0826">
              <w:t xml:space="preserve"> </w:t>
            </w:r>
            <w:r w:rsidR="004C0983">
              <w:t xml:space="preserve"> </w:t>
            </w:r>
          </w:p>
          <w:p w14:paraId="7E7B4EBC" w14:textId="4ECCBAFA" w:rsidR="00391836" w:rsidRPr="00663D80" w:rsidRDefault="00391836">
            <w:pPr>
              <w:pStyle w:val="Level2"/>
            </w:pPr>
            <w:r>
              <w:t>Trường hợp số ngày nghỉ phép</w:t>
            </w:r>
            <w:r w:rsidR="00A54359">
              <w:t xml:space="preserve"> (StartDate-EndDate)</w:t>
            </w:r>
            <w:r>
              <w:t xml:space="preserve"> mà người tạo đơn </w:t>
            </w:r>
            <w:r w:rsidR="00A54359">
              <w:t xml:space="preserve">chọn &gt;= số ngày nghỉ phép còn lại (tổng số ngày nghỉ phép cho phép của loại nghỉ phép đang được chọn – tổng số ngày đã được phê duyệt- tổng số ngày đang chờ phê duyệt) thì hệ thống sẽ hiển thị thông báo </w:t>
            </w:r>
            <w:r w:rsidR="00A54359">
              <w:fldChar w:fldCharType="begin"/>
            </w:r>
            <w:r w:rsidR="00A54359">
              <w:instrText xml:space="preserve"> REF _Ref155273707 \h </w:instrText>
            </w:r>
            <w:r w:rsidR="00A54359">
              <w:fldChar w:fldCharType="separate"/>
            </w:r>
            <w:r w:rsidR="005E1475">
              <w:t xml:space="preserve">MSG </w:t>
            </w:r>
            <w:r w:rsidR="005E1475">
              <w:rPr>
                <w:noProof/>
              </w:rPr>
              <w:t>11</w:t>
            </w:r>
            <w:r w:rsidR="005E1475">
              <w:t>. “Số ngày nghỉ phép còn lại của bạn không đủ để thực hiện đơn xin nghỉ phép này”</w:t>
            </w:r>
            <w:r w:rsidR="00A54359">
              <w:fldChar w:fldCharType="end"/>
            </w:r>
          </w:p>
        </w:tc>
      </w:tr>
      <w:tr w:rsidR="001D3B77" w:rsidRPr="00516C12" w14:paraId="6DC58291" w14:textId="77777777">
        <w:trPr>
          <w:trHeight w:val="253"/>
        </w:trPr>
        <w:tc>
          <w:tcPr>
            <w:tcW w:w="548" w:type="pct"/>
          </w:tcPr>
          <w:p w14:paraId="1B93A1D3" w14:textId="77777777" w:rsidR="001D3B77" w:rsidRDefault="001D3B77">
            <w:pPr>
              <w:rPr>
                <w:rFonts w:cs="Arial"/>
                <w:szCs w:val="20"/>
                <w:lang w:val="vi-VN" w:eastAsia="en-US"/>
              </w:rPr>
            </w:pPr>
          </w:p>
          <w:p w14:paraId="09B3D0B5" w14:textId="77777777" w:rsidR="001D3B77" w:rsidRPr="00AF0A75" w:rsidRDefault="001D3B77">
            <w:pPr>
              <w:rPr>
                <w:rFonts w:cs="Arial"/>
                <w:szCs w:val="20"/>
                <w:lang w:val="vi-VN" w:eastAsia="en-US"/>
              </w:rPr>
            </w:pPr>
            <w:r>
              <w:rPr>
                <w:rFonts w:cs="Arial"/>
                <w:szCs w:val="20"/>
                <w:lang w:val="vi-VN" w:eastAsia="en-US"/>
              </w:rPr>
              <w:t>(6),(6.1)</w:t>
            </w:r>
          </w:p>
        </w:tc>
        <w:tc>
          <w:tcPr>
            <w:tcW w:w="548" w:type="pct"/>
            <w:shd w:val="clear" w:color="auto" w:fill="auto"/>
          </w:tcPr>
          <w:p w14:paraId="525A53F2" w14:textId="7B407016" w:rsidR="001D3B77" w:rsidRDefault="001D3B77">
            <w:pPr>
              <w:pStyle w:val="Caption"/>
              <w:jc w:val="left"/>
            </w:pPr>
            <w:r>
              <w:t xml:space="preserve">BR </w:t>
            </w:r>
            <w:r>
              <w:fldChar w:fldCharType="begin"/>
            </w:r>
            <w:r>
              <w:instrText xml:space="preserve"> SEQ BR \* ARABIC </w:instrText>
            </w:r>
            <w:r>
              <w:fldChar w:fldCharType="separate"/>
            </w:r>
            <w:r w:rsidR="005E1475">
              <w:rPr>
                <w:noProof/>
              </w:rPr>
              <w:t>31</w:t>
            </w:r>
            <w:r>
              <w:fldChar w:fldCharType="end"/>
            </w:r>
          </w:p>
          <w:p w14:paraId="6E533A7C" w14:textId="77777777" w:rsidR="001D3B77" w:rsidRPr="00516C12" w:rsidRDefault="001D3B77">
            <w:pPr>
              <w:pStyle w:val="BRTitle"/>
            </w:pPr>
          </w:p>
        </w:tc>
        <w:tc>
          <w:tcPr>
            <w:tcW w:w="3904" w:type="pct"/>
            <w:shd w:val="clear" w:color="auto" w:fill="auto"/>
          </w:tcPr>
          <w:p w14:paraId="09F7A382" w14:textId="582F2669" w:rsidR="001D3B77" w:rsidRDefault="001D3B77">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w:t>
            </w:r>
            <w:r w:rsidR="0003793B">
              <w:rPr>
                <w:rFonts w:cs="Arial"/>
                <w:b/>
                <w:szCs w:val="20"/>
                <w:u w:val="single"/>
                <w:lang w:val="vi-VN" w:eastAsia="en-US"/>
              </w:rPr>
              <w:t>nộp đơn</w:t>
            </w:r>
            <w:r w:rsidRPr="00386665">
              <w:rPr>
                <w:rFonts w:cs="Arial"/>
                <w:b/>
                <w:szCs w:val="20"/>
                <w:u w:val="single"/>
                <w:lang w:eastAsia="en-US"/>
              </w:rPr>
              <w:t>:</w:t>
            </w:r>
          </w:p>
          <w:p w14:paraId="79A62EA3" w14:textId="77777777" w:rsidR="00391836" w:rsidRPr="00391836" w:rsidRDefault="00391836" w:rsidP="00391836">
            <w:pPr>
              <w:pStyle w:val="Level2"/>
              <w:numPr>
                <w:ilvl w:val="0"/>
                <w:numId w:val="0"/>
              </w:numPr>
              <w:ind w:left="720" w:hanging="360"/>
            </w:pPr>
            <w:r w:rsidRPr="00391836">
              <w:t>Hệ thống thực hiện logic sau:</w:t>
            </w:r>
          </w:p>
          <w:p w14:paraId="77582E81" w14:textId="3E672691" w:rsidR="00391836" w:rsidRPr="00391836" w:rsidRDefault="00391836" w:rsidP="00391836">
            <w:pPr>
              <w:pStyle w:val="BulletList1"/>
            </w:pPr>
            <w:r w:rsidRPr="00391836">
              <w:t xml:space="preserve"> Trường </w:t>
            </w:r>
            <w:proofErr w:type="spellStart"/>
            <w:r w:rsidRPr="00391836">
              <w:t>hợp</w:t>
            </w:r>
            <w:proofErr w:type="spellEnd"/>
            <w:r w:rsidRPr="00391836">
              <w:t xml:space="preserve"> </w:t>
            </w:r>
            <w:proofErr w:type="spellStart"/>
            <w:r w:rsidRPr="00391836">
              <w:t>bản</w:t>
            </w:r>
            <w:proofErr w:type="spellEnd"/>
            <w:r w:rsidRPr="00391836">
              <w:t xml:space="preserve"> </w:t>
            </w:r>
            <w:proofErr w:type="spellStart"/>
            <w:r w:rsidRPr="00391836">
              <w:t>ghi</w:t>
            </w:r>
            <w:proofErr w:type="spellEnd"/>
            <w:r w:rsidRPr="00391836">
              <w:t xml:space="preserve"> </w:t>
            </w:r>
            <w:proofErr w:type="spellStart"/>
            <w:r w:rsidRPr="00391836">
              <w:t>chưa</w:t>
            </w:r>
            <w:proofErr w:type="spellEnd"/>
            <w:r w:rsidRPr="00391836">
              <w:t xml:space="preserve"> </w:t>
            </w:r>
            <w:proofErr w:type="spellStart"/>
            <w:r w:rsidRPr="00391836">
              <w:t>tồn</w:t>
            </w:r>
            <w:proofErr w:type="spellEnd"/>
            <w:r w:rsidRPr="00391836">
              <w:t xml:space="preserve"> </w:t>
            </w:r>
            <w:proofErr w:type="spellStart"/>
            <w:r w:rsidRPr="00391836">
              <w:t>tại</w:t>
            </w:r>
            <w:proofErr w:type="spellEnd"/>
          </w:p>
          <w:p w14:paraId="067F28CB" w14:textId="77777777" w:rsidR="00391836" w:rsidRDefault="00391836" w:rsidP="00391836">
            <w:pPr>
              <w:pStyle w:val="Level2"/>
            </w:pPr>
            <w:r w:rsidRPr="00391836">
              <w:t xml:space="preserve"> Hệ thống tạo mới bản ghi với những thông tin sau:</w:t>
            </w:r>
          </w:p>
          <w:p w14:paraId="60BB72A6" w14:textId="5689FB6B" w:rsidR="00391836" w:rsidRPr="005E0A80" w:rsidRDefault="00391836" w:rsidP="00391836">
            <w:pPr>
              <w:pStyle w:val="Level3"/>
              <w:rPr>
                <w:lang w:val="vi-VN"/>
              </w:rPr>
            </w:pPr>
            <w:r w:rsidRPr="005E0A80">
              <w:rPr>
                <w:lang w:val="vi-VN"/>
              </w:rPr>
              <w:t xml:space="preserve"> Các dữ liệu được nhập trên màn hình</w:t>
            </w:r>
          </w:p>
          <w:p w14:paraId="61C81E10" w14:textId="77777777" w:rsidR="00391836" w:rsidRPr="00391836" w:rsidRDefault="00391836" w:rsidP="00391836">
            <w:pPr>
              <w:pStyle w:val="Level3"/>
            </w:pPr>
            <w:r>
              <w:rPr>
                <w:lang w:val="vi-VN"/>
              </w:rPr>
              <w:t>[</w:t>
            </w:r>
            <w:proofErr w:type="spellStart"/>
            <w:r>
              <w:rPr>
                <w:lang w:val="vi-VN"/>
              </w:rPr>
              <w:t>LeaveRequestID</w:t>
            </w:r>
            <w:proofErr w:type="spellEnd"/>
            <w:r>
              <w:rPr>
                <w:lang w:val="vi-VN"/>
              </w:rPr>
              <w:t>] = Tổng số đơn leave request có trong csdl +1</w:t>
            </w:r>
          </w:p>
          <w:p w14:paraId="070C023A" w14:textId="322D320B" w:rsidR="00391836" w:rsidRPr="00391836" w:rsidRDefault="00391836" w:rsidP="00391836">
            <w:pPr>
              <w:pStyle w:val="Level3"/>
            </w:pPr>
            <w:r>
              <w:rPr>
                <w:lang w:val="vi-VN"/>
              </w:rPr>
              <w:t xml:space="preserve">[Status] = “Chờ xác nhận” </w:t>
            </w:r>
          </w:p>
          <w:p w14:paraId="5086F101" w14:textId="27976994" w:rsidR="00391836" w:rsidRPr="00391836" w:rsidRDefault="00391836" w:rsidP="00391836">
            <w:pPr>
              <w:pStyle w:val="BulletList1"/>
            </w:pPr>
            <w:r w:rsidRPr="00391836">
              <w:t xml:space="preserve">Trường </w:t>
            </w:r>
            <w:proofErr w:type="spellStart"/>
            <w:r w:rsidRPr="00391836">
              <w:t>hợp</w:t>
            </w:r>
            <w:proofErr w:type="spellEnd"/>
            <w:r w:rsidRPr="00391836">
              <w:t xml:space="preserve"> </w:t>
            </w:r>
            <w:proofErr w:type="spellStart"/>
            <w:r w:rsidRPr="00391836">
              <w:t>bản</w:t>
            </w:r>
            <w:proofErr w:type="spellEnd"/>
            <w:r w:rsidRPr="00391836">
              <w:t xml:space="preserve"> </w:t>
            </w:r>
            <w:proofErr w:type="spellStart"/>
            <w:r w:rsidRPr="00391836">
              <w:t>ghi</w:t>
            </w:r>
            <w:proofErr w:type="spellEnd"/>
            <w:r w:rsidRPr="00391836">
              <w:t xml:space="preserve"> </w:t>
            </w:r>
            <w:proofErr w:type="spellStart"/>
            <w:r w:rsidRPr="00391836">
              <w:t>đã</w:t>
            </w:r>
            <w:proofErr w:type="spellEnd"/>
            <w:r w:rsidRPr="00391836">
              <w:t xml:space="preserve"> </w:t>
            </w:r>
            <w:proofErr w:type="spellStart"/>
            <w:r w:rsidRPr="00391836">
              <w:t>tồn</w:t>
            </w:r>
            <w:proofErr w:type="spellEnd"/>
            <w:r w:rsidRPr="00391836">
              <w:t xml:space="preserve"> </w:t>
            </w:r>
            <w:proofErr w:type="spellStart"/>
            <w:r w:rsidRPr="00391836">
              <w:t>tại</w:t>
            </w:r>
            <w:proofErr w:type="spellEnd"/>
          </w:p>
          <w:p w14:paraId="63D889E7" w14:textId="3F8FB84D" w:rsidR="00391836" w:rsidRPr="00391836" w:rsidRDefault="00391836" w:rsidP="00391836">
            <w:pPr>
              <w:pStyle w:val="Level2"/>
            </w:pPr>
            <w:r w:rsidRPr="00391836">
              <w:t>Hệ thống cập nhật thông tin sau:</w:t>
            </w:r>
          </w:p>
          <w:p w14:paraId="052F5B42" w14:textId="232174EA" w:rsidR="00391836" w:rsidRPr="005E0A80" w:rsidRDefault="00391836" w:rsidP="00391836">
            <w:pPr>
              <w:pStyle w:val="Level3"/>
              <w:rPr>
                <w:lang w:val="vi-VN"/>
              </w:rPr>
            </w:pPr>
            <w:r w:rsidRPr="005E0A80">
              <w:rPr>
                <w:lang w:val="vi-VN"/>
              </w:rPr>
              <w:t>Các dư liệu được nhập trên màn hình</w:t>
            </w:r>
          </w:p>
          <w:p w14:paraId="04CC9B84" w14:textId="3D9FB633" w:rsidR="00391836" w:rsidRDefault="00391836" w:rsidP="00391836">
            <w:pPr>
              <w:pStyle w:val="Level3"/>
            </w:pPr>
            <w:r w:rsidRPr="005E0A80">
              <w:rPr>
                <w:lang w:val="vi-VN"/>
              </w:rPr>
              <w:t xml:space="preserve"> </w:t>
            </w:r>
            <w:r w:rsidRPr="00391836">
              <w:t>[Status] = “</w:t>
            </w:r>
            <w:proofErr w:type="spellStart"/>
            <w:r>
              <w:t>Chờ</w:t>
            </w:r>
            <w:proofErr w:type="spellEnd"/>
            <w:r>
              <w:rPr>
                <w:lang w:val="vi-VN"/>
              </w:rPr>
              <w:t xml:space="preserve"> xác nhận</w:t>
            </w:r>
            <w:r w:rsidRPr="00391836">
              <w:t>”</w:t>
            </w:r>
          </w:p>
          <w:p w14:paraId="306DF525" w14:textId="3C71A3CD" w:rsidR="006B052A" w:rsidRDefault="006B052A" w:rsidP="006B052A">
            <w:pPr>
              <w:pStyle w:val="BulletList1"/>
            </w:pPr>
            <w:r>
              <w:t xml:space="preserve">Trường </w:t>
            </w:r>
            <w:proofErr w:type="spellStart"/>
            <w:r>
              <w:t>hợp</w:t>
            </w:r>
            <w:proofErr w:type="spellEnd"/>
            <w:r>
              <w:t xml:space="preserve"> </w:t>
            </w:r>
            <w:proofErr w:type="spellStart"/>
            <w:r>
              <w:t>người</w:t>
            </w:r>
            <w:proofErr w:type="spellEnd"/>
            <w:r>
              <w:t xml:space="preserve"> </w:t>
            </w:r>
            <w:proofErr w:type="spellStart"/>
            <w:r>
              <w:t>nộp</w:t>
            </w:r>
            <w:proofErr w:type="spellEnd"/>
            <w:r>
              <w:t xml:space="preserve"> </w:t>
            </w:r>
            <w:proofErr w:type="spellStart"/>
            <w:r>
              <w:t>đơn</w:t>
            </w:r>
            <w:proofErr w:type="spellEnd"/>
            <w:r>
              <w:t xml:space="preserve"> </w:t>
            </w:r>
            <w:proofErr w:type="spellStart"/>
            <w:r>
              <w:t>là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đơn</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chuyến</w:t>
            </w:r>
            <w:proofErr w:type="spellEnd"/>
            <w:r>
              <w:t xml:space="preserve"> sang </w:t>
            </w:r>
            <w:proofErr w:type="spellStart"/>
            <w:r>
              <w:t>trạng</w:t>
            </w:r>
            <w:proofErr w:type="spellEnd"/>
            <w:r>
              <w:t xml:space="preserve"> </w:t>
            </w:r>
            <w:proofErr w:type="spellStart"/>
            <w:r>
              <w:t>thái</w:t>
            </w:r>
            <w:proofErr w:type="spellEnd"/>
            <w:r>
              <w:t xml:space="preserve"> “</w:t>
            </w:r>
            <w:proofErr w:type="spellStart"/>
            <w:r>
              <w:t>Chờ</w:t>
            </w:r>
            <w:proofErr w:type="spellEnd"/>
            <w:r>
              <w:t xml:space="preserve"> </w:t>
            </w:r>
            <w:proofErr w:type="spellStart"/>
            <w:r>
              <w:t>phê</w:t>
            </w:r>
            <w:proofErr w:type="spellEnd"/>
            <w:r>
              <w:t xml:space="preserve"> </w:t>
            </w:r>
            <w:proofErr w:type="spellStart"/>
            <w:proofErr w:type="gramStart"/>
            <w:r>
              <w:t>duyệt</w:t>
            </w:r>
            <w:proofErr w:type="spellEnd"/>
            <w:proofErr w:type="gramEnd"/>
            <w:r>
              <w:t>”</w:t>
            </w:r>
          </w:p>
          <w:p w14:paraId="469F712C" w14:textId="37BD2E79" w:rsidR="001D3B77" w:rsidRPr="00675555" w:rsidRDefault="00391836" w:rsidP="00AE0826">
            <w:pPr>
              <w:pStyle w:val="BulletList1"/>
              <w:numPr>
                <w:ilvl w:val="0"/>
                <w:numId w:val="0"/>
              </w:numPr>
            </w:pPr>
            <w:r w:rsidRPr="00391836">
              <w:rPr>
                <w:rFonts w:ascii="Segoe UI Symbol" w:hAnsi="Segoe UI Symbol" w:cs="Segoe UI Symbol"/>
              </w:rPr>
              <w:t>❖</w:t>
            </w:r>
            <w:r w:rsidRPr="00391836">
              <w:t xml:space="preserve"> </w:t>
            </w:r>
            <w:proofErr w:type="spellStart"/>
            <w:r w:rsidRPr="00391836">
              <w:t>Gửi</w:t>
            </w:r>
            <w:proofErr w:type="spellEnd"/>
            <w:r w:rsidRPr="00391836">
              <w:t xml:space="preserve"> </w:t>
            </w:r>
            <w:proofErr w:type="spellStart"/>
            <w:r>
              <w:t>thông</w:t>
            </w:r>
            <w:proofErr w:type="spellEnd"/>
            <w:r>
              <w:rPr>
                <w:lang w:val="vi-VN"/>
              </w:rPr>
              <w:t xml:space="preserve"> báo</w:t>
            </w:r>
            <w:r w:rsidRPr="00391836">
              <w:t xml:space="preserve"> </w:t>
            </w:r>
            <w:proofErr w:type="spellStart"/>
            <w:r w:rsidRPr="00391836">
              <w:t>tới</w:t>
            </w:r>
            <w:proofErr w:type="spellEnd"/>
            <w:r w:rsidRPr="00391836">
              <w:t xml:space="preserve"> </w:t>
            </w:r>
            <w:proofErr w:type="spellStart"/>
            <w:r>
              <w:t>quản</w:t>
            </w:r>
            <w:proofErr w:type="spellEnd"/>
            <w:r>
              <w:rPr>
                <w:lang w:val="vi-VN"/>
              </w:rPr>
              <w:t xml:space="preserve"> lý </w:t>
            </w:r>
            <w:proofErr w:type="spellStart"/>
            <w:r w:rsidRPr="00391836">
              <w:t>theo</w:t>
            </w:r>
            <w:proofErr w:type="spellEnd"/>
            <w:r w:rsidRPr="00391836">
              <w:t xml:space="preserve"> template </w:t>
            </w:r>
            <w:r>
              <w:fldChar w:fldCharType="begin"/>
            </w:r>
            <w:r>
              <w:instrText xml:space="preserve"> REF _Ref152014108 \h </w:instrText>
            </w:r>
            <w:r>
              <w:fldChar w:fldCharType="separate"/>
            </w:r>
            <w:r w:rsidR="005E1475">
              <w:t xml:space="preserve">Notice </w:t>
            </w:r>
            <w:proofErr w:type="gramStart"/>
            <w:r w:rsidR="005E1475">
              <w:rPr>
                <w:noProof/>
              </w:rPr>
              <w:t>7</w:t>
            </w:r>
            <w:r w:rsidR="005E1475">
              <w:rPr>
                <w:lang w:val="vi-VN"/>
              </w:rPr>
              <w:t>.[</w:t>
            </w:r>
            <w:proofErr w:type="spellStart"/>
            <w:proofErr w:type="gramEnd"/>
            <w:r w:rsidR="005E1475">
              <w:rPr>
                <w:lang w:val="vi-VN"/>
              </w:rPr>
              <w:t>EmpName</w:t>
            </w:r>
            <w:proofErr w:type="spellEnd"/>
            <w:r w:rsidR="005E1475">
              <w:rPr>
                <w:lang w:val="vi-VN"/>
              </w:rPr>
              <w:t>] đã nộp một đơn xin nghỉ phép!</w:t>
            </w:r>
            <w:r>
              <w:fldChar w:fldCharType="end"/>
            </w:r>
          </w:p>
        </w:tc>
      </w:tr>
    </w:tbl>
    <w:p w14:paraId="18014726" w14:textId="77777777" w:rsidR="001D3B77" w:rsidRPr="001D3B77" w:rsidRDefault="001D3B77" w:rsidP="001D3B77">
      <w:pPr>
        <w:jc w:val="center"/>
        <w:rPr>
          <w:lang w:val="en-US" w:eastAsia="en-US"/>
        </w:rPr>
      </w:pPr>
    </w:p>
    <w:p w14:paraId="10AB6226" w14:textId="7875787A" w:rsidR="009C4D2C" w:rsidRDefault="009C4D2C" w:rsidP="009C4D2C">
      <w:pPr>
        <w:pStyle w:val="Heading3"/>
      </w:pPr>
      <w:bookmarkStart w:id="93" w:name="_Ref155252201"/>
      <w:bookmarkStart w:id="94" w:name="_Toc155375233"/>
      <w:r>
        <w:t xml:space="preserve">Lưu </w:t>
      </w:r>
      <w:proofErr w:type="spellStart"/>
      <w:r>
        <w:t>nháp</w:t>
      </w:r>
      <w:bookmarkEnd w:id="93"/>
      <w:bookmarkEnd w:id="94"/>
      <w:proofErr w:type="spellEnd"/>
      <w:r>
        <w:t xml:space="preserve"> </w:t>
      </w:r>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BE0A02" w:rsidRPr="00516C12" w14:paraId="2B201328" w14:textId="77777777">
        <w:tc>
          <w:tcPr>
            <w:tcW w:w="957" w:type="pct"/>
            <w:shd w:val="clear" w:color="auto" w:fill="D9D9D9" w:themeFill="background1" w:themeFillShade="D9"/>
          </w:tcPr>
          <w:p w14:paraId="1669E11F" w14:textId="77777777" w:rsidR="00BE0A02" w:rsidRPr="00516C12" w:rsidRDefault="00BE0A02">
            <w:pPr>
              <w:rPr>
                <w:rFonts w:cs="Arial"/>
                <w:b/>
              </w:rPr>
            </w:pPr>
            <w:r w:rsidRPr="00516C12">
              <w:rPr>
                <w:rFonts w:cs="Arial"/>
                <w:b/>
              </w:rPr>
              <w:t>Objective</w:t>
            </w:r>
          </w:p>
        </w:tc>
        <w:tc>
          <w:tcPr>
            <w:tcW w:w="4043" w:type="pct"/>
          </w:tcPr>
          <w:p w14:paraId="76EE32CE" w14:textId="4F7341CF" w:rsidR="00BE0A02" w:rsidRPr="005E3B3E" w:rsidRDefault="00BE0A02">
            <w:pPr>
              <w:rPr>
                <w:rFonts w:cs="Arial"/>
                <w:lang w:val="vi-VN"/>
              </w:rPr>
            </w:pPr>
            <w:proofErr w:type="spellStart"/>
            <w:r>
              <w:rPr>
                <w:rFonts w:cs="Arial"/>
                <w:lang w:val="en-US"/>
              </w:rPr>
              <w:t>Tính</w:t>
            </w:r>
            <w:proofErr w:type="spellEnd"/>
            <w:r>
              <w:rPr>
                <w:rFonts w:cs="Arial"/>
                <w:lang w:val="vi-VN"/>
              </w:rPr>
              <w:t xml:space="preserve"> năng này cho phép NSD </w:t>
            </w:r>
            <w:proofErr w:type="spellStart"/>
            <w:r>
              <w:rPr>
                <w:rFonts w:cs="Arial"/>
                <w:lang w:val="en-US"/>
              </w:rPr>
              <w:t>lưu</w:t>
            </w:r>
            <w:proofErr w:type="spellEnd"/>
            <w:r>
              <w:rPr>
                <w:rFonts w:cs="Arial"/>
                <w:lang w:val="vi-VN"/>
              </w:rPr>
              <w:t xml:space="preserve"> </w:t>
            </w:r>
            <w:proofErr w:type="gramStart"/>
            <w:r>
              <w:rPr>
                <w:rFonts w:cs="Arial"/>
                <w:lang w:val="vi-VN"/>
              </w:rPr>
              <w:t>nháp  đơn</w:t>
            </w:r>
            <w:proofErr w:type="gramEnd"/>
            <w:r>
              <w:rPr>
                <w:rFonts w:cs="Arial"/>
                <w:lang w:val="vi-VN"/>
              </w:rPr>
              <w:t xml:space="preserve"> xin nghỉ phép</w:t>
            </w:r>
          </w:p>
        </w:tc>
      </w:tr>
      <w:tr w:rsidR="00BE0A02" w:rsidRPr="00516C12" w14:paraId="39E657F3" w14:textId="77777777">
        <w:tc>
          <w:tcPr>
            <w:tcW w:w="957" w:type="pct"/>
            <w:shd w:val="clear" w:color="auto" w:fill="D9D9D9" w:themeFill="background1" w:themeFillShade="D9"/>
          </w:tcPr>
          <w:p w14:paraId="088BA500" w14:textId="77777777" w:rsidR="00BE0A02" w:rsidRPr="00516C12" w:rsidRDefault="00BE0A02">
            <w:pPr>
              <w:rPr>
                <w:rFonts w:cs="Arial"/>
                <w:b/>
              </w:rPr>
            </w:pPr>
            <w:r w:rsidRPr="00516C12">
              <w:rPr>
                <w:rFonts w:cs="Arial"/>
                <w:b/>
              </w:rPr>
              <w:t>Actor</w:t>
            </w:r>
          </w:p>
        </w:tc>
        <w:tc>
          <w:tcPr>
            <w:tcW w:w="4043" w:type="pct"/>
          </w:tcPr>
          <w:p w14:paraId="70459EB4" w14:textId="77777777" w:rsidR="00BE0A02" w:rsidRPr="005E3B3E" w:rsidRDefault="00BE0A02">
            <w:pPr>
              <w:rPr>
                <w:rFonts w:cs="Arial"/>
                <w:lang w:val="vi-VN"/>
              </w:rPr>
            </w:pPr>
            <w:r>
              <w:rPr>
                <w:rFonts w:cs="Arial"/>
                <w:lang w:val="vi-VN"/>
              </w:rPr>
              <w:t>Quản lý, Hr admin, System admin, Nhân viên</w:t>
            </w:r>
          </w:p>
        </w:tc>
      </w:tr>
      <w:tr w:rsidR="00BE0A02" w:rsidRPr="00516C12" w14:paraId="7A824EC6" w14:textId="77777777">
        <w:tc>
          <w:tcPr>
            <w:tcW w:w="957" w:type="pct"/>
            <w:shd w:val="clear" w:color="auto" w:fill="D9D9D9" w:themeFill="background1" w:themeFillShade="D9"/>
          </w:tcPr>
          <w:p w14:paraId="54C8E928" w14:textId="77777777" w:rsidR="00BE0A02" w:rsidRPr="00516C12" w:rsidRDefault="00BE0A02">
            <w:pPr>
              <w:rPr>
                <w:rFonts w:cs="Arial"/>
                <w:b/>
              </w:rPr>
            </w:pPr>
            <w:r w:rsidRPr="00516C12">
              <w:rPr>
                <w:rFonts w:cs="Arial"/>
                <w:b/>
              </w:rPr>
              <w:t>Trigger</w:t>
            </w:r>
          </w:p>
        </w:tc>
        <w:tc>
          <w:tcPr>
            <w:tcW w:w="4043" w:type="pct"/>
          </w:tcPr>
          <w:p w14:paraId="3AA5823E" w14:textId="0AC34D40" w:rsidR="00BE0A02" w:rsidRPr="00D60CE7" w:rsidRDefault="00BE0A02">
            <w:pPr>
              <w:rPr>
                <w:rFonts w:cs="Arial"/>
                <w:lang w:val="vi-VN"/>
              </w:rPr>
            </w:pPr>
            <w:r>
              <w:rPr>
                <w:rFonts w:cs="Arial"/>
              </w:rPr>
              <w:t>Click</w:t>
            </w:r>
            <w:r>
              <w:rPr>
                <w:rFonts w:cs="Arial"/>
                <w:lang w:val="vi-VN"/>
              </w:rPr>
              <w:t xml:space="preserve"> “Lưu </w:t>
            </w:r>
            <w:proofErr w:type="gramStart"/>
            <w:r>
              <w:rPr>
                <w:rFonts w:cs="Arial"/>
                <w:lang w:val="vi-VN"/>
              </w:rPr>
              <w:t>nháp”</w:t>
            </w:r>
            <w:r>
              <w:rPr>
                <w:rFonts w:cs="Arial"/>
                <w:noProof/>
                <w:lang w:val="vi-VN"/>
              </w:rPr>
              <w:t xml:space="preserve"> </w:t>
            </w:r>
            <w:r>
              <w:rPr>
                <w:rFonts w:cs="Arial"/>
                <w:lang w:val="vi-VN"/>
              </w:rPr>
              <w:t xml:space="preserve"> trên</w:t>
            </w:r>
            <w:proofErr w:type="gramEnd"/>
            <w:r>
              <w:rPr>
                <w:rFonts w:cs="Arial"/>
                <w:lang w:val="vi-VN"/>
              </w:rPr>
              <w:t xml:space="preserve"> </w:t>
            </w:r>
            <w:r>
              <w:rPr>
                <w:rFonts w:cs="Arial"/>
                <w:lang w:val="vi-VN"/>
              </w:rPr>
              <w:fldChar w:fldCharType="begin"/>
            </w:r>
            <w:r>
              <w:rPr>
                <w:rFonts w:cs="Arial"/>
                <w:lang w:val="vi-VN"/>
              </w:rPr>
              <w:instrText xml:space="preserve"> REF _Ref155271589 \h </w:instrText>
            </w:r>
            <w:r>
              <w:rPr>
                <w:rFonts w:cs="Arial"/>
                <w:lang w:val="vi-VN"/>
              </w:rPr>
            </w:r>
            <w:r>
              <w:rPr>
                <w:rFonts w:cs="Arial"/>
                <w:lang w:val="vi-VN"/>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tạo</w:t>
            </w:r>
            <w:proofErr w:type="spellEnd"/>
            <w:r w:rsidR="005E1475">
              <w:t xml:space="preserve"> </w:t>
            </w:r>
            <w:proofErr w:type="spellStart"/>
            <w:r w:rsidR="005E1475">
              <w:t>mới</w:t>
            </w:r>
            <w:proofErr w:type="spellEnd"/>
            <w:r w:rsidR="005E1475">
              <w:t xml:space="preserve"> </w:t>
            </w:r>
            <w:proofErr w:type="spellStart"/>
            <w:r w:rsidR="005E1475">
              <w:t>đơn</w:t>
            </w:r>
            <w:proofErr w:type="spellEnd"/>
            <w:r w:rsidR="005E1475">
              <w:t xml:space="preserve"> </w:t>
            </w:r>
            <w:proofErr w:type="spellStart"/>
            <w:r w:rsidR="005E1475">
              <w:t>xin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Pr>
                <w:rFonts w:cs="Arial"/>
                <w:lang w:val="vi-VN"/>
              </w:rPr>
              <w:fldChar w:fldCharType="end"/>
            </w:r>
          </w:p>
        </w:tc>
      </w:tr>
      <w:tr w:rsidR="00BE0A02" w:rsidRPr="00516C12" w14:paraId="67584ADB" w14:textId="77777777">
        <w:tc>
          <w:tcPr>
            <w:tcW w:w="957" w:type="pct"/>
            <w:shd w:val="clear" w:color="auto" w:fill="D9D9D9" w:themeFill="background1" w:themeFillShade="D9"/>
          </w:tcPr>
          <w:p w14:paraId="7415025B" w14:textId="77777777" w:rsidR="00BE0A02" w:rsidRPr="00516C12" w:rsidRDefault="00BE0A02">
            <w:pPr>
              <w:rPr>
                <w:rFonts w:cs="Arial"/>
                <w:b/>
              </w:rPr>
            </w:pPr>
            <w:r w:rsidRPr="00516C12">
              <w:rPr>
                <w:rFonts w:cs="Arial"/>
                <w:b/>
              </w:rPr>
              <w:lastRenderedPageBreak/>
              <w:t>Pre-conditions</w:t>
            </w:r>
          </w:p>
        </w:tc>
        <w:tc>
          <w:tcPr>
            <w:tcW w:w="4043" w:type="pct"/>
          </w:tcPr>
          <w:p w14:paraId="44BB7A86" w14:textId="4D08E8F6" w:rsidR="00BE0A02" w:rsidRPr="005E3B3E" w:rsidRDefault="00BE0A02" w:rsidP="00BE0A02">
            <w:pPr>
              <w:pStyle w:val="BulletList1"/>
            </w:pPr>
            <w:r w:rsidRPr="005E3B3E">
              <w:t xml:space="preserve">Login </w:t>
            </w:r>
            <w:proofErr w:type="spellStart"/>
            <w:r w:rsidRPr="005E3B3E">
              <w:t>vào</w:t>
            </w:r>
            <w:proofErr w:type="spellEnd"/>
            <w:r w:rsidRPr="005E3B3E">
              <w:t xml:space="preserve"> </w:t>
            </w:r>
            <w:proofErr w:type="spellStart"/>
            <w:r w:rsidRPr="005E3B3E">
              <w:t>hệ</w:t>
            </w:r>
            <w:proofErr w:type="spellEnd"/>
            <w:r w:rsidRPr="005E3B3E">
              <w:t xml:space="preserve"> </w:t>
            </w:r>
            <w:proofErr w:type="spellStart"/>
            <w:r w:rsidRPr="005E3B3E">
              <w:t>thống</w:t>
            </w:r>
            <w:proofErr w:type="spellEnd"/>
            <w:r w:rsidRPr="005E3B3E">
              <w:t xml:space="preserve"> </w:t>
            </w:r>
            <w:proofErr w:type="spellStart"/>
            <w:r w:rsidRPr="005E3B3E">
              <w:t>với</w:t>
            </w:r>
            <w:proofErr w:type="spellEnd"/>
            <w:r w:rsidRPr="005E3B3E">
              <w:t xml:space="preserve"> actor </w:t>
            </w:r>
            <w:proofErr w:type="spellStart"/>
            <w:r w:rsidRPr="005E3B3E">
              <w:t>bên</w:t>
            </w:r>
            <w:proofErr w:type="spellEnd"/>
            <w:r w:rsidRPr="005E3B3E">
              <w:t xml:space="preserve"> </w:t>
            </w:r>
            <w:proofErr w:type="spellStart"/>
            <w:r w:rsidRPr="005E3B3E">
              <w:t>trên</w:t>
            </w:r>
            <w:proofErr w:type="spellEnd"/>
          </w:p>
        </w:tc>
      </w:tr>
      <w:tr w:rsidR="00BE0A02" w:rsidRPr="00516C12" w14:paraId="7E10A22D" w14:textId="77777777">
        <w:tc>
          <w:tcPr>
            <w:tcW w:w="957" w:type="pct"/>
            <w:shd w:val="clear" w:color="auto" w:fill="D9D9D9" w:themeFill="background1" w:themeFillShade="D9"/>
          </w:tcPr>
          <w:p w14:paraId="413CAE24" w14:textId="77777777" w:rsidR="00BE0A02" w:rsidRPr="00516C12" w:rsidRDefault="00BE0A02">
            <w:pPr>
              <w:rPr>
                <w:rFonts w:cs="Arial"/>
                <w:b/>
              </w:rPr>
            </w:pPr>
            <w:r w:rsidRPr="00516C12">
              <w:rPr>
                <w:rFonts w:cs="Arial"/>
                <w:b/>
              </w:rPr>
              <w:t>Post-condition</w:t>
            </w:r>
          </w:p>
        </w:tc>
        <w:tc>
          <w:tcPr>
            <w:tcW w:w="4043" w:type="pct"/>
          </w:tcPr>
          <w:p w14:paraId="4FF17B36" w14:textId="2809356D" w:rsidR="00BE0A02" w:rsidRPr="00BD77BF" w:rsidRDefault="00BE0A02">
            <w:pPr>
              <w:rPr>
                <w:rFonts w:cs="Arial"/>
                <w:lang w:val="vi-VN"/>
              </w:rPr>
            </w:pPr>
            <w:r>
              <w:rPr>
                <w:rFonts w:cs="Arial"/>
                <w:lang w:val="vi-VN"/>
              </w:rPr>
              <w:t>Lưu nháp đơn xin nghỉ phép ra khỏi hệ thống</w:t>
            </w:r>
          </w:p>
        </w:tc>
      </w:tr>
    </w:tbl>
    <w:p w14:paraId="6AFA10F8" w14:textId="09DBDA4C" w:rsidR="00BE0A02" w:rsidRDefault="00E8146F" w:rsidP="00BE0A02">
      <w:pPr>
        <w:rPr>
          <w:lang w:val="en-US" w:eastAsia="en-US"/>
        </w:rPr>
      </w:pPr>
      <w:r>
        <w:rPr>
          <w:noProof/>
          <w:lang w:val="en-US" w:eastAsia="en-US"/>
        </w:rPr>
        <w:drawing>
          <wp:inline distT="0" distB="0" distL="0" distR="0" wp14:anchorId="5252415E" wp14:editId="2304DB03">
            <wp:extent cx="4486275" cy="3352800"/>
            <wp:effectExtent l="0" t="0" r="9525" b="0"/>
            <wp:docPr id="1717122420" name="Picture 1717122420"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22420" name="Picture 1" descr="A diagram of a us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86275" cy="3352800"/>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FD594F" w:rsidRPr="00516C12" w14:paraId="0C32C6C0" w14:textId="77777777">
        <w:trPr>
          <w:trHeight w:val="253"/>
        </w:trPr>
        <w:tc>
          <w:tcPr>
            <w:tcW w:w="548" w:type="pct"/>
            <w:shd w:val="clear" w:color="auto" w:fill="D9D9D9" w:themeFill="background1" w:themeFillShade="D9"/>
          </w:tcPr>
          <w:p w14:paraId="69B8F605" w14:textId="77777777" w:rsidR="00FD594F" w:rsidRPr="00516C12" w:rsidRDefault="00FD594F">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77C2FDF2" w14:textId="77777777" w:rsidR="00FD594F" w:rsidRPr="00516C12" w:rsidRDefault="00FD594F">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0E952ED8" w14:textId="77777777" w:rsidR="00FD594F" w:rsidRPr="00516C12" w:rsidRDefault="00FD594F">
            <w:pPr>
              <w:rPr>
                <w:rFonts w:cs="Arial"/>
                <w:b/>
                <w:bCs/>
                <w:szCs w:val="20"/>
                <w:lang w:eastAsia="en-US"/>
              </w:rPr>
            </w:pPr>
            <w:r w:rsidRPr="00516C12">
              <w:rPr>
                <w:rFonts w:cs="Arial"/>
                <w:b/>
                <w:szCs w:val="20"/>
                <w:lang w:eastAsia="en-US"/>
              </w:rPr>
              <w:t>Description</w:t>
            </w:r>
          </w:p>
        </w:tc>
      </w:tr>
      <w:tr w:rsidR="00FD594F" w:rsidRPr="00516C12" w14:paraId="7ACADE3B" w14:textId="77777777">
        <w:trPr>
          <w:trHeight w:val="1924"/>
        </w:trPr>
        <w:tc>
          <w:tcPr>
            <w:tcW w:w="548" w:type="pct"/>
          </w:tcPr>
          <w:p w14:paraId="6A7895A1" w14:textId="3497866E" w:rsidR="00FD594F" w:rsidRPr="002C537F" w:rsidRDefault="00FD594F">
            <w:pPr>
              <w:rPr>
                <w:rFonts w:cs="Arial"/>
                <w:szCs w:val="20"/>
                <w:lang w:val="vi-VN" w:eastAsia="en-US"/>
              </w:rPr>
            </w:pPr>
            <w:r>
              <w:rPr>
                <w:rFonts w:cs="Arial"/>
                <w:szCs w:val="20"/>
                <w:lang w:eastAsia="en-US"/>
              </w:rPr>
              <w:t>(2</w:t>
            </w:r>
            <w:r>
              <w:rPr>
                <w:rFonts w:cs="Arial"/>
                <w:szCs w:val="20"/>
                <w:lang w:val="vi-VN" w:eastAsia="en-US"/>
              </w:rPr>
              <w:t>)</w:t>
            </w:r>
          </w:p>
        </w:tc>
        <w:tc>
          <w:tcPr>
            <w:tcW w:w="548" w:type="pct"/>
            <w:shd w:val="clear" w:color="auto" w:fill="auto"/>
          </w:tcPr>
          <w:p w14:paraId="2F113015" w14:textId="7E17B785" w:rsidR="00FD594F" w:rsidRDefault="00FD594F">
            <w:pPr>
              <w:pStyle w:val="Caption"/>
              <w:jc w:val="left"/>
            </w:pPr>
            <w:r>
              <w:t xml:space="preserve">BR </w:t>
            </w:r>
            <w:r>
              <w:fldChar w:fldCharType="begin"/>
            </w:r>
            <w:r>
              <w:instrText xml:space="preserve"> SEQ BR \* ARABIC </w:instrText>
            </w:r>
            <w:r>
              <w:fldChar w:fldCharType="separate"/>
            </w:r>
            <w:r w:rsidR="005E1475">
              <w:rPr>
                <w:noProof/>
              </w:rPr>
              <w:t>32</w:t>
            </w:r>
            <w:r>
              <w:fldChar w:fldCharType="end"/>
            </w:r>
          </w:p>
        </w:tc>
        <w:tc>
          <w:tcPr>
            <w:tcW w:w="3904" w:type="pct"/>
            <w:shd w:val="clear" w:color="auto" w:fill="auto"/>
          </w:tcPr>
          <w:p w14:paraId="416E735D" w14:textId="528A7A83" w:rsidR="00FD594F" w:rsidRDefault="00FD594F">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lưu nháp</w:t>
            </w:r>
            <w:r w:rsidRPr="00386665">
              <w:rPr>
                <w:rFonts w:cs="Arial"/>
                <w:b/>
                <w:szCs w:val="20"/>
                <w:u w:val="single"/>
                <w:lang w:eastAsia="en-US"/>
              </w:rPr>
              <w:t>:</w:t>
            </w:r>
          </w:p>
          <w:p w14:paraId="454C998A" w14:textId="000CA237" w:rsidR="00FD594F" w:rsidRDefault="00FD594F">
            <w:pPr>
              <w:rPr>
                <w:rFonts w:cs="Arial"/>
                <w:bCs/>
                <w:szCs w:val="20"/>
                <w:lang w:val="vi-VN" w:eastAsia="en-US"/>
              </w:rPr>
            </w:pPr>
            <w:proofErr w:type="spellStart"/>
            <w:r w:rsidRPr="00CD0EC7">
              <w:rPr>
                <w:rFonts w:cs="Arial"/>
                <w:bCs/>
                <w:szCs w:val="20"/>
                <w:lang w:eastAsia="en-US"/>
              </w:rPr>
              <w:t>Hệ</w:t>
            </w:r>
            <w:proofErr w:type="spellEnd"/>
            <w:r w:rsidRPr="00CD0EC7">
              <w:rPr>
                <w:rFonts w:cs="Arial"/>
                <w:bCs/>
                <w:szCs w:val="20"/>
                <w:lang w:val="vi-VN" w:eastAsia="en-US"/>
              </w:rPr>
              <w:t xml:space="preserve"> thống thực hiện </w:t>
            </w:r>
            <w:r>
              <w:rPr>
                <w:rFonts w:cs="Arial"/>
                <w:bCs/>
                <w:szCs w:val="20"/>
                <w:lang w:val="vi-VN" w:eastAsia="en-US"/>
              </w:rPr>
              <w:t xml:space="preserve">những </w:t>
            </w:r>
            <w:proofErr w:type="spellStart"/>
            <w:r>
              <w:rPr>
                <w:rFonts w:cs="Arial"/>
                <w:bCs/>
                <w:szCs w:val="20"/>
                <w:lang w:val="vi-VN" w:eastAsia="en-US"/>
              </w:rPr>
              <w:t>logic</w:t>
            </w:r>
            <w:proofErr w:type="spellEnd"/>
            <w:r>
              <w:rPr>
                <w:rFonts w:cs="Arial"/>
                <w:bCs/>
                <w:szCs w:val="20"/>
                <w:lang w:val="vi-VN" w:eastAsia="en-US"/>
              </w:rPr>
              <w:t xml:space="preserve"> sau:</w:t>
            </w:r>
          </w:p>
          <w:p w14:paraId="60268F0C" w14:textId="77777777" w:rsidR="00FD594F" w:rsidRDefault="00813D4C">
            <w:pPr>
              <w:pStyle w:val="Level2"/>
            </w:pPr>
            <w:r>
              <w:t>Hệ thống sẽ tạo mới bản ghi với cac thông tin đã nhập ở form</w:t>
            </w:r>
          </w:p>
          <w:p w14:paraId="3E0256DB" w14:textId="3B6EABAF" w:rsidR="00813D4C" w:rsidRPr="00663D80" w:rsidRDefault="00813D4C">
            <w:pPr>
              <w:pStyle w:val="Level2"/>
            </w:pPr>
            <w:r>
              <w:t>[Status] = “Đã lưu háp”</w:t>
            </w:r>
          </w:p>
        </w:tc>
      </w:tr>
    </w:tbl>
    <w:p w14:paraId="6CED6141" w14:textId="77777777" w:rsidR="00FD594F" w:rsidRPr="00BE0A02" w:rsidRDefault="00FD594F" w:rsidP="00BE0A02">
      <w:pPr>
        <w:rPr>
          <w:lang w:val="en-US" w:eastAsia="en-US"/>
        </w:rPr>
      </w:pPr>
    </w:p>
    <w:p w14:paraId="651E8DFA" w14:textId="77777777" w:rsidR="00BE0A02" w:rsidRPr="00BE0A02" w:rsidRDefault="00BE0A02" w:rsidP="00BE0A02">
      <w:pPr>
        <w:rPr>
          <w:lang w:val="en-US" w:eastAsia="en-US"/>
        </w:rPr>
      </w:pPr>
    </w:p>
    <w:p w14:paraId="6FBF2953" w14:textId="357A1A9E" w:rsidR="009C4D2C" w:rsidRDefault="009C4D2C" w:rsidP="009C4D2C">
      <w:pPr>
        <w:pStyle w:val="Heading3"/>
      </w:pPr>
      <w:bookmarkStart w:id="95" w:name="_Ref155256194"/>
      <w:bookmarkStart w:id="96" w:name="_Toc155375234"/>
      <w:proofErr w:type="spellStart"/>
      <w:r>
        <w:t>Xác</w:t>
      </w:r>
      <w:proofErr w:type="spellEnd"/>
      <w:r>
        <w:t xml:space="preserve"> </w:t>
      </w:r>
      <w:proofErr w:type="spellStart"/>
      <w:r>
        <w:t>nhận</w:t>
      </w:r>
      <w:proofErr w:type="spellEnd"/>
      <w:r>
        <w:t xml:space="preserve"> </w:t>
      </w:r>
      <w:proofErr w:type="spellStart"/>
      <w:r>
        <w:t>đơn</w:t>
      </w:r>
      <w:bookmarkEnd w:id="95"/>
      <w:bookmarkEnd w:id="96"/>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503"/>
        <w:gridCol w:w="7827"/>
      </w:tblGrid>
      <w:tr w:rsidR="00900169" w:rsidRPr="001D3B77" w14:paraId="6B444E7A" w14:textId="77777777">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30C436CF" w14:textId="77777777" w:rsidR="00900169" w:rsidRPr="001D3B77" w:rsidRDefault="00900169">
            <w:pPr>
              <w:rPr>
                <w:lang w:val="en-US" w:eastAsia="en-US"/>
              </w:rPr>
            </w:pPr>
            <w:r w:rsidRPr="001D3B77">
              <w:rPr>
                <w:b/>
                <w:bCs/>
                <w:lang w:val="en-US" w:eastAsia="en-US"/>
              </w:rPr>
              <w:t>Objective: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2777159" w14:textId="7A88CA44" w:rsidR="00900169" w:rsidRPr="00BB0203" w:rsidRDefault="00900169">
            <w:pPr>
              <w:rPr>
                <w:lang w:val="vi-VN" w:eastAsia="en-US"/>
              </w:rPr>
            </w:pPr>
            <w:proofErr w:type="spellStart"/>
            <w:r w:rsidRPr="001D3B77">
              <w:rPr>
                <w:lang w:val="en-US" w:eastAsia="en-US"/>
              </w:rPr>
              <w:t>Chức</w:t>
            </w:r>
            <w:proofErr w:type="spellEnd"/>
            <w:r w:rsidRPr="001D3B77">
              <w:rPr>
                <w:lang w:val="en-US" w:eastAsia="en-US"/>
              </w:rPr>
              <w:t xml:space="preserve"> </w:t>
            </w:r>
            <w:proofErr w:type="spellStart"/>
            <w:r w:rsidRPr="001D3B77">
              <w:rPr>
                <w:lang w:val="en-US" w:eastAsia="en-US"/>
              </w:rPr>
              <w:t>năng</w:t>
            </w:r>
            <w:proofErr w:type="spellEnd"/>
            <w:r w:rsidRPr="001D3B77">
              <w:rPr>
                <w:lang w:val="en-US" w:eastAsia="en-US"/>
              </w:rPr>
              <w:t xml:space="preserve"> </w:t>
            </w:r>
            <w:proofErr w:type="spellStart"/>
            <w:r w:rsidRPr="001D3B77">
              <w:rPr>
                <w:lang w:val="en-US" w:eastAsia="en-US"/>
              </w:rPr>
              <w:t>này</w:t>
            </w:r>
            <w:proofErr w:type="spellEnd"/>
            <w:r w:rsidR="00BB0203">
              <w:rPr>
                <w:lang w:val="vi-VN" w:eastAsia="en-US"/>
              </w:rPr>
              <w:t xml:space="preserve"> cho phép actor xác nhận đơn xin nghỉ phép</w:t>
            </w:r>
          </w:p>
        </w:tc>
      </w:tr>
      <w:tr w:rsidR="00900169" w:rsidRPr="001D3B77" w14:paraId="0FFCDFF4"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368394EF" w14:textId="77777777" w:rsidR="00900169" w:rsidRPr="001D3B77" w:rsidRDefault="00900169">
            <w:pPr>
              <w:rPr>
                <w:lang w:val="en-US" w:eastAsia="en-US"/>
              </w:rPr>
            </w:pPr>
            <w:r w:rsidRPr="001D3B77">
              <w:rPr>
                <w:b/>
                <w:bCs/>
                <w:lang w:val="en-US" w:eastAsia="en-US"/>
              </w:rPr>
              <w:t>Actor:</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0F55CFA" w14:textId="171F860F" w:rsidR="00900169" w:rsidRPr="00BB0203" w:rsidRDefault="00BB0203">
            <w:pPr>
              <w:rPr>
                <w:lang w:val="vi-VN" w:eastAsia="en-US"/>
              </w:rPr>
            </w:pPr>
            <w:r>
              <w:rPr>
                <w:lang w:val="en-US" w:eastAsia="en-US"/>
              </w:rPr>
              <w:t>Quản</w:t>
            </w:r>
            <w:r>
              <w:rPr>
                <w:lang w:val="vi-VN" w:eastAsia="en-US"/>
              </w:rPr>
              <w:t xml:space="preserve"> lý</w:t>
            </w:r>
          </w:p>
        </w:tc>
      </w:tr>
      <w:tr w:rsidR="00900169" w:rsidRPr="001D3B77" w14:paraId="72C05655"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7328544D" w14:textId="77777777" w:rsidR="00900169" w:rsidRPr="001D3B77" w:rsidRDefault="00900169">
            <w:pPr>
              <w:rPr>
                <w:lang w:val="en-US" w:eastAsia="en-US"/>
              </w:rPr>
            </w:pPr>
            <w:r w:rsidRPr="001D3B77">
              <w:rPr>
                <w:b/>
                <w:bCs/>
                <w:lang w:val="en-US" w:eastAsia="en-US"/>
              </w:rPr>
              <w:t>Trigger:</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6D3704CE" w14:textId="18862F39" w:rsidR="00900169" w:rsidRPr="00BB0203" w:rsidRDefault="00BB0203">
            <w:pPr>
              <w:rPr>
                <w:lang w:val="vi-VN" w:eastAsia="en-US"/>
              </w:rPr>
            </w:pPr>
            <w:r>
              <w:rPr>
                <w:lang w:val="en-US" w:eastAsia="en-US"/>
              </w:rPr>
              <w:t>Click</w:t>
            </w:r>
            <w:r>
              <w:rPr>
                <w:lang w:val="vi-VN" w:eastAsia="en-US"/>
              </w:rPr>
              <w:t xml:space="preserve"> </w:t>
            </w:r>
            <w:proofErr w:type="spellStart"/>
            <w:r>
              <w:rPr>
                <w:lang w:val="vi-VN" w:eastAsia="en-US"/>
              </w:rPr>
              <w:t>icon</w:t>
            </w:r>
            <w:proofErr w:type="spellEnd"/>
            <w:r>
              <w:rPr>
                <w:lang w:val="vi-VN" w:eastAsia="en-US"/>
              </w:rPr>
              <w:t xml:space="preserve"> </w:t>
            </w:r>
            <w:r w:rsidRPr="00BB0203">
              <w:rPr>
                <w:noProof/>
                <w:lang w:val="vi-VN" w:eastAsia="en-US"/>
              </w:rPr>
              <w:drawing>
                <wp:inline distT="0" distB="0" distL="0" distR="0" wp14:anchorId="5F0B8AD6" wp14:editId="58DA2076">
                  <wp:extent cx="133351" cy="171451"/>
                  <wp:effectExtent l="0" t="0" r="0" b="0"/>
                  <wp:docPr id="1606014232" name="Picture 160601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14232" name=""/>
                          <pic:cNvPicPr/>
                        </pic:nvPicPr>
                        <pic:blipFill>
                          <a:blip r:embed="rId49"/>
                          <a:stretch>
                            <a:fillRect/>
                          </a:stretch>
                        </pic:blipFill>
                        <pic:spPr>
                          <a:xfrm>
                            <a:off x="0" y="0"/>
                            <a:ext cx="133351" cy="171451"/>
                          </a:xfrm>
                          <a:prstGeom prst="rect">
                            <a:avLst/>
                          </a:prstGeom>
                        </pic:spPr>
                      </pic:pic>
                    </a:graphicData>
                  </a:graphic>
                </wp:inline>
              </w:drawing>
            </w:r>
            <w:r>
              <w:rPr>
                <w:lang w:val="vi-VN" w:eastAsia="en-US"/>
              </w:rPr>
              <w:t xml:space="preserve"> trên </w:t>
            </w:r>
            <w:r>
              <w:rPr>
                <w:lang w:val="vi-VN" w:eastAsia="en-US"/>
              </w:rPr>
              <w:fldChar w:fldCharType="begin"/>
            </w:r>
            <w:r>
              <w:rPr>
                <w:lang w:val="vi-VN" w:eastAsia="en-US"/>
              </w:rPr>
              <w:instrText xml:space="preserve"> REF _Ref155291701 \h </w:instrText>
            </w:r>
            <w:r>
              <w:rPr>
                <w:lang w:val="vi-VN" w:eastAsia="en-US"/>
              </w:rPr>
            </w:r>
            <w:r>
              <w:rPr>
                <w:lang w:val="vi-VN" w:eastAsia="en-US"/>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danh</w:t>
            </w:r>
            <w:proofErr w:type="spellEnd"/>
            <w:r w:rsidR="005E1475">
              <w:t xml:space="preserve"> </w:t>
            </w:r>
            <w:proofErr w:type="spellStart"/>
            <w:r w:rsidR="005E1475">
              <w:t>sách</w:t>
            </w:r>
            <w:proofErr w:type="spellEnd"/>
            <w:r w:rsidR="005E1475">
              <w:t xml:space="preserve"> </w:t>
            </w:r>
            <w:proofErr w:type="spellStart"/>
            <w:r w:rsidR="005E1475">
              <w:t>đơn</w:t>
            </w:r>
            <w:proofErr w:type="spellEnd"/>
            <w:r w:rsidR="005E1475">
              <w:t xml:space="preserve"> </w:t>
            </w:r>
            <w:proofErr w:type="spellStart"/>
            <w:r w:rsidR="005E1475">
              <w:t>xin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sidR="005E1475">
              <w:t xml:space="preserve"> </w:t>
            </w:r>
            <w:proofErr w:type="spellStart"/>
            <w:r w:rsidR="005E1475">
              <w:t>dành</w:t>
            </w:r>
            <w:proofErr w:type="spellEnd"/>
            <w:r w:rsidR="005E1475">
              <w:t xml:space="preserve"> </w:t>
            </w:r>
            <w:proofErr w:type="spellStart"/>
            <w:r w:rsidR="005E1475">
              <w:t>cho</w:t>
            </w:r>
            <w:proofErr w:type="spellEnd"/>
            <w:r w:rsidR="005E1475">
              <w:t xml:space="preserve"> </w:t>
            </w:r>
            <w:proofErr w:type="spellStart"/>
            <w:r w:rsidR="005E1475">
              <w:t>quản</w:t>
            </w:r>
            <w:proofErr w:type="spellEnd"/>
            <w:r w:rsidR="005E1475">
              <w:t xml:space="preserve"> </w:t>
            </w:r>
            <w:proofErr w:type="spellStart"/>
            <w:r w:rsidR="005E1475">
              <w:t>lý</w:t>
            </w:r>
            <w:proofErr w:type="spellEnd"/>
            <w:r>
              <w:rPr>
                <w:lang w:val="vi-VN" w:eastAsia="en-US"/>
              </w:rPr>
              <w:fldChar w:fldCharType="end"/>
            </w:r>
            <w:r>
              <w:rPr>
                <w:lang w:val="vi-VN" w:eastAsia="en-US"/>
              </w:rPr>
              <w:t xml:space="preserve"> Hoặc </w:t>
            </w:r>
            <w:r w:rsidRPr="00BB0203">
              <w:rPr>
                <w:noProof/>
                <w:lang w:val="vi-VN" w:eastAsia="en-US"/>
              </w:rPr>
              <w:drawing>
                <wp:inline distT="0" distB="0" distL="0" distR="0" wp14:anchorId="07908D43" wp14:editId="4F87E582">
                  <wp:extent cx="528641" cy="290515"/>
                  <wp:effectExtent l="0" t="0" r="5080" b="0"/>
                  <wp:docPr id="1783029683" name="Picture 1783029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29683" name=""/>
                          <pic:cNvPicPr/>
                        </pic:nvPicPr>
                        <pic:blipFill>
                          <a:blip r:embed="rId50"/>
                          <a:stretch>
                            <a:fillRect/>
                          </a:stretch>
                        </pic:blipFill>
                        <pic:spPr>
                          <a:xfrm>
                            <a:off x="0" y="0"/>
                            <a:ext cx="528641" cy="290515"/>
                          </a:xfrm>
                          <a:prstGeom prst="rect">
                            <a:avLst/>
                          </a:prstGeom>
                        </pic:spPr>
                      </pic:pic>
                    </a:graphicData>
                  </a:graphic>
                </wp:inline>
              </w:drawing>
            </w:r>
            <w:r>
              <w:rPr>
                <w:lang w:val="en-US" w:eastAsia="en-US"/>
              </w:rPr>
              <w:t xml:space="preserve"> </w:t>
            </w:r>
            <w:r>
              <w:rPr>
                <w:lang w:val="vi-VN" w:eastAsia="en-US"/>
              </w:rPr>
              <w:t xml:space="preserve">trên </w:t>
            </w:r>
            <w:r>
              <w:rPr>
                <w:lang w:val="vi-VN" w:eastAsia="en-US"/>
              </w:rPr>
              <w:fldChar w:fldCharType="begin"/>
            </w:r>
            <w:r>
              <w:rPr>
                <w:lang w:val="vi-VN" w:eastAsia="en-US"/>
              </w:rPr>
              <w:instrText xml:space="preserve"> REF _Ref155271594 \h </w:instrText>
            </w:r>
            <w:r>
              <w:rPr>
                <w:lang w:val="vi-VN" w:eastAsia="en-US"/>
              </w:rPr>
            </w:r>
            <w:r>
              <w:rPr>
                <w:lang w:val="vi-VN" w:eastAsia="en-US"/>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xem</w:t>
            </w:r>
            <w:proofErr w:type="spellEnd"/>
            <w:r w:rsidR="005E1475">
              <w:t xml:space="preserve"> chi </w:t>
            </w:r>
            <w:proofErr w:type="spellStart"/>
            <w:r w:rsidR="005E1475">
              <w:t>tiết</w:t>
            </w:r>
            <w:proofErr w:type="spellEnd"/>
            <w:r w:rsidR="005E1475">
              <w:t xml:space="preserve"> </w:t>
            </w:r>
            <w:proofErr w:type="spellStart"/>
            <w:r w:rsidR="005E1475">
              <w:t>đơn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Pr>
                <w:lang w:val="vi-VN" w:eastAsia="en-US"/>
              </w:rPr>
              <w:fldChar w:fldCharType="end"/>
            </w:r>
          </w:p>
        </w:tc>
      </w:tr>
      <w:tr w:rsidR="00900169" w:rsidRPr="001D3B77" w14:paraId="36DD654B"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57BCF2B0" w14:textId="77777777" w:rsidR="00900169" w:rsidRPr="001D3B77" w:rsidRDefault="00900169">
            <w:pPr>
              <w:rPr>
                <w:lang w:val="en-US" w:eastAsia="en-US"/>
              </w:rPr>
            </w:pPr>
            <w:r w:rsidRPr="001D3B77">
              <w:rPr>
                <w:b/>
                <w:bCs/>
                <w:lang w:val="en-US" w:eastAsia="en-US"/>
              </w:rPr>
              <w:t>Pre-condition:</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06B734DD" w14:textId="77777777" w:rsidR="00900169" w:rsidRDefault="00900169">
            <w:pPr>
              <w:pStyle w:val="BulletList1"/>
            </w:pP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rPr>
                <w:lang w:val="vi-VN"/>
              </w:rPr>
              <w:t xml:space="preserve"> với actor trên</w:t>
            </w:r>
          </w:p>
          <w:p w14:paraId="4CB0D4B8" w14:textId="6BAE3C9F" w:rsidR="00900169" w:rsidRPr="001D3B77" w:rsidRDefault="00BB0203" w:rsidP="00BB0203">
            <w:pPr>
              <w:pStyle w:val="BulletList1"/>
            </w:pPr>
            <w:proofErr w:type="spellStart"/>
            <w:r>
              <w:t>Đơn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có</w:t>
            </w:r>
            <w:proofErr w:type="spellEnd"/>
            <w:r>
              <w:t xml:space="preserve"> [Status] = “</w:t>
            </w:r>
            <w:proofErr w:type="spellStart"/>
            <w:r>
              <w:t>Chờ</w:t>
            </w:r>
            <w:proofErr w:type="spellEnd"/>
            <w:r>
              <w:t xml:space="preserve"> </w:t>
            </w:r>
            <w:proofErr w:type="spellStart"/>
            <w:r>
              <w:t>xác</w:t>
            </w:r>
            <w:proofErr w:type="spellEnd"/>
            <w:r>
              <w:t xml:space="preserve"> </w:t>
            </w:r>
            <w:proofErr w:type="spellStart"/>
            <w:r>
              <w:t>nhận</w:t>
            </w:r>
            <w:proofErr w:type="spellEnd"/>
            <w:r>
              <w:t>”</w:t>
            </w:r>
          </w:p>
        </w:tc>
      </w:tr>
      <w:tr w:rsidR="00900169" w:rsidRPr="001D3B77" w14:paraId="07768834" w14:textId="77777777">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6683CEE7" w14:textId="77777777" w:rsidR="00900169" w:rsidRPr="001D3B77" w:rsidRDefault="00900169">
            <w:pPr>
              <w:rPr>
                <w:lang w:val="en-US" w:eastAsia="en-US"/>
              </w:rPr>
            </w:pPr>
            <w:r w:rsidRPr="001D3B77">
              <w:rPr>
                <w:b/>
                <w:bCs/>
                <w:lang w:val="en-US" w:eastAsia="en-US"/>
              </w:rPr>
              <w:lastRenderedPageBreak/>
              <w:t>Post-condition:</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69A559E5" w14:textId="6BFE994A" w:rsidR="00900169" w:rsidRPr="001D3B77" w:rsidRDefault="00900169">
            <w:pPr>
              <w:rPr>
                <w:lang w:val="vi-VN" w:eastAsia="en-US"/>
              </w:rPr>
            </w:pPr>
            <w:proofErr w:type="spellStart"/>
            <w:r w:rsidRPr="001D3B77">
              <w:rPr>
                <w:lang w:val="en-US" w:eastAsia="en-US"/>
              </w:rPr>
              <w:t>Đơn</w:t>
            </w:r>
            <w:proofErr w:type="spellEnd"/>
            <w:r w:rsidRPr="001D3B77">
              <w:rPr>
                <w:lang w:val="en-US" w:eastAsia="en-US"/>
              </w:rPr>
              <w:t xml:space="preserve"> </w:t>
            </w:r>
            <w:proofErr w:type="spellStart"/>
            <w:r w:rsidRPr="001D3B77">
              <w:rPr>
                <w:lang w:val="en-US" w:eastAsia="en-US"/>
              </w:rPr>
              <w:t>xin</w:t>
            </w:r>
            <w:proofErr w:type="spellEnd"/>
            <w:r w:rsidRPr="001D3B77">
              <w:rPr>
                <w:lang w:val="en-US" w:eastAsia="en-US"/>
              </w:rPr>
              <w:t xml:space="preserve"> </w:t>
            </w:r>
            <w:proofErr w:type="spellStart"/>
            <w:r w:rsidRPr="001D3B77">
              <w:rPr>
                <w:lang w:val="en-US" w:eastAsia="en-US"/>
              </w:rPr>
              <w:t>nghỉ</w:t>
            </w:r>
            <w:proofErr w:type="spellEnd"/>
            <w:r w:rsidRPr="001D3B77">
              <w:rPr>
                <w:lang w:val="en-US" w:eastAsia="en-US"/>
              </w:rPr>
              <w:t xml:space="preserve"> </w:t>
            </w:r>
            <w:proofErr w:type="spellStart"/>
            <w:r w:rsidRPr="001D3B77">
              <w:rPr>
                <w:lang w:val="en-US" w:eastAsia="en-US"/>
              </w:rPr>
              <w:t>được</w:t>
            </w:r>
            <w:proofErr w:type="spellEnd"/>
            <w:r w:rsidRPr="001D3B77">
              <w:rPr>
                <w:lang w:val="en-US" w:eastAsia="en-US"/>
              </w:rPr>
              <w:t xml:space="preserve"> </w:t>
            </w:r>
            <w:proofErr w:type="spellStart"/>
            <w:r w:rsidR="00BB0203">
              <w:rPr>
                <w:lang w:val="en-US" w:eastAsia="en-US"/>
              </w:rPr>
              <w:t>xác</w:t>
            </w:r>
            <w:proofErr w:type="spellEnd"/>
            <w:r w:rsidR="00BB0203">
              <w:rPr>
                <w:lang w:val="vi-VN" w:eastAsia="en-US"/>
              </w:rPr>
              <w:t xml:space="preserve"> nhận</w:t>
            </w:r>
            <w:r>
              <w:rPr>
                <w:lang w:val="vi-VN" w:eastAsia="en-US"/>
              </w:rPr>
              <w:t xml:space="preserve"> thành công</w:t>
            </w:r>
          </w:p>
        </w:tc>
      </w:tr>
    </w:tbl>
    <w:p w14:paraId="3D02D578" w14:textId="6B35311B" w:rsidR="00900169" w:rsidRDefault="00BB0203" w:rsidP="00900169">
      <w:pPr>
        <w:rPr>
          <w:lang w:val="en-US" w:eastAsia="en-US"/>
        </w:rPr>
      </w:pPr>
      <w:r>
        <w:rPr>
          <w:noProof/>
          <w:lang w:val="en-US" w:eastAsia="en-US"/>
        </w:rPr>
        <w:drawing>
          <wp:inline distT="0" distB="0" distL="0" distR="0" wp14:anchorId="72A9C59B" wp14:editId="2041E84B">
            <wp:extent cx="5943600" cy="5539740"/>
            <wp:effectExtent l="0" t="0" r="0" b="3810"/>
            <wp:docPr id="1482577874" name="Picture 148257787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77874" name="Picture 3" descr="A diagram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5539740"/>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BB0203" w:rsidRPr="00516C12" w14:paraId="269A281A" w14:textId="77777777">
        <w:trPr>
          <w:trHeight w:val="253"/>
        </w:trPr>
        <w:tc>
          <w:tcPr>
            <w:tcW w:w="548" w:type="pct"/>
            <w:shd w:val="clear" w:color="auto" w:fill="D9D9D9" w:themeFill="background1" w:themeFillShade="D9"/>
          </w:tcPr>
          <w:p w14:paraId="4E1DFDC0" w14:textId="77777777" w:rsidR="00BB0203" w:rsidRPr="00516C12" w:rsidRDefault="00BB0203">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6F9CA01D" w14:textId="77777777" w:rsidR="00BB0203" w:rsidRPr="00516C12" w:rsidRDefault="00BB0203">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66B771EB" w14:textId="77777777" w:rsidR="00BB0203" w:rsidRPr="00516C12" w:rsidRDefault="00BB0203">
            <w:pPr>
              <w:rPr>
                <w:rFonts w:cs="Arial"/>
                <w:b/>
                <w:bCs/>
                <w:szCs w:val="20"/>
                <w:lang w:eastAsia="en-US"/>
              </w:rPr>
            </w:pPr>
            <w:r w:rsidRPr="00516C12">
              <w:rPr>
                <w:rFonts w:cs="Arial"/>
                <w:b/>
                <w:szCs w:val="20"/>
                <w:lang w:eastAsia="en-US"/>
              </w:rPr>
              <w:t>Description</w:t>
            </w:r>
          </w:p>
        </w:tc>
      </w:tr>
      <w:tr w:rsidR="00BB0203" w:rsidRPr="00663D80" w14:paraId="2A76A34B" w14:textId="77777777">
        <w:trPr>
          <w:trHeight w:val="1924"/>
        </w:trPr>
        <w:tc>
          <w:tcPr>
            <w:tcW w:w="548" w:type="pct"/>
          </w:tcPr>
          <w:p w14:paraId="03013E39" w14:textId="77777777" w:rsidR="00BB0203" w:rsidRPr="002C537F" w:rsidRDefault="00BB0203">
            <w:pPr>
              <w:rPr>
                <w:rFonts w:cs="Arial"/>
                <w:szCs w:val="20"/>
                <w:lang w:val="vi-VN" w:eastAsia="en-US"/>
              </w:rPr>
            </w:pPr>
            <w:r>
              <w:rPr>
                <w:rFonts w:cs="Arial"/>
                <w:szCs w:val="20"/>
                <w:lang w:eastAsia="en-US"/>
              </w:rPr>
              <w:t>(2</w:t>
            </w:r>
            <w:r>
              <w:rPr>
                <w:rFonts w:cs="Arial"/>
                <w:szCs w:val="20"/>
                <w:lang w:val="vi-VN" w:eastAsia="en-US"/>
              </w:rPr>
              <w:t>)</w:t>
            </w:r>
          </w:p>
          <w:p w14:paraId="61BCBCD7" w14:textId="77777777" w:rsidR="00BB0203" w:rsidRPr="002C537F" w:rsidRDefault="00BB0203">
            <w:pPr>
              <w:rPr>
                <w:rFonts w:cs="Arial"/>
                <w:szCs w:val="20"/>
                <w:lang w:val="vi-VN" w:eastAsia="en-US"/>
              </w:rPr>
            </w:pPr>
          </w:p>
        </w:tc>
        <w:tc>
          <w:tcPr>
            <w:tcW w:w="548" w:type="pct"/>
            <w:shd w:val="clear" w:color="auto" w:fill="auto"/>
          </w:tcPr>
          <w:p w14:paraId="20A55D6D" w14:textId="343C77CA" w:rsidR="00BB0203" w:rsidRDefault="00BB0203">
            <w:pPr>
              <w:pStyle w:val="Caption"/>
              <w:jc w:val="left"/>
            </w:pPr>
            <w:r>
              <w:t xml:space="preserve">BR </w:t>
            </w:r>
            <w:r>
              <w:fldChar w:fldCharType="begin"/>
            </w:r>
            <w:r>
              <w:instrText xml:space="preserve"> SEQ BR \* ARABIC </w:instrText>
            </w:r>
            <w:r>
              <w:fldChar w:fldCharType="separate"/>
            </w:r>
            <w:r w:rsidR="005E1475">
              <w:rPr>
                <w:noProof/>
              </w:rPr>
              <w:t>33</w:t>
            </w:r>
            <w:r>
              <w:fldChar w:fldCharType="end"/>
            </w:r>
          </w:p>
        </w:tc>
        <w:tc>
          <w:tcPr>
            <w:tcW w:w="3904" w:type="pct"/>
            <w:shd w:val="clear" w:color="auto" w:fill="auto"/>
          </w:tcPr>
          <w:p w14:paraId="02FDD680" w14:textId="77777777" w:rsidR="00BB0203" w:rsidRDefault="00BB0203">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show dialog</w:t>
            </w:r>
            <w:r w:rsidRPr="00386665">
              <w:rPr>
                <w:rFonts w:cs="Arial"/>
                <w:b/>
                <w:szCs w:val="20"/>
                <w:u w:val="single"/>
                <w:lang w:eastAsia="en-US"/>
              </w:rPr>
              <w:t>:</w:t>
            </w:r>
          </w:p>
          <w:p w14:paraId="5F1A8CF1" w14:textId="77777777" w:rsidR="00BB0203" w:rsidRDefault="00BB0203">
            <w:pPr>
              <w:rPr>
                <w:rFonts w:cs="Arial"/>
                <w:bCs/>
                <w:szCs w:val="20"/>
                <w:lang w:val="vi-VN" w:eastAsia="en-US"/>
              </w:rPr>
            </w:pPr>
            <w:proofErr w:type="spellStart"/>
            <w:r w:rsidRPr="00691CF6">
              <w:rPr>
                <w:rFonts w:cs="Arial"/>
                <w:bCs/>
                <w:szCs w:val="20"/>
                <w:lang w:eastAsia="en-US"/>
              </w:rPr>
              <w:t>Hệ</w:t>
            </w:r>
            <w:proofErr w:type="spellEnd"/>
            <w:r w:rsidRPr="00691CF6">
              <w:rPr>
                <w:rFonts w:cs="Arial"/>
                <w:bCs/>
                <w:szCs w:val="20"/>
                <w:lang w:val="vi-VN" w:eastAsia="en-US"/>
              </w:rPr>
              <w:t xml:space="preserve"> thống sẽ </w:t>
            </w:r>
            <w:proofErr w:type="spellStart"/>
            <w:r w:rsidRPr="00691CF6">
              <w:rPr>
                <w:rFonts w:cs="Arial"/>
                <w:bCs/>
                <w:szCs w:val="20"/>
                <w:lang w:val="vi-VN" w:eastAsia="en-US"/>
              </w:rPr>
              <w:t>show</w:t>
            </w:r>
            <w:proofErr w:type="spellEnd"/>
            <w:r w:rsidRPr="00691CF6">
              <w:rPr>
                <w:rFonts w:cs="Arial"/>
                <w:bCs/>
                <w:szCs w:val="20"/>
                <w:lang w:val="vi-VN" w:eastAsia="en-US"/>
              </w:rPr>
              <w:t xml:space="preserve"> </w:t>
            </w:r>
            <w:proofErr w:type="spellStart"/>
            <w:r w:rsidRPr="00691CF6">
              <w:rPr>
                <w:rFonts w:cs="Arial"/>
                <w:bCs/>
                <w:szCs w:val="20"/>
                <w:lang w:val="vi-VN" w:eastAsia="en-US"/>
              </w:rPr>
              <w:t>dialog</w:t>
            </w:r>
            <w:proofErr w:type="spellEnd"/>
            <w:r w:rsidRPr="00691CF6">
              <w:rPr>
                <w:rFonts w:cs="Arial"/>
                <w:bCs/>
                <w:szCs w:val="20"/>
                <w:lang w:val="vi-VN" w:eastAsia="en-US"/>
              </w:rPr>
              <w:t xml:space="preserve"> với nội dung sau:</w:t>
            </w:r>
          </w:p>
          <w:p w14:paraId="189DEC59" w14:textId="77777777" w:rsidR="00BB0203" w:rsidRDefault="00BB0203">
            <w:pPr>
              <w:pStyle w:val="BulletList1"/>
            </w:pPr>
            <w:proofErr w:type="spellStart"/>
            <w:r>
              <w:t>Màn</w:t>
            </w:r>
            <w:proofErr w:type="spellEnd"/>
            <w:r>
              <w:t xml:space="preserve"> </w:t>
            </w:r>
            <w:proofErr w:type="spellStart"/>
            <w:r>
              <w:t>hình</w:t>
            </w:r>
            <w:proofErr w:type="spellEnd"/>
            <w:r>
              <w:t>:</w:t>
            </w:r>
          </w:p>
          <w:p w14:paraId="7D80C0EF" w14:textId="4285FF43" w:rsidR="00BB0203" w:rsidRDefault="00BB0203">
            <w:pPr>
              <w:rPr>
                <w:rFonts w:cs="Arial"/>
                <w:bCs/>
                <w:szCs w:val="20"/>
                <w:lang w:val="vi-VN" w:eastAsia="en-US"/>
              </w:rPr>
            </w:pPr>
            <w:r w:rsidRPr="00BB0203">
              <w:rPr>
                <w:rFonts w:cs="Arial"/>
                <w:bCs/>
                <w:noProof/>
                <w:szCs w:val="20"/>
                <w:lang w:val="vi-VN" w:eastAsia="en-US"/>
              </w:rPr>
              <w:lastRenderedPageBreak/>
              <w:drawing>
                <wp:inline distT="0" distB="0" distL="0" distR="0" wp14:anchorId="299E7EF0" wp14:editId="40788F9C">
                  <wp:extent cx="2590819" cy="1604974"/>
                  <wp:effectExtent l="0" t="0" r="0" b="0"/>
                  <wp:docPr id="715793047" name="Picture 71579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3047" name=""/>
                          <pic:cNvPicPr/>
                        </pic:nvPicPr>
                        <pic:blipFill>
                          <a:blip r:embed="rId52"/>
                          <a:stretch>
                            <a:fillRect/>
                          </a:stretch>
                        </pic:blipFill>
                        <pic:spPr>
                          <a:xfrm>
                            <a:off x="0" y="0"/>
                            <a:ext cx="2590819" cy="1604974"/>
                          </a:xfrm>
                          <a:prstGeom prst="rect">
                            <a:avLst/>
                          </a:prstGeom>
                        </pic:spPr>
                      </pic:pic>
                    </a:graphicData>
                  </a:graphic>
                </wp:inline>
              </w:drawing>
            </w:r>
          </w:p>
          <w:p w14:paraId="1289CC96" w14:textId="4A52D473" w:rsidR="00BB0203" w:rsidRDefault="00BB0203">
            <w:pPr>
              <w:pStyle w:val="Level2"/>
            </w:pPr>
            <w:r>
              <w:t>Message: “Bạn có chắc chắn muốn xác nhận đơn này không”</w:t>
            </w:r>
          </w:p>
          <w:p w14:paraId="4B7A5355" w14:textId="624729FE" w:rsidR="00BB0203" w:rsidRDefault="00BB0203">
            <w:pPr>
              <w:pStyle w:val="Level2"/>
            </w:pPr>
            <w:r>
              <w:t>Dialog Type: “Hủy bỏ/xác nhậni”</w:t>
            </w:r>
          </w:p>
          <w:p w14:paraId="2EDBD09A" w14:textId="698669ED" w:rsidR="00BB0203" w:rsidRPr="00341139" w:rsidRDefault="00BB0203">
            <w:pPr>
              <w:pStyle w:val="BulletList1"/>
            </w:pPr>
            <w:r w:rsidRPr="005E0A80">
              <w:rPr>
                <w:lang w:val="vi-VN"/>
              </w:rPr>
              <w:t>Trường hợp NSD bỏ</w:t>
            </w:r>
            <w:r>
              <w:rPr>
                <w:lang w:val="vi-VN"/>
              </w:rPr>
              <w:t xml:space="preserve"> trống không điền lý do hệ thống sẽ disable button “Từ chối” và hiện error </w:t>
            </w:r>
            <w:proofErr w:type="spellStart"/>
            <w:r>
              <w:rPr>
                <w:lang w:val="vi-VN"/>
              </w:rPr>
              <w:t>message</w:t>
            </w:r>
            <w:proofErr w:type="spellEnd"/>
            <w:r>
              <w:rPr>
                <w:lang w:val="vi-VN"/>
              </w:rPr>
              <w:t xml:space="preserve"> </w:t>
            </w:r>
            <w:proofErr w:type="spellStart"/>
            <w:r>
              <w:rPr>
                <w:lang w:val="vi-VN"/>
              </w:rPr>
              <w:t>thep</w:t>
            </w:r>
            <w:proofErr w:type="spellEnd"/>
            <w:r>
              <w:rPr>
                <w:lang w:val="vi-VN"/>
              </w:rPr>
              <w:t xml:space="preserve"> </w:t>
            </w:r>
            <w:proofErr w:type="spellStart"/>
            <w:r>
              <w:rPr>
                <w:lang w:val="vi-VN"/>
              </w:rPr>
              <w:t>template</w:t>
            </w:r>
            <w:proofErr w:type="spellEnd"/>
            <w:r>
              <w:rPr>
                <w:lang w:val="vi-VN"/>
              </w:rPr>
              <w:t xml:space="preserve"> </w:t>
            </w:r>
            <w:r>
              <w:rPr>
                <w:lang w:val="vi-VN"/>
              </w:rPr>
              <w:fldChar w:fldCharType="begin"/>
            </w:r>
            <w:r>
              <w:rPr>
                <w:lang w:val="vi-VN"/>
              </w:rPr>
              <w:instrText xml:space="preserve"> REF _Ref151368894 \h </w:instrText>
            </w:r>
            <w:r>
              <w:rPr>
                <w:lang w:val="vi-VN"/>
              </w:rPr>
            </w:r>
            <w:r>
              <w:rPr>
                <w:lang w:val="vi-VN"/>
              </w:rPr>
              <w:fldChar w:fldCharType="separate"/>
            </w:r>
            <w:r w:rsidR="005E1475" w:rsidRPr="005E0A80">
              <w:rPr>
                <w:lang w:val="vi-VN"/>
              </w:rPr>
              <w:t xml:space="preserve">MSG </w:t>
            </w:r>
            <w:r w:rsidR="005E1475" w:rsidRPr="005E0A80">
              <w:rPr>
                <w:noProof/>
                <w:lang w:val="vi-VN"/>
              </w:rPr>
              <w:t>1</w:t>
            </w:r>
            <w:r w:rsidR="005E1475">
              <w:rPr>
                <w:lang w:val="vi-VN"/>
              </w:rPr>
              <w:t>. “Trường dữ liệu này không được bỏ trống”</w:t>
            </w:r>
            <w:r>
              <w:rPr>
                <w:lang w:val="vi-VN"/>
              </w:rPr>
              <w:fldChar w:fldCharType="end"/>
            </w:r>
          </w:p>
          <w:p w14:paraId="41DE6CED" w14:textId="6F469B9F" w:rsidR="00BB0203" w:rsidRPr="00341139" w:rsidRDefault="00BB0203">
            <w:pPr>
              <w:pStyle w:val="BulletList1"/>
            </w:pPr>
            <w:r w:rsidRPr="00341139">
              <w:t xml:space="preserve">Trường </w:t>
            </w:r>
            <w:proofErr w:type="spellStart"/>
            <w:r w:rsidRPr="00341139">
              <w:t>hợp</w:t>
            </w:r>
            <w:proofErr w:type="spellEnd"/>
            <w:r w:rsidRPr="00341139">
              <w:t xml:space="preserve"> NSD click button “</w:t>
            </w:r>
            <w:proofErr w:type="spellStart"/>
            <w:r>
              <w:t>Xác</w:t>
            </w:r>
            <w:proofErr w:type="spellEnd"/>
            <w:r>
              <w:rPr>
                <w:lang w:val="vi-VN"/>
              </w:rPr>
              <w:t xml:space="preserve"> nhận</w:t>
            </w:r>
            <w:r w:rsidRPr="00341139">
              <w:t xml:space="preserve">” </w:t>
            </w:r>
            <w:proofErr w:type="spellStart"/>
            <w:r w:rsidRPr="00341139">
              <w:t>và</w:t>
            </w:r>
            <w:proofErr w:type="spellEnd"/>
            <w:r w:rsidRPr="00341139">
              <w:t xml:space="preserve"> </w:t>
            </w:r>
            <w:proofErr w:type="spellStart"/>
            <w:r w:rsidRPr="00341139">
              <w:t>điền</w:t>
            </w:r>
            <w:proofErr w:type="spellEnd"/>
            <w:r w:rsidRPr="00341139">
              <w:t xml:space="preserve"> </w:t>
            </w:r>
            <w:proofErr w:type="spellStart"/>
            <w:r w:rsidRPr="00341139">
              <w:t>đầy</w:t>
            </w:r>
            <w:proofErr w:type="spellEnd"/>
            <w:r w:rsidRPr="00341139">
              <w:t xml:space="preserve"> </w:t>
            </w:r>
            <w:proofErr w:type="spellStart"/>
            <w:r w:rsidRPr="00341139">
              <w:t>đủ</w:t>
            </w:r>
            <w:proofErr w:type="spellEnd"/>
            <w:r w:rsidRPr="00341139">
              <w:t xml:space="preserve"> </w:t>
            </w:r>
            <w:proofErr w:type="spellStart"/>
            <w:r w:rsidRPr="00341139">
              <w:t>lý</w:t>
            </w:r>
            <w:proofErr w:type="spellEnd"/>
            <w:r w:rsidRPr="00341139">
              <w:t xml:space="preserve"> do </w:t>
            </w:r>
            <w:proofErr w:type="spellStart"/>
            <w:r w:rsidRPr="00341139">
              <w:t>thì</w:t>
            </w:r>
            <w:proofErr w:type="spellEnd"/>
            <w:r w:rsidRPr="00341139">
              <w:t xml:space="preserve"> </w:t>
            </w:r>
            <w:proofErr w:type="spellStart"/>
            <w:r w:rsidRPr="00341139">
              <w:t>thực</w:t>
            </w:r>
            <w:proofErr w:type="spellEnd"/>
            <w:r w:rsidRPr="00341139">
              <w:t xml:space="preserve"> </w:t>
            </w:r>
            <w:proofErr w:type="spellStart"/>
            <w:r w:rsidRPr="00341139">
              <w:t>hiên</w:t>
            </w:r>
            <w:proofErr w:type="spellEnd"/>
            <w:r w:rsidRPr="00341139">
              <w:t xml:space="preserve"> </w:t>
            </w:r>
            <w:proofErr w:type="spellStart"/>
            <w:r>
              <w:t>xác</w:t>
            </w:r>
            <w:proofErr w:type="spellEnd"/>
            <w:r>
              <w:rPr>
                <w:lang w:val="vi-VN"/>
              </w:rPr>
              <w:t xml:space="preserve"> </w:t>
            </w:r>
            <w:proofErr w:type="gramStart"/>
            <w:r>
              <w:rPr>
                <w:lang w:val="vi-VN"/>
              </w:rPr>
              <w:t>nhận</w:t>
            </w:r>
            <w:proofErr w:type="gramEnd"/>
          </w:p>
          <w:p w14:paraId="0D0596CB" w14:textId="77777777" w:rsidR="00BB0203" w:rsidRPr="00663D80" w:rsidRDefault="00BB0203">
            <w:pPr>
              <w:pStyle w:val="BulletList1"/>
            </w:pPr>
            <w:r w:rsidRPr="00341139">
              <w:t xml:space="preserve">Trường </w:t>
            </w:r>
            <w:proofErr w:type="spellStart"/>
            <w:r w:rsidRPr="00341139">
              <w:t>hợp</w:t>
            </w:r>
            <w:proofErr w:type="spellEnd"/>
            <w:r w:rsidRPr="00341139">
              <w:t xml:space="preserve"> NSD click </w:t>
            </w:r>
            <w:proofErr w:type="spellStart"/>
            <w:r w:rsidRPr="00341139">
              <w:t>vào</w:t>
            </w:r>
            <w:proofErr w:type="spellEnd"/>
            <w:r w:rsidRPr="00341139">
              <w:t xml:space="preserve"> “x” </w:t>
            </w:r>
            <w:proofErr w:type="spellStart"/>
            <w:r w:rsidRPr="00341139">
              <w:t>hoặc</w:t>
            </w:r>
            <w:proofErr w:type="spellEnd"/>
            <w:r w:rsidRPr="00341139">
              <w:t xml:space="preserve"> button “</w:t>
            </w:r>
            <w:proofErr w:type="spellStart"/>
            <w:r>
              <w:t>Hủy</w:t>
            </w:r>
            <w:proofErr w:type="spellEnd"/>
            <w:r>
              <w:rPr>
                <w:lang w:val="vi-VN"/>
              </w:rPr>
              <w:t xml:space="preserve"> bỏ</w:t>
            </w:r>
            <w:r w:rsidRPr="00341139">
              <w:t xml:space="preserve">” dialog </w:t>
            </w:r>
            <w:proofErr w:type="spellStart"/>
            <w:r w:rsidRPr="00341139">
              <w:t>sẽ</w:t>
            </w:r>
            <w:proofErr w:type="spellEnd"/>
            <w:r w:rsidRPr="00341139">
              <w:t xml:space="preserve"> </w:t>
            </w:r>
            <w:proofErr w:type="spellStart"/>
            <w:r w:rsidRPr="00341139">
              <w:t>được</w:t>
            </w:r>
            <w:proofErr w:type="spellEnd"/>
            <w:r w:rsidRPr="00341139">
              <w:t xml:space="preserve"> </w:t>
            </w:r>
            <w:proofErr w:type="spellStart"/>
            <w:r w:rsidRPr="00341139">
              <w:t>đóng</w:t>
            </w:r>
            <w:proofErr w:type="spellEnd"/>
            <w:r w:rsidRPr="00341139">
              <w:t xml:space="preserve"> </w:t>
            </w:r>
            <w:proofErr w:type="spellStart"/>
            <w:r w:rsidRPr="00341139">
              <w:t>lại</w:t>
            </w:r>
            <w:proofErr w:type="spellEnd"/>
          </w:p>
        </w:tc>
      </w:tr>
      <w:tr w:rsidR="00BB0203" w:rsidRPr="005E0A80" w14:paraId="0D21A405" w14:textId="77777777">
        <w:trPr>
          <w:trHeight w:val="253"/>
        </w:trPr>
        <w:tc>
          <w:tcPr>
            <w:tcW w:w="548" w:type="pct"/>
          </w:tcPr>
          <w:p w14:paraId="24633AE8" w14:textId="77777777" w:rsidR="00BB0203" w:rsidRDefault="00BB0203">
            <w:pPr>
              <w:rPr>
                <w:rFonts w:cs="Arial"/>
                <w:szCs w:val="20"/>
                <w:lang w:val="vi-VN" w:eastAsia="en-US"/>
              </w:rPr>
            </w:pPr>
          </w:p>
          <w:p w14:paraId="0DD794C6" w14:textId="77777777" w:rsidR="00BB0203" w:rsidRPr="00AF0A75" w:rsidRDefault="00BB0203">
            <w:pPr>
              <w:rPr>
                <w:rFonts w:cs="Arial"/>
                <w:szCs w:val="20"/>
                <w:lang w:val="vi-VN" w:eastAsia="en-US"/>
              </w:rPr>
            </w:pPr>
            <w:r>
              <w:rPr>
                <w:rFonts w:cs="Arial"/>
                <w:szCs w:val="20"/>
                <w:lang w:val="vi-VN" w:eastAsia="en-US"/>
              </w:rPr>
              <w:t>(4)</w:t>
            </w:r>
          </w:p>
        </w:tc>
        <w:tc>
          <w:tcPr>
            <w:tcW w:w="548" w:type="pct"/>
            <w:shd w:val="clear" w:color="auto" w:fill="auto"/>
          </w:tcPr>
          <w:p w14:paraId="22733624" w14:textId="6A547C9C" w:rsidR="00BB0203" w:rsidRDefault="00BB0203">
            <w:pPr>
              <w:pStyle w:val="Caption"/>
              <w:jc w:val="left"/>
            </w:pPr>
            <w:r>
              <w:t xml:space="preserve">BR </w:t>
            </w:r>
            <w:r>
              <w:fldChar w:fldCharType="begin"/>
            </w:r>
            <w:r>
              <w:instrText xml:space="preserve"> SEQ BR \* ARABIC </w:instrText>
            </w:r>
            <w:r>
              <w:fldChar w:fldCharType="separate"/>
            </w:r>
            <w:r w:rsidR="005E1475">
              <w:rPr>
                <w:noProof/>
              </w:rPr>
              <w:t>34</w:t>
            </w:r>
            <w:r>
              <w:fldChar w:fldCharType="end"/>
            </w:r>
          </w:p>
          <w:p w14:paraId="38F0BE1F" w14:textId="77777777" w:rsidR="00BB0203" w:rsidRPr="00516C12" w:rsidRDefault="00BB0203">
            <w:pPr>
              <w:pStyle w:val="BRTitle"/>
            </w:pPr>
          </w:p>
        </w:tc>
        <w:tc>
          <w:tcPr>
            <w:tcW w:w="3904" w:type="pct"/>
            <w:shd w:val="clear" w:color="auto" w:fill="auto"/>
          </w:tcPr>
          <w:p w14:paraId="06BA8A33" w14:textId="77777777" w:rsidR="00BB0203" w:rsidRDefault="00BB0203">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từ chối</w:t>
            </w:r>
            <w:r w:rsidRPr="00386665">
              <w:rPr>
                <w:rFonts w:cs="Arial"/>
                <w:b/>
                <w:szCs w:val="20"/>
                <w:u w:val="single"/>
                <w:lang w:eastAsia="en-US"/>
              </w:rPr>
              <w:t>:</w:t>
            </w:r>
          </w:p>
          <w:p w14:paraId="3D547F53" w14:textId="77777777" w:rsidR="00BB0203" w:rsidRPr="00391836" w:rsidRDefault="00BB0203">
            <w:pPr>
              <w:pStyle w:val="Level2"/>
              <w:numPr>
                <w:ilvl w:val="0"/>
                <w:numId w:val="0"/>
              </w:numPr>
            </w:pPr>
            <w:r w:rsidRPr="00391836">
              <w:t>Hệ thống thực hiện logic sau:</w:t>
            </w:r>
          </w:p>
          <w:p w14:paraId="6DA560DA" w14:textId="43A78C89" w:rsidR="00BB0203" w:rsidRDefault="00BB0203">
            <w:pPr>
              <w:pStyle w:val="BulletList1"/>
              <w:numPr>
                <w:ilvl w:val="0"/>
                <w:numId w:val="0"/>
              </w:numPr>
              <w:ind w:left="360" w:hanging="360"/>
              <w:rPr>
                <w:lang w:val="vi-VN"/>
              </w:rPr>
            </w:pPr>
            <w:r w:rsidRPr="005E0A80">
              <w:rPr>
                <w:lang w:val="vi-VN"/>
              </w:rPr>
              <w:t>Hệ</w:t>
            </w:r>
            <w:r>
              <w:rPr>
                <w:lang w:val="vi-VN"/>
              </w:rPr>
              <w:t xml:space="preserve"> thống sẽ cập nhật đơn xin nghỉ phép với [</w:t>
            </w:r>
            <w:proofErr w:type="spellStart"/>
            <w:r>
              <w:rPr>
                <w:lang w:val="vi-VN"/>
              </w:rPr>
              <w:t>Status</w:t>
            </w:r>
            <w:proofErr w:type="spellEnd"/>
            <w:r>
              <w:rPr>
                <w:lang w:val="vi-VN"/>
              </w:rPr>
              <w:t>] = “</w:t>
            </w:r>
            <w:r w:rsidR="007C680B">
              <w:rPr>
                <w:lang w:val="vi-VN"/>
              </w:rPr>
              <w:t>Chờ phê duyệt</w:t>
            </w:r>
            <w:r>
              <w:rPr>
                <w:lang w:val="vi-VN"/>
              </w:rPr>
              <w:t>”</w:t>
            </w:r>
          </w:p>
          <w:p w14:paraId="7C8172E5" w14:textId="4B71AFD7" w:rsidR="00BB0203" w:rsidRPr="001F49D8" w:rsidRDefault="00BB0203">
            <w:pPr>
              <w:pStyle w:val="BulletList1"/>
              <w:numPr>
                <w:ilvl w:val="0"/>
                <w:numId w:val="0"/>
              </w:numPr>
              <w:ind w:left="360" w:hanging="360"/>
              <w:rPr>
                <w:lang w:val="vi-VN"/>
              </w:rPr>
            </w:pPr>
            <w:r>
              <w:rPr>
                <w:lang w:val="vi-VN"/>
              </w:rPr>
              <w:t xml:space="preserve">Hệ thống sẽ gửi một thông báo về cho nhân viên đã tạo đơn đó theo </w:t>
            </w:r>
            <w:proofErr w:type="spellStart"/>
            <w:r>
              <w:rPr>
                <w:lang w:val="vi-VN"/>
              </w:rPr>
              <w:t>template</w:t>
            </w:r>
            <w:proofErr w:type="spellEnd"/>
            <w:r>
              <w:rPr>
                <w:lang w:val="vi-VN"/>
              </w:rPr>
              <w:t xml:space="preserve"> </w:t>
            </w:r>
            <w:r w:rsidR="007C680B">
              <w:rPr>
                <w:lang w:val="vi-VN"/>
              </w:rPr>
              <w:fldChar w:fldCharType="begin"/>
            </w:r>
            <w:r w:rsidR="007C680B">
              <w:rPr>
                <w:lang w:val="vi-VN"/>
              </w:rPr>
              <w:instrText xml:space="preserve"> REF _Ref155474002 \h </w:instrText>
            </w:r>
            <w:r w:rsidR="007C680B">
              <w:rPr>
                <w:lang w:val="vi-VN"/>
              </w:rPr>
            </w:r>
            <w:r w:rsidR="007C680B">
              <w:rPr>
                <w:lang w:val="vi-VN"/>
              </w:rPr>
              <w:fldChar w:fldCharType="separate"/>
            </w:r>
            <w:proofErr w:type="spellStart"/>
            <w:r w:rsidR="005E1475" w:rsidRPr="005E0A80">
              <w:rPr>
                <w:lang w:val="vi-VN"/>
              </w:rPr>
              <w:t>Notice</w:t>
            </w:r>
            <w:proofErr w:type="spellEnd"/>
            <w:r w:rsidR="005E1475" w:rsidRPr="005E0A80">
              <w:rPr>
                <w:lang w:val="vi-VN"/>
              </w:rPr>
              <w:t xml:space="preserve"> </w:t>
            </w:r>
            <w:r w:rsidR="005E1475" w:rsidRPr="005E0A80">
              <w:rPr>
                <w:noProof/>
                <w:lang w:val="vi-VN"/>
              </w:rPr>
              <w:t>9</w:t>
            </w:r>
            <w:r w:rsidR="005E1475">
              <w:rPr>
                <w:lang w:val="vi-VN"/>
              </w:rPr>
              <w:t>. [</w:t>
            </w:r>
            <w:proofErr w:type="spellStart"/>
            <w:r w:rsidR="005E1475">
              <w:rPr>
                <w:lang w:val="vi-VN"/>
              </w:rPr>
              <w:t>ManagerName</w:t>
            </w:r>
            <w:proofErr w:type="spellEnd"/>
            <w:r w:rsidR="005E1475">
              <w:rPr>
                <w:lang w:val="vi-VN"/>
              </w:rPr>
              <w:t>] đã xác nhận đơn xin nghỉ phép của bạn!</w:t>
            </w:r>
            <w:r w:rsidR="007C680B">
              <w:rPr>
                <w:lang w:val="vi-VN"/>
              </w:rPr>
              <w:fldChar w:fldCharType="end"/>
            </w:r>
          </w:p>
        </w:tc>
      </w:tr>
    </w:tbl>
    <w:p w14:paraId="607D9DDC" w14:textId="77777777" w:rsidR="00BB0203" w:rsidRPr="005E0A80" w:rsidRDefault="00BB0203" w:rsidP="00900169">
      <w:pPr>
        <w:rPr>
          <w:lang w:val="vi-VN" w:eastAsia="en-US"/>
        </w:rPr>
      </w:pPr>
    </w:p>
    <w:p w14:paraId="5FBA9A17" w14:textId="1C57FD12" w:rsidR="009C4D2C" w:rsidRDefault="009C4D2C" w:rsidP="009C4D2C">
      <w:pPr>
        <w:pStyle w:val="Heading3"/>
      </w:pPr>
      <w:bookmarkStart w:id="97" w:name="_Ref155256316"/>
      <w:bookmarkStart w:id="98" w:name="_Toc155375235"/>
      <w:proofErr w:type="spellStart"/>
      <w:r>
        <w:t>Từ</w:t>
      </w:r>
      <w:proofErr w:type="spellEnd"/>
      <w:r>
        <w:t xml:space="preserve"> </w:t>
      </w:r>
      <w:proofErr w:type="spellStart"/>
      <w:r>
        <w:t>chối</w:t>
      </w:r>
      <w:proofErr w:type="spellEnd"/>
      <w:r>
        <w:t xml:space="preserve"> </w:t>
      </w:r>
      <w:proofErr w:type="spellStart"/>
      <w:r>
        <w:t>bởi</w:t>
      </w:r>
      <w:proofErr w:type="spellEnd"/>
      <w:r>
        <w:t xml:space="preserve"> </w:t>
      </w:r>
      <w:proofErr w:type="spellStart"/>
      <w:r>
        <w:t>quản</w:t>
      </w:r>
      <w:proofErr w:type="spellEnd"/>
      <w:r>
        <w:t xml:space="preserve"> </w:t>
      </w:r>
      <w:proofErr w:type="spellStart"/>
      <w:r>
        <w:t>lý</w:t>
      </w:r>
      <w:bookmarkEnd w:id="97"/>
      <w:bookmarkEnd w:id="98"/>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697"/>
        <w:gridCol w:w="7557"/>
      </w:tblGrid>
      <w:tr w:rsidR="00E76056" w:rsidRPr="001D3B77" w14:paraId="7B71F6F9" w14:textId="77777777">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39CBEB3E" w14:textId="77777777" w:rsidR="00E76056" w:rsidRPr="001D3B77" w:rsidRDefault="00E76056">
            <w:pPr>
              <w:rPr>
                <w:lang w:val="en-US" w:eastAsia="en-US"/>
              </w:rPr>
            </w:pPr>
            <w:r w:rsidRPr="001D3B77">
              <w:rPr>
                <w:b/>
                <w:bCs/>
                <w:lang w:val="en-US" w:eastAsia="en-US"/>
              </w:rPr>
              <w:t>Objective: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5F0C71AE" w14:textId="14734E60" w:rsidR="00E76056" w:rsidRPr="00E76056" w:rsidRDefault="00E76056">
            <w:pPr>
              <w:rPr>
                <w:lang w:val="vi-VN" w:eastAsia="en-US"/>
              </w:rPr>
            </w:pPr>
            <w:proofErr w:type="spellStart"/>
            <w:r w:rsidRPr="001D3B77">
              <w:rPr>
                <w:lang w:val="en-US" w:eastAsia="en-US"/>
              </w:rPr>
              <w:t>Chức</w:t>
            </w:r>
            <w:proofErr w:type="spellEnd"/>
            <w:r w:rsidRPr="001D3B77">
              <w:rPr>
                <w:lang w:val="en-US" w:eastAsia="en-US"/>
              </w:rPr>
              <w:t xml:space="preserve"> </w:t>
            </w:r>
            <w:proofErr w:type="spellStart"/>
            <w:r w:rsidRPr="001D3B77">
              <w:rPr>
                <w:lang w:val="en-US" w:eastAsia="en-US"/>
              </w:rPr>
              <w:t>năng</w:t>
            </w:r>
            <w:proofErr w:type="spellEnd"/>
            <w:r w:rsidRPr="001D3B77">
              <w:rPr>
                <w:lang w:val="en-US" w:eastAsia="en-US"/>
              </w:rPr>
              <w:t xml:space="preserve"> </w:t>
            </w:r>
            <w:proofErr w:type="spellStart"/>
            <w:r w:rsidRPr="001D3B77">
              <w:rPr>
                <w:lang w:val="en-US" w:eastAsia="en-US"/>
              </w:rPr>
              <w:t>này</w:t>
            </w:r>
            <w:proofErr w:type="spellEnd"/>
            <w:r w:rsidRPr="001D3B77">
              <w:rPr>
                <w:lang w:val="en-US" w:eastAsia="en-US"/>
              </w:rPr>
              <w:t xml:space="preserve"> </w:t>
            </w:r>
            <w:proofErr w:type="spellStart"/>
            <w:r>
              <w:rPr>
                <w:lang w:val="en-US" w:eastAsia="en-US"/>
              </w:rPr>
              <w:t>cho</w:t>
            </w:r>
            <w:proofErr w:type="spellEnd"/>
            <w:r>
              <w:rPr>
                <w:lang w:val="vi-VN" w:eastAsia="en-US"/>
              </w:rPr>
              <w:t xml:space="preserve"> phép quản lý từ chối đơn xin nghỉ phép</w:t>
            </w:r>
            <w:r w:rsidR="00242A29">
              <w:rPr>
                <w:lang w:val="vi-VN" w:eastAsia="en-US"/>
              </w:rPr>
              <w:t xml:space="preserve"> bởi quản lý</w:t>
            </w:r>
          </w:p>
        </w:tc>
      </w:tr>
      <w:tr w:rsidR="00E76056" w:rsidRPr="001D3B77" w14:paraId="78424D68"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5E1CBBB2" w14:textId="77777777" w:rsidR="00E76056" w:rsidRPr="001D3B77" w:rsidRDefault="00E76056">
            <w:pPr>
              <w:rPr>
                <w:lang w:val="en-US" w:eastAsia="en-US"/>
              </w:rPr>
            </w:pPr>
            <w:r w:rsidRPr="001D3B77">
              <w:rPr>
                <w:b/>
                <w:bCs/>
                <w:lang w:val="en-US" w:eastAsia="en-US"/>
              </w:rPr>
              <w:t>Actor:</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0F5984A4" w14:textId="2130FCC5" w:rsidR="00E76056" w:rsidRPr="001D3B77" w:rsidRDefault="00E76056">
            <w:pPr>
              <w:rPr>
                <w:lang w:val="vi-VN" w:eastAsia="en-US"/>
              </w:rPr>
            </w:pPr>
            <w:r>
              <w:rPr>
                <w:lang w:val="vi-VN" w:eastAsia="en-US"/>
              </w:rPr>
              <w:t>Quản lý</w:t>
            </w:r>
          </w:p>
        </w:tc>
      </w:tr>
      <w:tr w:rsidR="00E76056" w:rsidRPr="005E0A80" w14:paraId="6A30F46B"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22A09A13" w14:textId="77777777" w:rsidR="00E76056" w:rsidRPr="001D3B77" w:rsidRDefault="00E76056">
            <w:pPr>
              <w:rPr>
                <w:lang w:val="en-US" w:eastAsia="en-US"/>
              </w:rPr>
            </w:pPr>
            <w:r w:rsidRPr="001D3B77">
              <w:rPr>
                <w:b/>
                <w:bCs/>
                <w:lang w:val="en-US" w:eastAsia="en-US"/>
              </w:rPr>
              <w:t>Trigger:</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5A62B2C0" w14:textId="59644B97" w:rsidR="00041599" w:rsidRDefault="00E76056">
            <w:pPr>
              <w:rPr>
                <w:lang w:val="vi-VN" w:eastAsia="en-US"/>
              </w:rPr>
            </w:pPr>
            <w:r>
              <w:rPr>
                <w:lang w:val="vi-VN" w:eastAsia="en-US"/>
              </w:rPr>
              <w:t xml:space="preserve">Click vào icon </w:t>
            </w:r>
            <w:r w:rsidRPr="00E76056">
              <w:rPr>
                <w:noProof/>
                <w:lang w:val="vi-VN" w:eastAsia="en-US"/>
              </w:rPr>
              <w:drawing>
                <wp:inline distT="0" distB="0" distL="0" distR="0" wp14:anchorId="511AFF4D" wp14:editId="13C11B45">
                  <wp:extent cx="109538" cy="157164"/>
                  <wp:effectExtent l="0" t="0" r="5080" b="0"/>
                  <wp:docPr id="945134715" name="Picture 94513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34715" name=""/>
                          <pic:cNvPicPr/>
                        </pic:nvPicPr>
                        <pic:blipFill>
                          <a:blip r:embed="rId53"/>
                          <a:stretch>
                            <a:fillRect/>
                          </a:stretch>
                        </pic:blipFill>
                        <pic:spPr>
                          <a:xfrm>
                            <a:off x="0" y="0"/>
                            <a:ext cx="109538" cy="157164"/>
                          </a:xfrm>
                          <a:prstGeom prst="rect">
                            <a:avLst/>
                          </a:prstGeom>
                        </pic:spPr>
                      </pic:pic>
                    </a:graphicData>
                  </a:graphic>
                </wp:inline>
              </w:drawing>
            </w:r>
            <w:r>
              <w:rPr>
                <w:lang w:val="vi-VN" w:eastAsia="en-US"/>
              </w:rPr>
              <w:t xml:space="preserve"> trên </w:t>
            </w:r>
            <w:r>
              <w:rPr>
                <w:lang w:val="vi-VN" w:eastAsia="en-US"/>
              </w:rPr>
              <w:fldChar w:fldCharType="begin"/>
            </w:r>
            <w:r>
              <w:rPr>
                <w:lang w:val="vi-VN" w:eastAsia="en-US"/>
              </w:rPr>
              <w:instrText xml:space="preserve"> REF _Ref155291701 \h </w:instrText>
            </w:r>
            <w:r>
              <w:rPr>
                <w:lang w:val="vi-VN" w:eastAsia="en-US"/>
              </w:rPr>
            </w:r>
            <w:r>
              <w:rPr>
                <w:lang w:val="vi-VN" w:eastAsia="en-US"/>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danh</w:t>
            </w:r>
            <w:proofErr w:type="spellEnd"/>
            <w:r w:rsidR="005E1475">
              <w:t xml:space="preserve"> </w:t>
            </w:r>
            <w:proofErr w:type="spellStart"/>
            <w:r w:rsidR="005E1475">
              <w:t>sách</w:t>
            </w:r>
            <w:proofErr w:type="spellEnd"/>
            <w:r w:rsidR="005E1475">
              <w:t xml:space="preserve"> </w:t>
            </w:r>
            <w:proofErr w:type="spellStart"/>
            <w:r w:rsidR="005E1475">
              <w:t>đơn</w:t>
            </w:r>
            <w:proofErr w:type="spellEnd"/>
            <w:r w:rsidR="005E1475">
              <w:t xml:space="preserve"> </w:t>
            </w:r>
            <w:proofErr w:type="spellStart"/>
            <w:r w:rsidR="005E1475">
              <w:t>xin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sidR="005E1475">
              <w:t xml:space="preserve"> </w:t>
            </w:r>
            <w:proofErr w:type="spellStart"/>
            <w:r w:rsidR="005E1475">
              <w:t>dành</w:t>
            </w:r>
            <w:proofErr w:type="spellEnd"/>
            <w:r w:rsidR="005E1475">
              <w:t xml:space="preserve"> </w:t>
            </w:r>
            <w:proofErr w:type="spellStart"/>
            <w:r w:rsidR="005E1475">
              <w:t>cho</w:t>
            </w:r>
            <w:proofErr w:type="spellEnd"/>
            <w:r w:rsidR="005E1475">
              <w:t xml:space="preserve"> </w:t>
            </w:r>
            <w:proofErr w:type="spellStart"/>
            <w:r w:rsidR="005E1475">
              <w:t>quản</w:t>
            </w:r>
            <w:proofErr w:type="spellEnd"/>
            <w:r w:rsidR="005E1475">
              <w:t xml:space="preserve"> </w:t>
            </w:r>
            <w:proofErr w:type="spellStart"/>
            <w:r w:rsidR="005E1475">
              <w:t>lý</w:t>
            </w:r>
            <w:proofErr w:type="spellEnd"/>
            <w:r>
              <w:rPr>
                <w:lang w:val="vi-VN" w:eastAsia="en-US"/>
              </w:rPr>
              <w:fldChar w:fldCharType="end"/>
            </w:r>
            <w:r>
              <w:rPr>
                <w:lang w:val="vi-VN" w:eastAsia="en-US"/>
              </w:rPr>
              <w:t xml:space="preserve"> OR </w:t>
            </w:r>
            <w:r w:rsidR="00041599">
              <w:rPr>
                <w:lang w:val="vi-VN" w:eastAsia="en-US"/>
              </w:rPr>
              <w:t xml:space="preserve"> </w:t>
            </w:r>
          </w:p>
          <w:p w14:paraId="06439828" w14:textId="27DAFAA4" w:rsidR="00E76056" w:rsidRPr="001D3B77" w:rsidRDefault="00041599">
            <w:pPr>
              <w:rPr>
                <w:lang w:val="vi-VN" w:eastAsia="en-US"/>
              </w:rPr>
            </w:pPr>
            <w:r w:rsidRPr="00041599">
              <w:rPr>
                <w:noProof/>
                <w:lang w:val="vi-VN" w:eastAsia="en-US"/>
              </w:rPr>
              <w:drawing>
                <wp:inline distT="0" distB="0" distL="0" distR="0" wp14:anchorId="0BAF7AE0" wp14:editId="660990B4">
                  <wp:extent cx="709618" cy="400053"/>
                  <wp:effectExtent l="0" t="0" r="0" b="0"/>
                  <wp:docPr id="227706339" name="Picture 227706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06339" name=""/>
                          <pic:cNvPicPr/>
                        </pic:nvPicPr>
                        <pic:blipFill>
                          <a:blip r:embed="rId54"/>
                          <a:stretch>
                            <a:fillRect/>
                          </a:stretch>
                        </pic:blipFill>
                        <pic:spPr>
                          <a:xfrm>
                            <a:off x="0" y="0"/>
                            <a:ext cx="709618" cy="400053"/>
                          </a:xfrm>
                          <a:prstGeom prst="rect">
                            <a:avLst/>
                          </a:prstGeom>
                        </pic:spPr>
                      </pic:pic>
                    </a:graphicData>
                  </a:graphic>
                </wp:inline>
              </w:drawing>
            </w:r>
            <w:r>
              <w:rPr>
                <w:lang w:val="vi-VN" w:eastAsia="en-US"/>
              </w:rPr>
              <w:fldChar w:fldCharType="begin"/>
            </w:r>
            <w:r>
              <w:rPr>
                <w:lang w:val="vi-VN" w:eastAsia="en-US"/>
              </w:rPr>
              <w:instrText xml:space="preserve"> REF _Ref155271594 \h </w:instrText>
            </w:r>
            <w:r>
              <w:rPr>
                <w:lang w:val="vi-VN" w:eastAsia="en-US"/>
              </w:rPr>
            </w:r>
            <w:r>
              <w:rPr>
                <w:lang w:val="vi-VN" w:eastAsia="en-US"/>
              </w:rPr>
              <w:fldChar w:fldCharType="separate"/>
            </w:r>
            <w:r w:rsidR="005E1475" w:rsidRPr="005E0A80">
              <w:rPr>
                <w:lang w:val="vi-VN"/>
              </w:rPr>
              <w:t>Màn hình xem chi tiết đơn nghỉ phép</w:t>
            </w:r>
            <w:r>
              <w:rPr>
                <w:lang w:val="vi-VN" w:eastAsia="en-US"/>
              </w:rPr>
              <w:fldChar w:fldCharType="end"/>
            </w:r>
          </w:p>
        </w:tc>
      </w:tr>
      <w:tr w:rsidR="00E76056" w:rsidRPr="001D3B77" w14:paraId="4809D7E9"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731DAE6B" w14:textId="77777777" w:rsidR="00E76056" w:rsidRPr="001D3B77" w:rsidRDefault="00E76056">
            <w:pPr>
              <w:rPr>
                <w:lang w:val="en-US" w:eastAsia="en-US"/>
              </w:rPr>
            </w:pPr>
            <w:r w:rsidRPr="001D3B77">
              <w:rPr>
                <w:b/>
                <w:bCs/>
                <w:lang w:val="en-US" w:eastAsia="en-US"/>
              </w:rPr>
              <w:t>Pre-condition:</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54B9413F" w14:textId="3B365924" w:rsidR="00E76056" w:rsidRDefault="00E76056">
            <w:pPr>
              <w:pStyle w:val="BulletList1"/>
            </w:pP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rsidR="00041599">
              <w:rPr>
                <w:lang w:val="vi-VN"/>
              </w:rPr>
              <w:t xml:space="preserve"> với actor trên</w:t>
            </w:r>
          </w:p>
          <w:p w14:paraId="776064D9" w14:textId="67BFF138" w:rsidR="00E76056" w:rsidRPr="001D3B77" w:rsidRDefault="00041599">
            <w:pPr>
              <w:pStyle w:val="Level2"/>
            </w:pPr>
            <w:r>
              <w:t>[Status] của đơn xin nghỉ phép là = “chờ xác nhận”</w:t>
            </w:r>
          </w:p>
        </w:tc>
      </w:tr>
      <w:tr w:rsidR="00E76056" w:rsidRPr="001D3B77" w14:paraId="0CDFCDBD" w14:textId="77777777">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3CACE1E2" w14:textId="77777777" w:rsidR="00E76056" w:rsidRPr="001D3B77" w:rsidRDefault="00E76056">
            <w:pPr>
              <w:rPr>
                <w:lang w:val="en-US" w:eastAsia="en-US"/>
              </w:rPr>
            </w:pPr>
            <w:r w:rsidRPr="001D3B77">
              <w:rPr>
                <w:b/>
                <w:bCs/>
                <w:lang w:val="en-US" w:eastAsia="en-US"/>
              </w:rPr>
              <w:t>Post-condition:</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4F626594" w14:textId="7674986A" w:rsidR="00E76056" w:rsidRPr="001D3B77" w:rsidRDefault="00E76056">
            <w:pPr>
              <w:rPr>
                <w:lang w:val="vi-VN" w:eastAsia="en-US"/>
              </w:rPr>
            </w:pPr>
            <w:proofErr w:type="spellStart"/>
            <w:r w:rsidRPr="001D3B77">
              <w:rPr>
                <w:lang w:val="en-US" w:eastAsia="en-US"/>
              </w:rPr>
              <w:t>Đơn</w:t>
            </w:r>
            <w:proofErr w:type="spellEnd"/>
            <w:r w:rsidRPr="001D3B77">
              <w:rPr>
                <w:lang w:val="en-US" w:eastAsia="en-US"/>
              </w:rPr>
              <w:t xml:space="preserve"> </w:t>
            </w:r>
            <w:proofErr w:type="spellStart"/>
            <w:r w:rsidRPr="001D3B77">
              <w:rPr>
                <w:lang w:val="en-US" w:eastAsia="en-US"/>
              </w:rPr>
              <w:t>xin</w:t>
            </w:r>
            <w:proofErr w:type="spellEnd"/>
            <w:r w:rsidRPr="001D3B77">
              <w:rPr>
                <w:lang w:val="en-US" w:eastAsia="en-US"/>
              </w:rPr>
              <w:t xml:space="preserve"> </w:t>
            </w:r>
            <w:proofErr w:type="spellStart"/>
            <w:r w:rsidRPr="001D3B77">
              <w:rPr>
                <w:lang w:val="en-US" w:eastAsia="en-US"/>
              </w:rPr>
              <w:t>nghỉ</w:t>
            </w:r>
            <w:proofErr w:type="spellEnd"/>
            <w:r w:rsidRPr="001D3B77">
              <w:rPr>
                <w:lang w:val="en-US" w:eastAsia="en-US"/>
              </w:rPr>
              <w:t xml:space="preserve"> </w:t>
            </w:r>
            <w:proofErr w:type="spellStart"/>
            <w:r w:rsidRPr="001D3B77">
              <w:rPr>
                <w:lang w:val="en-US" w:eastAsia="en-US"/>
              </w:rPr>
              <w:t>được</w:t>
            </w:r>
            <w:proofErr w:type="spellEnd"/>
            <w:r w:rsidRPr="001D3B77">
              <w:rPr>
                <w:lang w:val="en-US" w:eastAsia="en-US"/>
              </w:rPr>
              <w:t xml:space="preserve"> </w:t>
            </w:r>
            <w:proofErr w:type="spellStart"/>
            <w:r w:rsidR="00041599">
              <w:rPr>
                <w:lang w:val="en-US" w:eastAsia="en-US"/>
              </w:rPr>
              <w:t>từ</w:t>
            </w:r>
            <w:proofErr w:type="spellEnd"/>
            <w:r w:rsidR="00041599">
              <w:rPr>
                <w:lang w:val="vi-VN" w:eastAsia="en-US"/>
              </w:rPr>
              <w:t xml:space="preserve"> chối</w:t>
            </w:r>
            <w:r>
              <w:rPr>
                <w:lang w:val="vi-VN" w:eastAsia="en-US"/>
              </w:rPr>
              <w:t xml:space="preserve"> thành công</w:t>
            </w:r>
            <w:r w:rsidR="00041599">
              <w:rPr>
                <w:lang w:val="vi-VN" w:eastAsia="en-US"/>
              </w:rPr>
              <w:t xml:space="preserve"> bởi quản lý</w:t>
            </w:r>
          </w:p>
        </w:tc>
      </w:tr>
    </w:tbl>
    <w:p w14:paraId="7A701B15" w14:textId="0C536A82" w:rsidR="00E76056" w:rsidRDefault="00242A29" w:rsidP="00E76056">
      <w:pPr>
        <w:rPr>
          <w:lang w:val="en-US" w:eastAsia="en-US"/>
        </w:rPr>
      </w:pPr>
      <w:r>
        <w:rPr>
          <w:noProof/>
          <w:lang w:val="en-US" w:eastAsia="en-US"/>
        </w:rPr>
        <w:lastRenderedPageBreak/>
        <w:drawing>
          <wp:inline distT="0" distB="0" distL="0" distR="0" wp14:anchorId="7729A709" wp14:editId="26F4C4D5">
            <wp:extent cx="5943600" cy="7435850"/>
            <wp:effectExtent l="0" t="0" r="0" b="0"/>
            <wp:docPr id="1324329315" name="Picture 132432931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29315" name="Picture 6"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7435850"/>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95"/>
        <w:gridCol w:w="986"/>
        <w:gridCol w:w="7249"/>
      </w:tblGrid>
      <w:tr w:rsidR="00041599" w:rsidRPr="00516C12" w14:paraId="66C3E03E" w14:textId="77777777">
        <w:trPr>
          <w:trHeight w:val="253"/>
        </w:trPr>
        <w:tc>
          <w:tcPr>
            <w:tcW w:w="548" w:type="pct"/>
            <w:shd w:val="clear" w:color="auto" w:fill="D9D9D9" w:themeFill="background1" w:themeFillShade="D9"/>
          </w:tcPr>
          <w:p w14:paraId="43969A0B" w14:textId="77777777" w:rsidR="00041599" w:rsidRPr="00516C12" w:rsidRDefault="00041599">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03A07716" w14:textId="77777777" w:rsidR="00041599" w:rsidRPr="00516C12" w:rsidRDefault="00041599">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3E05275D" w14:textId="77777777" w:rsidR="00041599" w:rsidRPr="00516C12" w:rsidRDefault="00041599">
            <w:pPr>
              <w:rPr>
                <w:rFonts w:cs="Arial"/>
                <w:b/>
                <w:bCs/>
                <w:szCs w:val="20"/>
                <w:lang w:eastAsia="en-US"/>
              </w:rPr>
            </w:pPr>
            <w:r w:rsidRPr="00516C12">
              <w:rPr>
                <w:rFonts w:cs="Arial"/>
                <w:b/>
                <w:szCs w:val="20"/>
                <w:lang w:eastAsia="en-US"/>
              </w:rPr>
              <w:t>Description</w:t>
            </w:r>
          </w:p>
        </w:tc>
      </w:tr>
      <w:tr w:rsidR="00041599" w:rsidRPr="00663D80" w14:paraId="36628591" w14:textId="77777777">
        <w:trPr>
          <w:trHeight w:val="1924"/>
        </w:trPr>
        <w:tc>
          <w:tcPr>
            <w:tcW w:w="548" w:type="pct"/>
          </w:tcPr>
          <w:p w14:paraId="57909A53" w14:textId="77777777" w:rsidR="006E3DD4" w:rsidRDefault="00041599" w:rsidP="001F49D8">
            <w:pPr>
              <w:rPr>
                <w:rFonts w:cs="Arial"/>
                <w:szCs w:val="20"/>
                <w:lang w:val="vi-VN" w:eastAsia="en-US"/>
              </w:rPr>
            </w:pPr>
            <w:r>
              <w:rPr>
                <w:rFonts w:cs="Arial"/>
                <w:szCs w:val="20"/>
                <w:lang w:eastAsia="en-US"/>
              </w:rPr>
              <w:lastRenderedPageBreak/>
              <w:t>(2</w:t>
            </w:r>
            <w:r>
              <w:rPr>
                <w:rFonts w:cs="Arial"/>
                <w:szCs w:val="20"/>
                <w:lang w:val="vi-VN" w:eastAsia="en-US"/>
              </w:rPr>
              <w:t>)</w:t>
            </w:r>
            <w:r w:rsidR="006E3DD4">
              <w:rPr>
                <w:rFonts w:cs="Arial"/>
                <w:szCs w:val="20"/>
                <w:lang w:val="vi-VN" w:eastAsia="en-US"/>
              </w:rPr>
              <w:t>,</w:t>
            </w:r>
          </w:p>
          <w:p w14:paraId="50FDCD12" w14:textId="2CE560D9" w:rsidR="006E3DD4" w:rsidRDefault="006E3DD4" w:rsidP="001F49D8">
            <w:pPr>
              <w:rPr>
                <w:rFonts w:cs="Arial"/>
                <w:szCs w:val="20"/>
                <w:lang w:val="vi-VN" w:eastAsia="en-US"/>
              </w:rPr>
            </w:pPr>
            <w:r>
              <w:rPr>
                <w:rFonts w:cs="Arial"/>
                <w:szCs w:val="20"/>
                <w:lang w:val="vi-VN" w:eastAsia="en-US"/>
              </w:rPr>
              <w:t>(2.1),(2.2)</w:t>
            </w:r>
          </w:p>
          <w:p w14:paraId="6A0D7203" w14:textId="2219C07A" w:rsidR="006E3DD4" w:rsidRDefault="006E3DD4" w:rsidP="001F49D8">
            <w:pPr>
              <w:rPr>
                <w:rFonts w:cs="Arial"/>
                <w:szCs w:val="20"/>
                <w:lang w:val="vi-VN" w:eastAsia="en-US"/>
              </w:rPr>
            </w:pPr>
            <w:r>
              <w:rPr>
                <w:rFonts w:cs="Arial"/>
                <w:szCs w:val="20"/>
                <w:lang w:val="vi-VN" w:eastAsia="en-US"/>
              </w:rPr>
              <w:t>(3)</w:t>
            </w:r>
          </w:p>
          <w:p w14:paraId="19D119D3" w14:textId="42875E05" w:rsidR="006E3DD4" w:rsidRDefault="006E3DD4" w:rsidP="001F49D8">
            <w:pPr>
              <w:rPr>
                <w:rFonts w:cs="Arial"/>
                <w:szCs w:val="20"/>
                <w:lang w:val="vi-VN" w:eastAsia="en-US"/>
              </w:rPr>
            </w:pPr>
            <w:r>
              <w:rPr>
                <w:rFonts w:cs="Arial"/>
                <w:szCs w:val="20"/>
                <w:lang w:val="vi-VN" w:eastAsia="en-US"/>
              </w:rPr>
              <w:t>(3.1),(3.2)</w:t>
            </w:r>
          </w:p>
          <w:p w14:paraId="552E4063" w14:textId="77777777" w:rsidR="006E3DD4" w:rsidRPr="002C537F" w:rsidRDefault="006E3DD4" w:rsidP="001F49D8">
            <w:pPr>
              <w:rPr>
                <w:rFonts w:cs="Arial"/>
                <w:szCs w:val="20"/>
                <w:lang w:val="vi-VN" w:eastAsia="en-US"/>
              </w:rPr>
            </w:pPr>
          </w:p>
          <w:p w14:paraId="29D93C3D" w14:textId="723F1163" w:rsidR="00041599" w:rsidRPr="002C537F" w:rsidRDefault="00041599">
            <w:pPr>
              <w:rPr>
                <w:rFonts w:cs="Arial"/>
                <w:szCs w:val="20"/>
                <w:lang w:val="vi-VN" w:eastAsia="en-US"/>
              </w:rPr>
            </w:pPr>
          </w:p>
        </w:tc>
        <w:tc>
          <w:tcPr>
            <w:tcW w:w="548" w:type="pct"/>
            <w:shd w:val="clear" w:color="auto" w:fill="auto"/>
          </w:tcPr>
          <w:p w14:paraId="0DE8CB93" w14:textId="14CD3FB3" w:rsidR="00041599" w:rsidRDefault="00041599">
            <w:pPr>
              <w:pStyle w:val="Caption"/>
              <w:jc w:val="left"/>
            </w:pPr>
            <w:r>
              <w:t xml:space="preserve">BR </w:t>
            </w:r>
            <w:r>
              <w:fldChar w:fldCharType="begin"/>
            </w:r>
            <w:r>
              <w:instrText xml:space="preserve"> SEQ BR \* ARABIC </w:instrText>
            </w:r>
            <w:r>
              <w:fldChar w:fldCharType="separate"/>
            </w:r>
            <w:r w:rsidR="005E1475">
              <w:rPr>
                <w:noProof/>
              </w:rPr>
              <w:t>35</w:t>
            </w:r>
            <w:r>
              <w:fldChar w:fldCharType="end"/>
            </w:r>
          </w:p>
        </w:tc>
        <w:tc>
          <w:tcPr>
            <w:tcW w:w="3904" w:type="pct"/>
            <w:shd w:val="clear" w:color="auto" w:fill="auto"/>
          </w:tcPr>
          <w:p w14:paraId="36D690F5" w14:textId="636A8C16" w:rsidR="00041599" w:rsidRDefault="00691CF6">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show dialog</w:t>
            </w:r>
            <w:r w:rsidR="00041599" w:rsidRPr="00386665">
              <w:rPr>
                <w:rFonts w:cs="Arial"/>
                <w:b/>
                <w:szCs w:val="20"/>
                <w:u w:val="single"/>
                <w:lang w:eastAsia="en-US"/>
              </w:rPr>
              <w:t>:</w:t>
            </w:r>
          </w:p>
          <w:p w14:paraId="017ADAD5" w14:textId="21EE5137" w:rsidR="00691CF6" w:rsidRDefault="00691CF6">
            <w:pPr>
              <w:rPr>
                <w:rFonts w:cs="Arial"/>
                <w:bCs/>
                <w:szCs w:val="20"/>
                <w:lang w:val="vi-VN" w:eastAsia="en-US"/>
              </w:rPr>
            </w:pPr>
            <w:proofErr w:type="spellStart"/>
            <w:r w:rsidRPr="00691CF6">
              <w:rPr>
                <w:rFonts w:cs="Arial"/>
                <w:bCs/>
                <w:szCs w:val="20"/>
                <w:lang w:eastAsia="en-US"/>
              </w:rPr>
              <w:t>Hệ</w:t>
            </w:r>
            <w:proofErr w:type="spellEnd"/>
            <w:r w:rsidRPr="00691CF6">
              <w:rPr>
                <w:rFonts w:cs="Arial"/>
                <w:bCs/>
                <w:szCs w:val="20"/>
                <w:lang w:val="vi-VN" w:eastAsia="en-US"/>
              </w:rPr>
              <w:t xml:space="preserve"> thống sẽ </w:t>
            </w:r>
            <w:proofErr w:type="spellStart"/>
            <w:r w:rsidRPr="00691CF6">
              <w:rPr>
                <w:rFonts w:cs="Arial"/>
                <w:bCs/>
                <w:szCs w:val="20"/>
                <w:lang w:val="vi-VN" w:eastAsia="en-US"/>
              </w:rPr>
              <w:t>show</w:t>
            </w:r>
            <w:proofErr w:type="spellEnd"/>
            <w:r w:rsidRPr="00691CF6">
              <w:rPr>
                <w:rFonts w:cs="Arial"/>
                <w:bCs/>
                <w:szCs w:val="20"/>
                <w:lang w:val="vi-VN" w:eastAsia="en-US"/>
              </w:rPr>
              <w:t xml:space="preserve"> </w:t>
            </w:r>
            <w:proofErr w:type="spellStart"/>
            <w:r w:rsidRPr="00691CF6">
              <w:rPr>
                <w:rFonts w:cs="Arial"/>
                <w:bCs/>
                <w:szCs w:val="20"/>
                <w:lang w:val="vi-VN" w:eastAsia="en-US"/>
              </w:rPr>
              <w:t>dialog</w:t>
            </w:r>
            <w:proofErr w:type="spellEnd"/>
            <w:r w:rsidRPr="00691CF6">
              <w:rPr>
                <w:rFonts w:cs="Arial"/>
                <w:bCs/>
                <w:szCs w:val="20"/>
                <w:lang w:val="vi-VN" w:eastAsia="en-US"/>
              </w:rPr>
              <w:t xml:space="preserve"> với nội dung sau:</w:t>
            </w:r>
          </w:p>
          <w:p w14:paraId="167B115D" w14:textId="324BD0F9" w:rsidR="00691CF6" w:rsidRDefault="00691CF6" w:rsidP="001F49D8">
            <w:pPr>
              <w:pStyle w:val="BulletList1"/>
            </w:pPr>
            <w:proofErr w:type="spellStart"/>
            <w:r>
              <w:t>Màn</w:t>
            </w:r>
            <w:proofErr w:type="spellEnd"/>
            <w:r>
              <w:t xml:space="preserve"> </w:t>
            </w:r>
            <w:proofErr w:type="spellStart"/>
            <w:r>
              <w:t>hình</w:t>
            </w:r>
            <w:proofErr w:type="spellEnd"/>
            <w:r>
              <w:t>:</w:t>
            </w:r>
          </w:p>
          <w:p w14:paraId="14B50682" w14:textId="143F9796" w:rsidR="00691CF6" w:rsidRDefault="00691CF6">
            <w:pPr>
              <w:rPr>
                <w:rFonts w:cs="Arial"/>
                <w:bCs/>
                <w:szCs w:val="20"/>
                <w:lang w:val="vi-VN" w:eastAsia="en-US"/>
              </w:rPr>
            </w:pPr>
            <w:r w:rsidRPr="00691CF6">
              <w:rPr>
                <w:rFonts w:cs="Arial"/>
                <w:bCs/>
                <w:noProof/>
                <w:szCs w:val="20"/>
                <w:lang w:val="vi-VN" w:eastAsia="en-US"/>
              </w:rPr>
              <w:drawing>
                <wp:inline distT="0" distB="0" distL="0" distR="0" wp14:anchorId="66A71FBE" wp14:editId="3479BC74">
                  <wp:extent cx="3067072" cy="1905014"/>
                  <wp:effectExtent l="0" t="0" r="0" b="0"/>
                  <wp:docPr id="2097256583" name="Picture 209725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56583" name=""/>
                          <pic:cNvPicPr/>
                        </pic:nvPicPr>
                        <pic:blipFill>
                          <a:blip r:embed="rId56"/>
                          <a:stretch>
                            <a:fillRect/>
                          </a:stretch>
                        </pic:blipFill>
                        <pic:spPr>
                          <a:xfrm>
                            <a:off x="0" y="0"/>
                            <a:ext cx="3067072" cy="1905014"/>
                          </a:xfrm>
                          <a:prstGeom prst="rect">
                            <a:avLst/>
                          </a:prstGeom>
                        </pic:spPr>
                      </pic:pic>
                    </a:graphicData>
                  </a:graphic>
                </wp:inline>
              </w:drawing>
            </w:r>
          </w:p>
          <w:p w14:paraId="3E228057" w14:textId="77777777" w:rsidR="001F49D8" w:rsidRDefault="001F49D8" w:rsidP="001F49D8">
            <w:pPr>
              <w:pStyle w:val="Level2"/>
            </w:pPr>
            <w:r>
              <w:t>Title: “Điền lý do”</w:t>
            </w:r>
          </w:p>
          <w:p w14:paraId="4CA2625C" w14:textId="77777777" w:rsidR="001F49D8" w:rsidRDefault="001F49D8" w:rsidP="001F49D8">
            <w:pPr>
              <w:pStyle w:val="Level2"/>
            </w:pPr>
            <w:r>
              <w:t>Message: “Xin hãy điền lý do và xác nhận từ chối”</w:t>
            </w:r>
          </w:p>
          <w:p w14:paraId="2F066B66" w14:textId="77777777" w:rsidR="00041599" w:rsidRDefault="001F49D8" w:rsidP="001F49D8">
            <w:pPr>
              <w:pStyle w:val="Level2"/>
            </w:pPr>
            <w:r>
              <w:t>Dialog Type: “Hủy bỏ/từ chối”</w:t>
            </w:r>
          </w:p>
          <w:p w14:paraId="24530066" w14:textId="78A14906" w:rsidR="001F49D8" w:rsidRPr="00341139" w:rsidRDefault="001F49D8" w:rsidP="001F49D8">
            <w:pPr>
              <w:pStyle w:val="BulletList1"/>
            </w:pPr>
            <w:r w:rsidRPr="005E0A80">
              <w:rPr>
                <w:lang w:val="vi-VN"/>
              </w:rPr>
              <w:t>Trường hợp NSD bỏ</w:t>
            </w:r>
            <w:r>
              <w:rPr>
                <w:lang w:val="vi-VN"/>
              </w:rPr>
              <w:t xml:space="preserve"> trống không điền lý do hệ thống sẽ disable button “Từ chối” và hiện error </w:t>
            </w:r>
            <w:proofErr w:type="spellStart"/>
            <w:r>
              <w:rPr>
                <w:lang w:val="vi-VN"/>
              </w:rPr>
              <w:t>message</w:t>
            </w:r>
            <w:proofErr w:type="spellEnd"/>
            <w:r>
              <w:rPr>
                <w:lang w:val="vi-VN"/>
              </w:rPr>
              <w:t xml:space="preserve"> </w:t>
            </w:r>
            <w:proofErr w:type="spellStart"/>
            <w:r>
              <w:rPr>
                <w:lang w:val="vi-VN"/>
              </w:rPr>
              <w:t>thep</w:t>
            </w:r>
            <w:proofErr w:type="spellEnd"/>
            <w:r>
              <w:rPr>
                <w:lang w:val="vi-VN"/>
              </w:rPr>
              <w:t xml:space="preserve"> </w:t>
            </w:r>
            <w:proofErr w:type="spellStart"/>
            <w:r>
              <w:rPr>
                <w:lang w:val="vi-VN"/>
              </w:rPr>
              <w:t>template</w:t>
            </w:r>
            <w:proofErr w:type="spellEnd"/>
            <w:r>
              <w:rPr>
                <w:lang w:val="vi-VN"/>
              </w:rPr>
              <w:t xml:space="preserve"> </w:t>
            </w:r>
            <w:r>
              <w:rPr>
                <w:lang w:val="vi-VN"/>
              </w:rPr>
              <w:fldChar w:fldCharType="begin"/>
            </w:r>
            <w:r>
              <w:rPr>
                <w:lang w:val="vi-VN"/>
              </w:rPr>
              <w:instrText xml:space="preserve"> REF _Ref151368894 \h </w:instrText>
            </w:r>
            <w:r>
              <w:rPr>
                <w:lang w:val="vi-VN"/>
              </w:rPr>
            </w:r>
            <w:r>
              <w:rPr>
                <w:lang w:val="vi-VN"/>
              </w:rPr>
              <w:fldChar w:fldCharType="separate"/>
            </w:r>
            <w:r w:rsidR="005E1475" w:rsidRPr="005E0A80">
              <w:rPr>
                <w:lang w:val="vi-VN"/>
              </w:rPr>
              <w:t xml:space="preserve">MSG </w:t>
            </w:r>
            <w:r w:rsidR="005E1475" w:rsidRPr="005E0A80">
              <w:rPr>
                <w:noProof/>
                <w:lang w:val="vi-VN"/>
              </w:rPr>
              <w:t>1</w:t>
            </w:r>
            <w:r w:rsidR="005E1475">
              <w:rPr>
                <w:lang w:val="vi-VN"/>
              </w:rPr>
              <w:t>. “Trường dữ liệu này không được bỏ trống”</w:t>
            </w:r>
            <w:r>
              <w:rPr>
                <w:lang w:val="vi-VN"/>
              </w:rPr>
              <w:fldChar w:fldCharType="end"/>
            </w:r>
          </w:p>
          <w:p w14:paraId="1F430274" w14:textId="4105F5B6" w:rsidR="001F49D8" w:rsidRPr="00341139" w:rsidRDefault="001F49D8" w:rsidP="001F49D8">
            <w:pPr>
              <w:pStyle w:val="BulletList1"/>
            </w:pPr>
            <w:r w:rsidRPr="00341139">
              <w:t xml:space="preserve">Trường </w:t>
            </w:r>
            <w:proofErr w:type="spellStart"/>
            <w:r w:rsidRPr="00341139">
              <w:t>hợp</w:t>
            </w:r>
            <w:proofErr w:type="spellEnd"/>
            <w:r w:rsidRPr="00341139">
              <w:t xml:space="preserve"> NSD click button “</w:t>
            </w:r>
            <w:proofErr w:type="spellStart"/>
            <w:r>
              <w:t>Từ</w:t>
            </w:r>
            <w:proofErr w:type="spellEnd"/>
            <w:r>
              <w:rPr>
                <w:lang w:val="vi-VN"/>
              </w:rPr>
              <w:t xml:space="preserve"> chối</w:t>
            </w:r>
            <w:r w:rsidRPr="00341139">
              <w:t xml:space="preserve">” </w:t>
            </w:r>
            <w:proofErr w:type="spellStart"/>
            <w:r w:rsidRPr="00341139">
              <w:t>và</w:t>
            </w:r>
            <w:proofErr w:type="spellEnd"/>
            <w:r w:rsidRPr="00341139">
              <w:t xml:space="preserve"> </w:t>
            </w:r>
            <w:proofErr w:type="spellStart"/>
            <w:r w:rsidRPr="00341139">
              <w:t>điền</w:t>
            </w:r>
            <w:proofErr w:type="spellEnd"/>
            <w:r w:rsidRPr="00341139">
              <w:t xml:space="preserve"> </w:t>
            </w:r>
            <w:proofErr w:type="spellStart"/>
            <w:r w:rsidRPr="00341139">
              <w:t>đầy</w:t>
            </w:r>
            <w:proofErr w:type="spellEnd"/>
            <w:r w:rsidRPr="00341139">
              <w:t xml:space="preserve"> </w:t>
            </w:r>
            <w:proofErr w:type="spellStart"/>
            <w:r w:rsidRPr="00341139">
              <w:t>đủ</w:t>
            </w:r>
            <w:proofErr w:type="spellEnd"/>
            <w:r w:rsidRPr="00341139">
              <w:t xml:space="preserve"> </w:t>
            </w:r>
            <w:proofErr w:type="spellStart"/>
            <w:r w:rsidRPr="00341139">
              <w:t>lý</w:t>
            </w:r>
            <w:proofErr w:type="spellEnd"/>
            <w:r w:rsidRPr="00341139">
              <w:t xml:space="preserve"> do </w:t>
            </w:r>
            <w:proofErr w:type="spellStart"/>
            <w:r w:rsidRPr="00341139">
              <w:t>thì</w:t>
            </w:r>
            <w:proofErr w:type="spellEnd"/>
            <w:r w:rsidRPr="00341139">
              <w:t xml:space="preserve"> </w:t>
            </w:r>
            <w:proofErr w:type="spellStart"/>
            <w:r w:rsidRPr="00341139">
              <w:t>thực</w:t>
            </w:r>
            <w:proofErr w:type="spellEnd"/>
            <w:r w:rsidRPr="00341139">
              <w:t xml:space="preserve"> </w:t>
            </w:r>
            <w:proofErr w:type="spellStart"/>
            <w:r w:rsidRPr="00341139">
              <w:t>hiên</w:t>
            </w:r>
            <w:proofErr w:type="spellEnd"/>
            <w:r w:rsidRPr="00341139">
              <w:t xml:space="preserve"> </w:t>
            </w:r>
            <w:proofErr w:type="spellStart"/>
            <w:r w:rsidRPr="00341139">
              <w:t>từ</w:t>
            </w:r>
            <w:proofErr w:type="spellEnd"/>
            <w:r w:rsidRPr="00341139">
              <w:t xml:space="preserve"> </w:t>
            </w:r>
            <w:proofErr w:type="spellStart"/>
            <w:proofErr w:type="gramStart"/>
            <w:r w:rsidRPr="00341139">
              <w:t>chối</w:t>
            </w:r>
            <w:proofErr w:type="spellEnd"/>
            <w:proofErr w:type="gramEnd"/>
            <w:r w:rsidRPr="00341139">
              <w:t xml:space="preserve"> </w:t>
            </w:r>
          </w:p>
          <w:p w14:paraId="6E9A740A" w14:textId="2D37B131" w:rsidR="001F49D8" w:rsidRPr="00663D80" w:rsidRDefault="001F49D8" w:rsidP="001F49D8">
            <w:pPr>
              <w:pStyle w:val="BulletList1"/>
            </w:pPr>
            <w:r w:rsidRPr="00341139">
              <w:t xml:space="preserve">Trường </w:t>
            </w:r>
            <w:proofErr w:type="spellStart"/>
            <w:r w:rsidRPr="00341139">
              <w:t>hợp</w:t>
            </w:r>
            <w:proofErr w:type="spellEnd"/>
            <w:r w:rsidRPr="00341139">
              <w:t xml:space="preserve"> NSD click </w:t>
            </w:r>
            <w:proofErr w:type="spellStart"/>
            <w:r w:rsidRPr="00341139">
              <w:t>vào</w:t>
            </w:r>
            <w:proofErr w:type="spellEnd"/>
            <w:r w:rsidRPr="00341139">
              <w:t xml:space="preserve"> “x” </w:t>
            </w:r>
            <w:proofErr w:type="spellStart"/>
            <w:r w:rsidRPr="00341139">
              <w:t>hoặc</w:t>
            </w:r>
            <w:proofErr w:type="spellEnd"/>
            <w:r w:rsidRPr="00341139">
              <w:t xml:space="preserve"> button “</w:t>
            </w:r>
            <w:proofErr w:type="spellStart"/>
            <w:r>
              <w:t>Hủy</w:t>
            </w:r>
            <w:proofErr w:type="spellEnd"/>
            <w:r>
              <w:rPr>
                <w:lang w:val="vi-VN"/>
              </w:rPr>
              <w:t xml:space="preserve"> bỏ</w:t>
            </w:r>
            <w:r w:rsidRPr="00341139">
              <w:t xml:space="preserve">” dialog </w:t>
            </w:r>
            <w:proofErr w:type="spellStart"/>
            <w:r w:rsidRPr="00341139">
              <w:t>sẽ</w:t>
            </w:r>
            <w:proofErr w:type="spellEnd"/>
            <w:r w:rsidRPr="00341139">
              <w:t xml:space="preserve"> </w:t>
            </w:r>
            <w:proofErr w:type="spellStart"/>
            <w:r w:rsidRPr="00341139">
              <w:t>được</w:t>
            </w:r>
            <w:proofErr w:type="spellEnd"/>
            <w:r w:rsidRPr="00341139">
              <w:t xml:space="preserve"> </w:t>
            </w:r>
            <w:proofErr w:type="spellStart"/>
            <w:r w:rsidRPr="00341139">
              <w:t>đóng</w:t>
            </w:r>
            <w:proofErr w:type="spellEnd"/>
            <w:r w:rsidRPr="00341139">
              <w:t xml:space="preserve"> </w:t>
            </w:r>
            <w:proofErr w:type="spellStart"/>
            <w:r w:rsidRPr="00341139">
              <w:t>lại</w:t>
            </w:r>
            <w:proofErr w:type="spellEnd"/>
          </w:p>
        </w:tc>
      </w:tr>
      <w:tr w:rsidR="00041599" w:rsidRPr="005E0A80" w14:paraId="60A9990D" w14:textId="77777777">
        <w:trPr>
          <w:trHeight w:val="253"/>
        </w:trPr>
        <w:tc>
          <w:tcPr>
            <w:tcW w:w="548" w:type="pct"/>
          </w:tcPr>
          <w:p w14:paraId="7CAACEBC" w14:textId="77777777" w:rsidR="00041599" w:rsidRDefault="00041599">
            <w:pPr>
              <w:rPr>
                <w:rFonts w:cs="Arial"/>
                <w:szCs w:val="20"/>
                <w:lang w:val="vi-VN" w:eastAsia="en-US"/>
              </w:rPr>
            </w:pPr>
          </w:p>
          <w:p w14:paraId="3FC9F1F1" w14:textId="78E31ECE" w:rsidR="00041599" w:rsidRPr="00AF0A75" w:rsidRDefault="00041599">
            <w:pPr>
              <w:rPr>
                <w:rFonts w:cs="Arial"/>
                <w:szCs w:val="20"/>
                <w:lang w:val="vi-VN" w:eastAsia="en-US"/>
              </w:rPr>
            </w:pPr>
            <w:r>
              <w:rPr>
                <w:rFonts w:cs="Arial"/>
                <w:szCs w:val="20"/>
                <w:lang w:val="vi-VN" w:eastAsia="en-US"/>
              </w:rPr>
              <w:t>(</w:t>
            </w:r>
            <w:r w:rsidR="00A81F71">
              <w:rPr>
                <w:rFonts w:cs="Arial"/>
                <w:szCs w:val="20"/>
                <w:lang w:val="vi-VN" w:eastAsia="en-US"/>
              </w:rPr>
              <w:t>4</w:t>
            </w:r>
            <w:r>
              <w:rPr>
                <w:rFonts w:cs="Arial"/>
                <w:szCs w:val="20"/>
                <w:lang w:val="vi-VN" w:eastAsia="en-US"/>
              </w:rPr>
              <w:t>)</w:t>
            </w:r>
          </w:p>
        </w:tc>
        <w:tc>
          <w:tcPr>
            <w:tcW w:w="548" w:type="pct"/>
            <w:shd w:val="clear" w:color="auto" w:fill="auto"/>
          </w:tcPr>
          <w:p w14:paraId="415376E7" w14:textId="266F6BCC" w:rsidR="00041599" w:rsidRDefault="00041599">
            <w:pPr>
              <w:pStyle w:val="Caption"/>
              <w:jc w:val="left"/>
            </w:pPr>
            <w:r>
              <w:t xml:space="preserve">BR </w:t>
            </w:r>
            <w:r>
              <w:fldChar w:fldCharType="begin"/>
            </w:r>
            <w:r>
              <w:instrText xml:space="preserve"> SEQ BR \* ARABIC </w:instrText>
            </w:r>
            <w:r>
              <w:fldChar w:fldCharType="separate"/>
            </w:r>
            <w:r w:rsidR="005E1475">
              <w:rPr>
                <w:noProof/>
              </w:rPr>
              <w:t>36</w:t>
            </w:r>
            <w:r>
              <w:fldChar w:fldCharType="end"/>
            </w:r>
          </w:p>
          <w:p w14:paraId="3A055948" w14:textId="77777777" w:rsidR="00041599" w:rsidRPr="00516C12" w:rsidRDefault="00041599">
            <w:pPr>
              <w:pStyle w:val="BRTitle"/>
            </w:pPr>
          </w:p>
        </w:tc>
        <w:tc>
          <w:tcPr>
            <w:tcW w:w="3904" w:type="pct"/>
            <w:shd w:val="clear" w:color="auto" w:fill="auto"/>
          </w:tcPr>
          <w:p w14:paraId="7A3EDF11" w14:textId="2F716653" w:rsidR="00041599" w:rsidRDefault="00041599">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w:t>
            </w:r>
            <w:r w:rsidR="001F49D8">
              <w:rPr>
                <w:rFonts w:cs="Arial"/>
                <w:b/>
                <w:szCs w:val="20"/>
                <w:u w:val="single"/>
                <w:lang w:val="vi-VN" w:eastAsia="en-US"/>
              </w:rPr>
              <w:t>từ chối</w:t>
            </w:r>
            <w:r w:rsidRPr="00386665">
              <w:rPr>
                <w:rFonts w:cs="Arial"/>
                <w:b/>
                <w:szCs w:val="20"/>
                <w:u w:val="single"/>
                <w:lang w:eastAsia="en-US"/>
              </w:rPr>
              <w:t>:</w:t>
            </w:r>
          </w:p>
          <w:p w14:paraId="59008D0E" w14:textId="77777777" w:rsidR="00041599" w:rsidRPr="00391836" w:rsidRDefault="00041599" w:rsidP="001F49D8">
            <w:pPr>
              <w:pStyle w:val="Level2"/>
              <w:numPr>
                <w:ilvl w:val="0"/>
                <w:numId w:val="0"/>
              </w:numPr>
            </w:pPr>
            <w:r w:rsidRPr="00391836">
              <w:t>Hệ thống thực hiện logic sau:</w:t>
            </w:r>
          </w:p>
          <w:p w14:paraId="75540715" w14:textId="77777777" w:rsidR="00041599" w:rsidRDefault="001F49D8">
            <w:pPr>
              <w:pStyle w:val="BulletList1"/>
              <w:numPr>
                <w:ilvl w:val="0"/>
                <w:numId w:val="0"/>
              </w:numPr>
              <w:ind w:left="360" w:hanging="360"/>
              <w:rPr>
                <w:lang w:val="vi-VN"/>
              </w:rPr>
            </w:pPr>
            <w:r w:rsidRPr="005E0A80">
              <w:rPr>
                <w:lang w:val="vi-VN"/>
              </w:rPr>
              <w:t>Hệ</w:t>
            </w:r>
            <w:r>
              <w:rPr>
                <w:lang w:val="vi-VN"/>
              </w:rPr>
              <w:t xml:space="preserve"> thống sẽ cập nhật đơn xin nghỉ phép với [</w:t>
            </w:r>
            <w:proofErr w:type="spellStart"/>
            <w:r>
              <w:rPr>
                <w:lang w:val="vi-VN"/>
              </w:rPr>
              <w:t>Status</w:t>
            </w:r>
            <w:proofErr w:type="spellEnd"/>
            <w:r>
              <w:rPr>
                <w:lang w:val="vi-VN"/>
              </w:rPr>
              <w:t>] = “Đã từ chối bởi quản lý”</w:t>
            </w:r>
          </w:p>
          <w:p w14:paraId="25F5C595" w14:textId="0AEE9B17" w:rsidR="001F49D8" w:rsidRPr="001F49D8" w:rsidRDefault="001F49D8">
            <w:pPr>
              <w:pStyle w:val="BulletList1"/>
              <w:numPr>
                <w:ilvl w:val="0"/>
                <w:numId w:val="0"/>
              </w:numPr>
              <w:ind w:left="360" w:hanging="360"/>
              <w:rPr>
                <w:lang w:val="vi-VN"/>
              </w:rPr>
            </w:pPr>
            <w:r>
              <w:rPr>
                <w:lang w:val="vi-VN"/>
              </w:rPr>
              <w:t>Hệ thống sẽ gửi một thông báo về cho nhân viên đơn đã bị từ chối bởi quản lý</w:t>
            </w:r>
            <w:r w:rsidR="00A81F71">
              <w:rPr>
                <w:lang w:val="vi-VN"/>
              </w:rPr>
              <w:t xml:space="preserve"> theo </w:t>
            </w:r>
            <w:proofErr w:type="spellStart"/>
            <w:r w:rsidR="00A81F71">
              <w:rPr>
                <w:lang w:val="vi-VN"/>
              </w:rPr>
              <w:t>template</w:t>
            </w:r>
            <w:proofErr w:type="spellEnd"/>
            <w:r w:rsidR="00A81F71">
              <w:rPr>
                <w:lang w:val="vi-VN"/>
              </w:rPr>
              <w:t xml:space="preserve"> </w:t>
            </w:r>
            <w:r w:rsidR="00A81F71">
              <w:rPr>
                <w:lang w:val="vi-VN"/>
              </w:rPr>
              <w:fldChar w:fldCharType="begin"/>
            </w:r>
            <w:r w:rsidR="00A81F71">
              <w:rPr>
                <w:lang w:val="vi-VN"/>
              </w:rPr>
              <w:instrText xml:space="preserve"> REF _Ref155041525 \h </w:instrText>
            </w:r>
            <w:r w:rsidR="00A81F71">
              <w:rPr>
                <w:lang w:val="vi-VN"/>
              </w:rPr>
            </w:r>
            <w:r w:rsidR="00A81F71">
              <w:rPr>
                <w:lang w:val="vi-VN"/>
              </w:rPr>
              <w:fldChar w:fldCharType="separate"/>
            </w:r>
            <w:proofErr w:type="spellStart"/>
            <w:r w:rsidR="005E1475" w:rsidRPr="005E0A80">
              <w:rPr>
                <w:lang w:val="vi-VN"/>
              </w:rPr>
              <w:t>Notice</w:t>
            </w:r>
            <w:proofErr w:type="spellEnd"/>
            <w:r w:rsidR="005E1475" w:rsidRPr="005E0A80">
              <w:rPr>
                <w:lang w:val="vi-VN"/>
              </w:rPr>
              <w:t xml:space="preserve"> </w:t>
            </w:r>
            <w:r w:rsidR="005E1475" w:rsidRPr="005E0A80">
              <w:rPr>
                <w:noProof/>
                <w:lang w:val="vi-VN"/>
              </w:rPr>
              <w:t>2</w:t>
            </w:r>
            <w:r w:rsidR="005E1475">
              <w:rPr>
                <w:lang w:val="vi-VN"/>
              </w:rPr>
              <w:t>.[</w:t>
            </w:r>
            <w:proofErr w:type="spellStart"/>
            <w:r w:rsidR="005E1475">
              <w:rPr>
                <w:lang w:val="vi-VN"/>
              </w:rPr>
              <w:t>ManagerName</w:t>
            </w:r>
            <w:proofErr w:type="spellEnd"/>
            <w:r w:rsidR="005E1475">
              <w:rPr>
                <w:lang w:val="vi-VN"/>
              </w:rPr>
              <w:t>] đã từ chối [</w:t>
            </w:r>
            <w:proofErr w:type="spellStart"/>
            <w:r w:rsidR="005E1475">
              <w:rPr>
                <w:lang w:val="vi-VN"/>
              </w:rPr>
              <w:t>LeaveRequestID</w:t>
            </w:r>
            <w:proofErr w:type="spellEnd"/>
            <w:r w:rsidR="005E1475">
              <w:rPr>
                <w:lang w:val="vi-VN"/>
              </w:rPr>
              <w:t xml:space="preserve">] của bạn với lý do </w:t>
            </w:r>
            <w:proofErr w:type="spellStart"/>
            <w:r w:rsidR="005E1475" w:rsidRPr="00155605">
              <w:rPr>
                <w:u w:val="single"/>
                <w:lang w:val="vi-VN"/>
              </w:rPr>
              <w:t>link</w:t>
            </w:r>
            <w:proofErr w:type="spellEnd"/>
            <w:r w:rsidR="00A81F71">
              <w:rPr>
                <w:lang w:val="vi-VN"/>
              </w:rPr>
              <w:fldChar w:fldCharType="end"/>
            </w:r>
          </w:p>
        </w:tc>
      </w:tr>
    </w:tbl>
    <w:p w14:paraId="739F5BED" w14:textId="77777777" w:rsidR="00041599" w:rsidRPr="005E0A80" w:rsidRDefault="00041599" w:rsidP="00E76056">
      <w:pPr>
        <w:rPr>
          <w:lang w:val="vi-VN" w:eastAsia="en-US"/>
        </w:rPr>
      </w:pPr>
    </w:p>
    <w:p w14:paraId="338E13C8" w14:textId="5C1CD75C" w:rsidR="009C4D2C" w:rsidRDefault="009C4D2C" w:rsidP="009C4D2C">
      <w:pPr>
        <w:pStyle w:val="Heading3"/>
      </w:pPr>
      <w:bookmarkStart w:id="99" w:name="_Ref155256392"/>
      <w:bookmarkStart w:id="100" w:name="_Toc155375236"/>
      <w:proofErr w:type="spellStart"/>
      <w:r>
        <w:t>Phê</w:t>
      </w:r>
      <w:proofErr w:type="spellEnd"/>
      <w:r>
        <w:t xml:space="preserve"> </w:t>
      </w:r>
      <w:proofErr w:type="spellStart"/>
      <w:r>
        <w:t>duyệt</w:t>
      </w:r>
      <w:proofErr w:type="spellEnd"/>
      <w:r>
        <w:t xml:space="preserve"> </w:t>
      </w:r>
      <w:proofErr w:type="spellStart"/>
      <w:r>
        <w:t>đơn</w:t>
      </w:r>
      <w:bookmarkEnd w:id="99"/>
      <w:bookmarkEnd w:id="100"/>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498"/>
        <w:gridCol w:w="7832"/>
      </w:tblGrid>
      <w:tr w:rsidR="006E3DD4" w:rsidRPr="001D3B77" w14:paraId="6E8E40B7" w14:textId="77777777">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4301A31D" w14:textId="77777777" w:rsidR="006E3DD4" w:rsidRPr="001D3B77" w:rsidRDefault="006E3DD4">
            <w:pPr>
              <w:rPr>
                <w:lang w:val="en-US" w:eastAsia="en-US"/>
              </w:rPr>
            </w:pPr>
            <w:r w:rsidRPr="001D3B77">
              <w:rPr>
                <w:b/>
                <w:bCs/>
                <w:lang w:val="en-US" w:eastAsia="en-US"/>
              </w:rPr>
              <w:t>Objective: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30DB77C3" w14:textId="77777777" w:rsidR="006E3DD4" w:rsidRPr="00BB0203" w:rsidRDefault="006E3DD4">
            <w:pPr>
              <w:rPr>
                <w:lang w:val="vi-VN" w:eastAsia="en-US"/>
              </w:rPr>
            </w:pPr>
            <w:proofErr w:type="spellStart"/>
            <w:r w:rsidRPr="001D3B77">
              <w:rPr>
                <w:lang w:val="en-US" w:eastAsia="en-US"/>
              </w:rPr>
              <w:t>Chức</w:t>
            </w:r>
            <w:proofErr w:type="spellEnd"/>
            <w:r w:rsidRPr="001D3B77">
              <w:rPr>
                <w:lang w:val="en-US" w:eastAsia="en-US"/>
              </w:rPr>
              <w:t xml:space="preserve"> </w:t>
            </w:r>
            <w:proofErr w:type="spellStart"/>
            <w:r w:rsidRPr="001D3B77">
              <w:rPr>
                <w:lang w:val="en-US" w:eastAsia="en-US"/>
              </w:rPr>
              <w:t>năng</w:t>
            </w:r>
            <w:proofErr w:type="spellEnd"/>
            <w:r w:rsidRPr="001D3B77">
              <w:rPr>
                <w:lang w:val="en-US" w:eastAsia="en-US"/>
              </w:rPr>
              <w:t xml:space="preserve"> </w:t>
            </w:r>
            <w:proofErr w:type="spellStart"/>
            <w:r w:rsidRPr="001D3B77">
              <w:rPr>
                <w:lang w:val="en-US" w:eastAsia="en-US"/>
              </w:rPr>
              <w:t>này</w:t>
            </w:r>
            <w:proofErr w:type="spellEnd"/>
            <w:r>
              <w:rPr>
                <w:lang w:val="vi-VN" w:eastAsia="en-US"/>
              </w:rPr>
              <w:t xml:space="preserve"> cho phép actor xác nhận đơn xin nghỉ phép</w:t>
            </w:r>
          </w:p>
        </w:tc>
      </w:tr>
      <w:tr w:rsidR="006E3DD4" w:rsidRPr="001D3B77" w14:paraId="1F7F5CCB"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62559441" w14:textId="77777777" w:rsidR="006E3DD4" w:rsidRPr="001D3B77" w:rsidRDefault="006E3DD4">
            <w:pPr>
              <w:rPr>
                <w:lang w:val="en-US" w:eastAsia="en-US"/>
              </w:rPr>
            </w:pPr>
            <w:r w:rsidRPr="001D3B77">
              <w:rPr>
                <w:b/>
                <w:bCs/>
                <w:lang w:val="en-US" w:eastAsia="en-US"/>
              </w:rPr>
              <w:t>Actor:</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0825717C" w14:textId="77777777" w:rsidR="006E3DD4" w:rsidRPr="00BB0203" w:rsidRDefault="006E3DD4">
            <w:pPr>
              <w:rPr>
                <w:lang w:val="vi-VN" w:eastAsia="en-US"/>
              </w:rPr>
            </w:pPr>
            <w:r>
              <w:rPr>
                <w:lang w:val="en-US" w:eastAsia="en-US"/>
              </w:rPr>
              <w:t>Quản</w:t>
            </w:r>
            <w:r>
              <w:rPr>
                <w:lang w:val="vi-VN" w:eastAsia="en-US"/>
              </w:rPr>
              <w:t xml:space="preserve"> lý</w:t>
            </w:r>
          </w:p>
        </w:tc>
      </w:tr>
      <w:tr w:rsidR="006E3DD4" w:rsidRPr="001D3B77" w14:paraId="73D6FB08"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74179ACE" w14:textId="77777777" w:rsidR="006E3DD4" w:rsidRPr="001D3B77" w:rsidRDefault="006E3DD4">
            <w:pPr>
              <w:rPr>
                <w:lang w:val="en-US" w:eastAsia="en-US"/>
              </w:rPr>
            </w:pPr>
            <w:r w:rsidRPr="001D3B77">
              <w:rPr>
                <w:b/>
                <w:bCs/>
                <w:lang w:val="en-US" w:eastAsia="en-US"/>
              </w:rPr>
              <w:t>Trigger:</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489AC07B" w14:textId="3ED2002A" w:rsidR="006E3DD4" w:rsidRPr="00BB0203" w:rsidRDefault="006E3DD4">
            <w:pPr>
              <w:rPr>
                <w:lang w:val="vi-VN" w:eastAsia="en-US"/>
              </w:rPr>
            </w:pPr>
            <w:r>
              <w:rPr>
                <w:lang w:val="en-US" w:eastAsia="en-US"/>
              </w:rPr>
              <w:t>Click</w:t>
            </w:r>
            <w:r>
              <w:rPr>
                <w:lang w:val="vi-VN" w:eastAsia="en-US"/>
              </w:rPr>
              <w:t xml:space="preserve"> </w:t>
            </w:r>
            <w:proofErr w:type="spellStart"/>
            <w:r>
              <w:rPr>
                <w:lang w:val="vi-VN" w:eastAsia="en-US"/>
              </w:rPr>
              <w:t>icon</w:t>
            </w:r>
            <w:proofErr w:type="spellEnd"/>
            <w:r>
              <w:rPr>
                <w:lang w:val="vi-VN" w:eastAsia="en-US"/>
              </w:rPr>
              <w:t xml:space="preserve"> </w:t>
            </w:r>
            <w:r w:rsidRPr="006E3DD4">
              <w:rPr>
                <w:noProof/>
                <w:lang w:val="vi-VN" w:eastAsia="en-US"/>
              </w:rPr>
              <w:drawing>
                <wp:inline distT="0" distB="0" distL="0" distR="0" wp14:anchorId="42623B11" wp14:editId="4D80C0A2">
                  <wp:extent cx="228602" cy="266702"/>
                  <wp:effectExtent l="0" t="0" r="0" b="0"/>
                  <wp:docPr id="1065266283" name="Picture 106526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66283" name=""/>
                          <pic:cNvPicPr/>
                        </pic:nvPicPr>
                        <pic:blipFill>
                          <a:blip r:embed="rId57"/>
                          <a:stretch>
                            <a:fillRect/>
                          </a:stretch>
                        </pic:blipFill>
                        <pic:spPr>
                          <a:xfrm>
                            <a:off x="0" y="0"/>
                            <a:ext cx="228602" cy="266702"/>
                          </a:xfrm>
                          <a:prstGeom prst="rect">
                            <a:avLst/>
                          </a:prstGeom>
                        </pic:spPr>
                      </pic:pic>
                    </a:graphicData>
                  </a:graphic>
                </wp:inline>
              </w:drawing>
            </w:r>
            <w:r>
              <w:rPr>
                <w:lang w:val="vi-VN" w:eastAsia="en-US"/>
              </w:rPr>
              <w:t xml:space="preserve"> trên </w:t>
            </w:r>
            <w:r>
              <w:rPr>
                <w:lang w:val="vi-VN" w:eastAsia="en-US"/>
              </w:rPr>
              <w:fldChar w:fldCharType="begin"/>
            </w:r>
            <w:r>
              <w:rPr>
                <w:lang w:val="vi-VN" w:eastAsia="en-US"/>
              </w:rPr>
              <w:instrText xml:space="preserve"> REF _Ref155291701 \h </w:instrText>
            </w:r>
            <w:r>
              <w:rPr>
                <w:lang w:val="vi-VN" w:eastAsia="en-US"/>
              </w:rPr>
            </w:r>
            <w:r>
              <w:rPr>
                <w:lang w:val="vi-VN" w:eastAsia="en-US"/>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danh</w:t>
            </w:r>
            <w:proofErr w:type="spellEnd"/>
            <w:r w:rsidR="005E1475">
              <w:t xml:space="preserve"> </w:t>
            </w:r>
            <w:proofErr w:type="spellStart"/>
            <w:r w:rsidR="005E1475">
              <w:t>sách</w:t>
            </w:r>
            <w:proofErr w:type="spellEnd"/>
            <w:r w:rsidR="005E1475">
              <w:t xml:space="preserve"> </w:t>
            </w:r>
            <w:proofErr w:type="spellStart"/>
            <w:r w:rsidR="005E1475">
              <w:t>đơn</w:t>
            </w:r>
            <w:proofErr w:type="spellEnd"/>
            <w:r w:rsidR="005E1475">
              <w:t xml:space="preserve"> </w:t>
            </w:r>
            <w:proofErr w:type="spellStart"/>
            <w:r w:rsidR="005E1475">
              <w:t>xin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sidR="005E1475">
              <w:t xml:space="preserve"> </w:t>
            </w:r>
            <w:proofErr w:type="spellStart"/>
            <w:r w:rsidR="005E1475">
              <w:t>dành</w:t>
            </w:r>
            <w:proofErr w:type="spellEnd"/>
            <w:r w:rsidR="005E1475">
              <w:t xml:space="preserve"> </w:t>
            </w:r>
            <w:proofErr w:type="spellStart"/>
            <w:r w:rsidR="005E1475">
              <w:t>cho</w:t>
            </w:r>
            <w:proofErr w:type="spellEnd"/>
            <w:r w:rsidR="005E1475">
              <w:t xml:space="preserve"> </w:t>
            </w:r>
            <w:proofErr w:type="spellStart"/>
            <w:r w:rsidR="005E1475">
              <w:t>quản</w:t>
            </w:r>
            <w:proofErr w:type="spellEnd"/>
            <w:r w:rsidR="005E1475">
              <w:t xml:space="preserve"> </w:t>
            </w:r>
            <w:proofErr w:type="spellStart"/>
            <w:r w:rsidR="005E1475">
              <w:t>lý</w:t>
            </w:r>
            <w:proofErr w:type="spellEnd"/>
            <w:r>
              <w:rPr>
                <w:lang w:val="vi-VN" w:eastAsia="en-US"/>
              </w:rPr>
              <w:fldChar w:fldCharType="end"/>
            </w:r>
            <w:r>
              <w:rPr>
                <w:lang w:val="vi-VN" w:eastAsia="en-US"/>
              </w:rPr>
              <w:t xml:space="preserve"> Hoặc </w:t>
            </w:r>
            <w:r w:rsidRPr="006E3DD4">
              <w:rPr>
                <w:noProof/>
                <w:lang w:val="vi-VN" w:eastAsia="en-US"/>
              </w:rPr>
              <w:drawing>
                <wp:inline distT="0" distB="0" distL="0" distR="0" wp14:anchorId="207EE3CF" wp14:editId="3EF642A2">
                  <wp:extent cx="547692" cy="300040"/>
                  <wp:effectExtent l="0" t="0" r="5080" b="5080"/>
                  <wp:docPr id="656615242" name="Picture 65661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5242" name=""/>
                          <pic:cNvPicPr/>
                        </pic:nvPicPr>
                        <pic:blipFill>
                          <a:blip r:embed="rId58"/>
                          <a:stretch>
                            <a:fillRect/>
                          </a:stretch>
                        </pic:blipFill>
                        <pic:spPr>
                          <a:xfrm>
                            <a:off x="0" y="0"/>
                            <a:ext cx="547692" cy="300040"/>
                          </a:xfrm>
                          <a:prstGeom prst="rect">
                            <a:avLst/>
                          </a:prstGeom>
                        </pic:spPr>
                      </pic:pic>
                    </a:graphicData>
                  </a:graphic>
                </wp:inline>
              </w:drawing>
            </w:r>
            <w:r>
              <w:rPr>
                <w:lang w:val="en-US" w:eastAsia="en-US"/>
              </w:rPr>
              <w:t xml:space="preserve"> </w:t>
            </w:r>
            <w:r>
              <w:rPr>
                <w:lang w:val="vi-VN" w:eastAsia="en-US"/>
              </w:rPr>
              <w:t xml:space="preserve">trên </w:t>
            </w:r>
            <w:r>
              <w:rPr>
                <w:lang w:val="vi-VN" w:eastAsia="en-US"/>
              </w:rPr>
              <w:fldChar w:fldCharType="begin"/>
            </w:r>
            <w:r>
              <w:rPr>
                <w:lang w:val="vi-VN" w:eastAsia="en-US"/>
              </w:rPr>
              <w:instrText xml:space="preserve"> REF _Ref155271594 \h </w:instrText>
            </w:r>
            <w:r>
              <w:rPr>
                <w:lang w:val="vi-VN" w:eastAsia="en-US"/>
              </w:rPr>
            </w:r>
            <w:r>
              <w:rPr>
                <w:lang w:val="vi-VN" w:eastAsia="en-US"/>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xem</w:t>
            </w:r>
            <w:proofErr w:type="spellEnd"/>
            <w:r w:rsidR="005E1475">
              <w:t xml:space="preserve"> chi </w:t>
            </w:r>
            <w:proofErr w:type="spellStart"/>
            <w:r w:rsidR="005E1475">
              <w:t>tiết</w:t>
            </w:r>
            <w:proofErr w:type="spellEnd"/>
            <w:r w:rsidR="005E1475">
              <w:t xml:space="preserve"> </w:t>
            </w:r>
            <w:proofErr w:type="spellStart"/>
            <w:r w:rsidR="005E1475">
              <w:t>đơn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Pr>
                <w:lang w:val="vi-VN" w:eastAsia="en-US"/>
              </w:rPr>
              <w:fldChar w:fldCharType="end"/>
            </w:r>
          </w:p>
        </w:tc>
      </w:tr>
      <w:tr w:rsidR="006E3DD4" w:rsidRPr="001D3B77" w14:paraId="4E85939C"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196965A2" w14:textId="77777777" w:rsidR="006E3DD4" w:rsidRPr="001D3B77" w:rsidRDefault="006E3DD4">
            <w:pPr>
              <w:rPr>
                <w:lang w:val="en-US" w:eastAsia="en-US"/>
              </w:rPr>
            </w:pPr>
            <w:r w:rsidRPr="001D3B77">
              <w:rPr>
                <w:b/>
                <w:bCs/>
                <w:lang w:val="en-US" w:eastAsia="en-US"/>
              </w:rPr>
              <w:t>Pre-condition:</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B6CB7E9" w14:textId="77777777" w:rsidR="006E3DD4" w:rsidRDefault="006E3DD4">
            <w:pPr>
              <w:pStyle w:val="BulletList1"/>
            </w:pP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rPr>
                <w:lang w:val="vi-VN"/>
              </w:rPr>
              <w:t xml:space="preserve"> với actor trên</w:t>
            </w:r>
          </w:p>
          <w:p w14:paraId="14D87177" w14:textId="792AF77E" w:rsidR="006E3DD4" w:rsidRPr="001D3B77" w:rsidRDefault="006E3DD4">
            <w:pPr>
              <w:pStyle w:val="BulletList1"/>
            </w:pPr>
            <w:proofErr w:type="spellStart"/>
            <w:r>
              <w:t>Đơn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có</w:t>
            </w:r>
            <w:proofErr w:type="spellEnd"/>
            <w:r>
              <w:t xml:space="preserve"> [Status] = “</w:t>
            </w:r>
            <w:proofErr w:type="spellStart"/>
            <w:r>
              <w:t>Chờ</w:t>
            </w:r>
            <w:proofErr w:type="spellEnd"/>
            <w:r>
              <w:t xml:space="preserve"> </w:t>
            </w:r>
            <w:proofErr w:type="spellStart"/>
            <w:r>
              <w:t>phê</w:t>
            </w:r>
            <w:proofErr w:type="spellEnd"/>
            <w:r>
              <w:rPr>
                <w:lang w:val="vi-VN"/>
              </w:rPr>
              <w:t xml:space="preserve"> duyệt</w:t>
            </w:r>
            <w:r>
              <w:t>”</w:t>
            </w:r>
          </w:p>
        </w:tc>
      </w:tr>
      <w:tr w:rsidR="006E3DD4" w:rsidRPr="001D3B77" w14:paraId="3F94CA88" w14:textId="77777777">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757C960B" w14:textId="77777777" w:rsidR="006E3DD4" w:rsidRPr="001D3B77" w:rsidRDefault="006E3DD4">
            <w:pPr>
              <w:rPr>
                <w:lang w:val="en-US" w:eastAsia="en-US"/>
              </w:rPr>
            </w:pPr>
            <w:r w:rsidRPr="001D3B77">
              <w:rPr>
                <w:b/>
                <w:bCs/>
                <w:lang w:val="en-US" w:eastAsia="en-US"/>
              </w:rPr>
              <w:lastRenderedPageBreak/>
              <w:t>Post-condition:</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4795240C" w14:textId="2C71F47B" w:rsidR="006E3DD4" w:rsidRPr="001D3B77" w:rsidRDefault="006E3DD4">
            <w:pPr>
              <w:rPr>
                <w:lang w:val="vi-VN" w:eastAsia="en-US"/>
              </w:rPr>
            </w:pPr>
            <w:proofErr w:type="spellStart"/>
            <w:r w:rsidRPr="001D3B77">
              <w:rPr>
                <w:lang w:val="en-US" w:eastAsia="en-US"/>
              </w:rPr>
              <w:t>Đơn</w:t>
            </w:r>
            <w:proofErr w:type="spellEnd"/>
            <w:r w:rsidRPr="001D3B77">
              <w:rPr>
                <w:lang w:val="en-US" w:eastAsia="en-US"/>
              </w:rPr>
              <w:t xml:space="preserve"> </w:t>
            </w:r>
            <w:proofErr w:type="spellStart"/>
            <w:r w:rsidRPr="001D3B77">
              <w:rPr>
                <w:lang w:val="en-US" w:eastAsia="en-US"/>
              </w:rPr>
              <w:t>xin</w:t>
            </w:r>
            <w:proofErr w:type="spellEnd"/>
            <w:r w:rsidRPr="001D3B77">
              <w:rPr>
                <w:lang w:val="en-US" w:eastAsia="en-US"/>
              </w:rPr>
              <w:t xml:space="preserve"> </w:t>
            </w:r>
            <w:proofErr w:type="spellStart"/>
            <w:r w:rsidRPr="001D3B77">
              <w:rPr>
                <w:lang w:val="en-US" w:eastAsia="en-US"/>
              </w:rPr>
              <w:t>nghỉ</w:t>
            </w:r>
            <w:proofErr w:type="spellEnd"/>
            <w:r w:rsidRPr="001D3B77">
              <w:rPr>
                <w:lang w:val="en-US" w:eastAsia="en-US"/>
              </w:rPr>
              <w:t xml:space="preserve"> </w:t>
            </w:r>
            <w:proofErr w:type="spellStart"/>
            <w:r w:rsidRPr="001D3B77">
              <w:rPr>
                <w:lang w:val="en-US" w:eastAsia="en-US"/>
              </w:rPr>
              <w:t>được</w:t>
            </w:r>
            <w:proofErr w:type="spellEnd"/>
            <w:r w:rsidRPr="001D3B77">
              <w:rPr>
                <w:lang w:val="en-US" w:eastAsia="en-US"/>
              </w:rPr>
              <w:t xml:space="preserve"> </w:t>
            </w:r>
            <w:proofErr w:type="spellStart"/>
            <w:r>
              <w:rPr>
                <w:lang w:val="en-US" w:eastAsia="en-US"/>
              </w:rPr>
              <w:t>phê</w:t>
            </w:r>
            <w:proofErr w:type="spellEnd"/>
            <w:r>
              <w:rPr>
                <w:lang w:val="vi-VN" w:eastAsia="en-US"/>
              </w:rPr>
              <w:t xml:space="preserve"> duyệt thành công</w:t>
            </w:r>
          </w:p>
        </w:tc>
      </w:tr>
    </w:tbl>
    <w:p w14:paraId="4A2AAC01" w14:textId="5B10B266" w:rsidR="006E3DD4" w:rsidRDefault="006E3DD4" w:rsidP="006E3DD4">
      <w:pPr>
        <w:rPr>
          <w:lang w:val="en-US" w:eastAsia="en-US"/>
        </w:rPr>
      </w:pPr>
      <w:r>
        <w:rPr>
          <w:noProof/>
          <w:lang w:val="en-US" w:eastAsia="en-US"/>
        </w:rPr>
        <w:drawing>
          <wp:inline distT="0" distB="0" distL="0" distR="0" wp14:anchorId="2A98D4C3" wp14:editId="0248095E">
            <wp:extent cx="5943600" cy="5531485"/>
            <wp:effectExtent l="0" t="0" r="0" b="0"/>
            <wp:docPr id="1136116205" name="Picture 113611620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16205" name="Picture 7" descr="A diagram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5531485"/>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6E3DD4" w:rsidRPr="00516C12" w14:paraId="1B88C3E7" w14:textId="77777777">
        <w:trPr>
          <w:trHeight w:val="253"/>
        </w:trPr>
        <w:tc>
          <w:tcPr>
            <w:tcW w:w="548" w:type="pct"/>
            <w:shd w:val="clear" w:color="auto" w:fill="D9D9D9" w:themeFill="background1" w:themeFillShade="D9"/>
          </w:tcPr>
          <w:p w14:paraId="62159214" w14:textId="77777777" w:rsidR="006E3DD4" w:rsidRPr="00516C12" w:rsidRDefault="006E3DD4">
            <w:pPr>
              <w:rPr>
                <w:rFonts w:cs="Arial"/>
                <w:b/>
                <w:szCs w:val="20"/>
                <w:lang w:eastAsia="en-US"/>
              </w:rPr>
            </w:pPr>
            <w:r w:rsidRPr="00516C12">
              <w:rPr>
                <w:rFonts w:cs="Arial"/>
                <w:b/>
                <w:szCs w:val="20"/>
                <w:lang w:eastAsia="en-US"/>
              </w:rPr>
              <w:t>Step</w:t>
            </w:r>
          </w:p>
        </w:tc>
        <w:tc>
          <w:tcPr>
            <w:tcW w:w="548" w:type="pct"/>
            <w:shd w:val="clear" w:color="auto" w:fill="D9D9D9" w:themeFill="background1" w:themeFillShade="D9"/>
            <w:hideMark/>
          </w:tcPr>
          <w:p w14:paraId="709202CC" w14:textId="77777777" w:rsidR="006E3DD4" w:rsidRPr="00516C12" w:rsidRDefault="006E3DD4">
            <w:pPr>
              <w:rPr>
                <w:rFonts w:cs="Arial"/>
                <w:b/>
                <w:bCs/>
                <w:szCs w:val="20"/>
                <w:lang w:eastAsia="en-US"/>
              </w:rPr>
            </w:pPr>
            <w:r w:rsidRPr="00516C12">
              <w:rPr>
                <w:rFonts w:cs="Arial"/>
                <w:b/>
                <w:szCs w:val="20"/>
                <w:lang w:eastAsia="en-US"/>
              </w:rPr>
              <w:t>BR Code</w:t>
            </w:r>
          </w:p>
        </w:tc>
        <w:tc>
          <w:tcPr>
            <w:tcW w:w="3904" w:type="pct"/>
            <w:shd w:val="clear" w:color="auto" w:fill="D9D9D9" w:themeFill="background1" w:themeFillShade="D9"/>
          </w:tcPr>
          <w:p w14:paraId="2C823DC7" w14:textId="77777777" w:rsidR="006E3DD4" w:rsidRPr="00516C12" w:rsidRDefault="006E3DD4">
            <w:pPr>
              <w:rPr>
                <w:rFonts w:cs="Arial"/>
                <w:b/>
                <w:bCs/>
                <w:szCs w:val="20"/>
                <w:lang w:eastAsia="en-US"/>
              </w:rPr>
            </w:pPr>
            <w:r w:rsidRPr="00516C12">
              <w:rPr>
                <w:rFonts w:cs="Arial"/>
                <w:b/>
                <w:szCs w:val="20"/>
                <w:lang w:eastAsia="en-US"/>
              </w:rPr>
              <w:t>Description</w:t>
            </w:r>
          </w:p>
        </w:tc>
      </w:tr>
      <w:tr w:rsidR="006E3DD4" w:rsidRPr="00663D80" w14:paraId="6835EFE3" w14:textId="77777777">
        <w:trPr>
          <w:trHeight w:val="1924"/>
        </w:trPr>
        <w:tc>
          <w:tcPr>
            <w:tcW w:w="548" w:type="pct"/>
          </w:tcPr>
          <w:p w14:paraId="68D028C4" w14:textId="77777777" w:rsidR="006E3DD4" w:rsidRPr="002C537F" w:rsidRDefault="006E3DD4">
            <w:pPr>
              <w:rPr>
                <w:rFonts w:cs="Arial"/>
                <w:szCs w:val="20"/>
                <w:lang w:val="vi-VN" w:eastAsia="en-US"/>
              </w:rPr>
            </w:pPr>
            <w:r>
              <w:rPr>
                <w:rFonts w:cs="Arial"/>
                <w:szCs w:val="20"/>
                <w:lang w:eastAsia="en-US"/>
              </w:rPr>
              <w:t>(2</w:t>
            </w:r>
            <w:r>
              <w:rPr>
                <w:rFonts w:cs="Arial"/>
                <w:szCs w:val="20"/>
                <w:lang w:val="vi-VN" w:eastAsia="en-US"/>
              </w:rPr>
              <w:t>)</w:t>
            </w:r>
          </w:p>
          <w:p w14:paraId="14B8DBB8" w14:textId="77777777" w:rsidR="006E3DD4" w:rsidRPr="002C537F" w:rsidRDefault="006E3DD4">
            <w:pPr>
              <w:rPr>
                <w:rFonts w:cs="Arial"/>
                <w:szCs w:val="20"/>
                <w:lang w:val="vi-VN" w:eastAsia="en-US"/>
              </w:rPr>
            </w:pPr>
          </w:p>
        </w:tc>
        <w:tc>
          <w:tcPr>
            <w:tcW w:w="548" w:type="pct"/>
            <w:shd w:val="clear" w:color="auto" w:fill="auto"/>
          </w:tcPr>
          <w:p w14:paraId="12D1E6A2" w14:textId="69479D87" w:rsidR="006E3DD4" w:rsidRDefault="006E3DD4">
            <w:pPr>
              <w:pStyle w:val="Caption"/>
              <w:jc w:val="left"/>
            </w:pPr>
            <w:r>
              <w:t xml:space="preserve">BR </w:t>
            </w:r>
            <w:r>
              <w:fldChar w:fldCharType="begin"/>
            </w:r>
            <w:r>
              <w:instrText xml:space="preserve"> SEQ BR \* ARABIC </w:instrText>
            </w:r>
            <w:r>
              <w:fldChar w:fldCharType="separate"/>
            </w:r>
            <w:r w:rsidR="005E1475">
              <w:rPr>
                <w:noProof/>
              </w:rPr>
              <w:t>37</w:t>
            </w:r>
            <w:r>
              <w:fldChar w:fldCharType="end"/>
            </w:r>
          </w:p>
        </w:tc>
        <w:tc>
          <w:tcPr>
            <w:tcW w:w="3904" w:type="pct"/>
            <w:shd w:val="clear" w:color="auto" w:fill="auto"/>
          </w:tcPr>
          <w:p w14:paraId="19897E97" w14:textId="77777777" w:rsidR="006E3DD4" w:rsidRDefault="006E3DD4">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show dialog</w:t>
            </w:r>
            <w:r w:rsidRPr="00386665">
              <w:rPr>
                <w:rFonts w:cs="Arial"/>
                <w:b/>
                <w:szCs w:val="20"/>
                <w:u w:val="single"/>
                <w:lang w:eastAsia="en-US"/>
              </w:rPr>
              <w:t>:</w:t>
            </w:r>
          </w:p>
          <w:p w14:paraId="4ACA2100" w14:textId="77777777" w:rsidR="006E3DD4" w:rsidRDefault="006E3DD4">
            <w:pPr>
              <w:rPr>
                <w:rFonts w:cs="Arial"/>
                <w:bCs/>
                <w:szCs w:val="20"/>
                <w:lang w:val="vi-VN" w:eastAsia="en-US"/>
              </w:rPr>
            </w:pPr>
            <w:proofErr w:type="spellStart"/>
            <w:r w:rsidRPr="00691CF6">
              <w:rPr>
                <w:rFonts w:cs="Arial"/>
                <w:bCs/>
                <w:szCs w:val="20"/>
                <w:lang w:eastAsia="en-US"/>
              </w:rPr>
              <w:t>Hệ</w:t>
            </w:r>
            <w:proofErr w:type="spellEnd"/>
            <w:r w:rsidRPr="00691CF6">
              <w:rPr>
                <w:rFonts w:cs="Arial"/>
                <w:bCs/>
                <w:szCs w:val="20"/>
                <w:lang w:val="vi-VN" w:eastAsia="en-US"/>
              </w:rPr>
              <w:t xml:space="preserve"> thống sẽ </w:t>
            </w:r>
            <w:proofErr w:type="spellStart"/>
            <w:r w:rsidRPr="00691CF6">
              <w:rPr>
                <w:rFonts w:cs="Arial"/>
                <w:bCs/>
                <w:szCs w:val="20"/>
                <w:lang w:val="vi-VN" w:eastAsia="en-US"/>
              </w:rPr>
              <w:t>show</w:t>
            </w:r>
            <w:proofErr w:type="spellEnd"/>
            <w:r w:rsidRPr="00691CF6">
              <w:rPr>
                <w:rFonts w:cs="Arial"/>
                <w:bCs/>
                <w:szCs w:val="20"/>
                <w:lang w:val="vi-VN" w:eastAsia="en-US"/>
              </w:rPr>
              <w:t xml:space="preserve"> </w:t>
            </w:r>
            <w:proofErr w:type="spellStart"/>
            <w:r w:rsidRPr="00691CF6">
              <w:rPr>
                <w:rFonts w:cs="Arial"/>
                <w:bCs/>
                <w:szCs w:val="20"/>
                <w:lang w:val="vi-VN" w:eastAsia="en-US"/>
              </w:rPr>
              <w:t>dialog</w:t>
            </w:r>
            <w:proofErr w:type="spellEnd"/>
            <w:r w:rsidRPr="00691CF6">
              <w:rPr>
                <w:rFonts w:cs="Arial"/>
                <w:bCs/>
                <w:szCs w:val="20"/>
                <w:lang w:val="vi-VN" w:eastAsia="en-US"/>
              </w:rPr>
              <w:t xml:space="preserve"> với nội dung sau:</w:t>
            </w:r>
          </w:p>
          <w:p w14:paraId="4760D50A" w14:textId="77777777" w:rsidR="006E3DD4" w:rsidRDefault="006E3DD4">
            <w:pPr>
              <w:pStyle w:val="BulletList1"/>
            </w:pPr>
            <w:proofErr w:type="spellStart"/>
            <w:r>
              <w:t>Màn</w:t>
            </w:r>
            <w:proofErr w:type="spellEnd"/>
            <w:r>
              <w:t xml:space="preserve"> </w:t>
            </w:r>
            <w:proofErr w:type="spellStart"/>
            <w:r>
              <w:t>hình</w:t>
            </w:r>
            <w:proofErr w:type="spellEnd"/>
            <w:r>
              <w:t>:</w:t>
            </w:r>
          </w:p>
          <w:p w14:paraId="68D9CAE1" w14:textId="18521E03" w:rsidR="006E3DD4" w:rsidRDefault="006E3DD4">
            <w:pPr>
              <w:rPr>
                <w:rFonts w:cs="Arial"/>
                <w:bCs/>
                <w:szCs w:val="20"/>
                <w:lang w:val="vi-VN" w:eastAsia="en-US"/>
              </w:rPr>
            </w:pPr>
            <w:r w:rsidRPr="006E3DD4">
              <w:rPr>
                <w:rFonts w:cs="Arial"/>
                <w:bCs/>
                <w:noProof/>
                <w:szCs w:val="20"/>
                <w:lang w:val="vi-VN" w:eastAsia="en-US"/>
              </w:rPr>
              <w:lastRenderedPageBreak/>
              <w:drawing>
                <wp:inline distT="0" distB="0" distL="0" distR="0" wp14:anchorId="215610C4" wp14:editId="7DCDE11A">
                  <wp:extent cx="2957534" cy="1885964"/>
                  <wp:effectExtent l="0" t="0" r="0" b="0"/>
                  <wp:docPr id="1747294783" name="Picture 174729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94783" name=""/>
                          <pic:cNvPicPr/>
                        </pic:nvPicPr>
                        <pic:blipFill>
                          <a:blip r:embed="rId60"/>
                          <a:stretch>
                            <a:fillRect/>
                          </a:stretch>
                        </pic:blipFill>
                        <pic:spPr>
                          <a:xfrm>
                            <a:off x="0" y="0"/>
                            <a:ext cx="2957534" cy="1885964"/>
                          </a:xfrm>
                          <a:prstGeom prst="rect">
                            <a:avLst/>
                          </a:prstGeom>
                        </pic:spPr>
                      </pic:pic>
                    </a:graphicData>
                  </a:graphic>
                </wp:inline>
              </w:drawing>
            </w:r>
          </w:p>
          <w:p w14:paraId="0649094F" w14:textId="11C48CA7" w:rsidR="006E3DD4" w:rsidRDefault="006E3DD4">
            <w:pPr>
              <w:pStyle w:val="Level2"/>
            </w:pPr>
            <w:r>
              <w:t>Message: “Bạn có chắc chắn muốn phê duyệt đơn này không”</w:t>
            </w:r>
          </w:p>
          <w:p w14:paraId="3AF6E0EF" w14:textId="032192AC" w:rsidR="006E3DD4" w:rsidRDefault="006E3DD4">
            <w:pPr>
              <w:pStyle w:val="Level2"/>
            </w:pPr>
            <w:r>
              <w:t>Dialog Type: “Hủy bỏ/phê duyệt”</w:t>
            </w:r>
          </w:p>
          <w:p w14:paraId="2C20045F" w14:textId="4A717618" w:rsidR="006E3DD4" w:rsidRPr="00341139" w:rsidRDefault="006E3DD4">
            <w:pPr>
              <w:pStyle w:val="BulletList1"/>
            </w:pPr>
            <w:r w:rsidRPr="005E0A80">
              <w:rPr>
                <w:lang w:val="vi-VN"/>
              </w:rPr>
              <w:t>Trường hợp NSD bỏ</w:t>
            </w:r>
            <w:r>
              <w:rPr>
                <w:lang w:val="vi-VN"/>
              </w:rPr>
              <w:t xml:space="preserve"> trống không điền lý do hệ thống sẽ disable button “Từ chối” và hiện error </w:t>
            </w:r>
            <w:proofErr w:type="spellStart"/>
            <w:r>
              <w:rPr>
                <w:lang w:val="vi-VN"/>
              </w:rPr>
              <w:t>message</w:t>
            </w:r>
            <w:proofErr w:type="spellEnd"/>
            <w:r>
              <w:rPr>
                <w:lang w:val="vi-VN"/>
              </w:rPr>
              <w:t xml:space="preserve"> </w:t>
            </w:r>
            <w:proofErr w:type="spellStart"/>
            <w:r>
              <w:rPr>
                <w:lang w:val="vi-VN"/>
              </w:rPr>
              <w:t>thep</w:t>
            </w:r>
            <w:proofErr w:type="spellEnd"/>
            <w:r>
              <w:rPr>
                <w:lang w:val="vi-VN"/>
              </w:rPr>
              <w:t xml:space="preserve"> </w:t>
            </w:r>
            <w:proofErr w:type="spellStart"/>
            <w:r>
              <w:rPr>
                <w:lang w:val="vi-VN"/>
              </w:rPr>
              <w:t>template</w:t>
            </w:r>
            <w:proofErr w:type="spellEnd"/>
            <w:r>
              <w:rPr>
                <w:lang w:val="vi-VN"/>
              </w:rPr>
              <w:t xml:space="preserve"> </w:t>
            </w:r>
            <w:r>
              <w:rPr>
                <w:lang w:val="vi-VN"/>
              </w:rPr>
              <w:fldChar w:fldCharType="begin"/>
            </w:r>
            <w:r>
              <w:rPr>
                <w:lang w:val="vi-VN"/>
              </w:rPr>
              <w:instrText xml:space="preserve"> REF _Ref151368894 \h </w:instrText>
            </w:r>
            <w:r>
              <w:rPr>
                <w:lang w:val="vi-VN"/>
              </w:rPr>
            </w:r>
            <w:r>
              <w:rPr>
                <w:lang w:val="vi-VN"/>
              </w:rPr>
              <w:fldChar w:fldCharType="separate"/>
            </w:r>
            <w:r w:rsidR="005E1475" w:rsidRPr="005E0A80">
              <w:rPr>
                <w:lang w:val="vi-VN"/>
              </w:rPr>
              <w:t xml:space="preserve">MSG </w:t>
            </w:r>
            <w:r w:rsidR="005E1475" w:rsidRPr="005E0A80">
              <w:rPr>
                <w:noProof/>
                <w:lang w:val="vi-VN"/>
              </w:rPr>
              <w:t>1</w:t>
            </w:r>
            <w:r w:rsidR="005E1475">
              <w:rPr>
                <w:lang w:val="vi-VN"/>
              </w:rPr>
              <w:t>. “Trường dữ liệu này không được bỏ trống”</w:t>
            </w:r>
            <w:r>
              <w:rPr>
                <w:lang w:val="vi-VN"/>
              </w:rPr>
              <w:fldChar w:fldCharType="end"/>
            </w:r>
          </w:p>
          <w:p w14:paraId="6354784B" w14:textId="3060F6CC" w:rsidR="006E3DD4" w:rsidRPr="00341139" w:rsidRDefault="006E3DD4">
            <w:pPr>
              <w:pStyle w:val="BulletList1"/>
            </w:pPr>
            <w:r w:rsidRPr="00341139">
              <w:t xml:space="preserve">Trường </w:t>
            </w:r>
            <w:proofErr w:type="spellStart"/>
            <w:r w:rsidRPr="00341139">
              <w:t>hợp</w:t>
            </w:r>
            <w:proofErr w:type="spellEnd"/>
            <w:r w:rsidRPr="00341139">
              <w:t xml:space="preserve"> NSD click button “</w:t>
            </w:r>
            <w:proofErr w:type="spellStart"/>
            <w:r>
              <w:t>phê</w:t>
            </w:r>
            <w:proofErr w:type="spellEnd"/>
            <w:r>
              <w:rPr>
                <w:lang w:val="vi-VN"/>
              </w:rPr>
              <w:t xml:space="preserve"> duyệt</w:t>
            </w:r>
            <w:r w:rsidRPr="00341139">
              <w:t xml:space="preserve">” </w:t>
            </w:r>
            <w:proofErr w:type="spellStart"/>
            <w:r w:rsidRPr="00341139">
              <w:t>và</w:t>
            </w:r>
            <w:proofErr w:type="spellEnd"/>
            <w:r w:rsidRPr="00341139">
              <w:t xml:space="preserve"> </w:t>
            </w:r>
            <w:proofErr w:type="spellStart"/>
            <w:r w:rsidRPr="00341139">
              <w:t>điền</w:t>
            </w:r>
            <w:proofErr w:type="spellEnd"/>
            <w:r w:rsidRPr="00341139">
              <w:t xml:space="preserve"> </w:t>
            </w:r>
            <w:proofErr w:type="spellStart"/>
            <w:r w:rsidRPr="00341139">
              <w:t>đầy</w:t>
            </w:r>
            <w:proofErr w:type="spellEnd"/>
            <w:r w:rsidRPr="00341139">
              <w:t xml:space="preserve"> </w:t>
            </w:r>
            <w:proofErr w:type="spellStart"/>
            <w:r w:rsidRPr="00341139">
              <w:t>đủ</w:t>
            </w:r>
            <w:proofErr w:type="spellEnd"/>
            <w:r w:rsidRPr="00341139">
              <w:t xml:space="preserve"> </w:t>
            </w:r>
            <w:proofErr w:type="spellStart"/>
            <w:r w:rsidRPr="00341139">
              <w:t>lý</w:t>
            </w:r>
            <w:proofErr w:type="spellEnd"/>
            <w:r w:rsidRPr="00341139">
              <w:t xml:space="preserve"> do </w:t>
            </w:r>
            <w:proofErr w:type="spellStart"/>
            <w:r w:rsidRPr="00341139">
              <w:t>thì</w:t>
            </w:r>
            <w:proofErr w:type="spellEnd"/>
            <w:r w:rsidRPr="00341139">
              <w:t xml:space="preserve"> </w:t>
            </w:r>
            <w:proofErr w:type="spellStart"/>
            <w:r w:rsidRPr="00341139">
              <w:t>thực</w:t>
            </w:r>
            <w:proofErr w:type="spellEnd"/>
            <w:r w:rsidRPr="00341139">
              <w:t xml:space="preserve"> </w:t>
            </w:r>
            <w:proofErr w:type="spellStart"/>
            <w:r w:rsidRPr="00341139">
              <w:t>hiên</w:t>
            </w:r>
            <w:proofErr w:type="spellEnd"/>
            <w:r w:rsidRPr="00341139">
              <w:t xml:space="preserve"> </w:t>
            </w:r>
            <w:proofErr w:type="spellStart"/>
            <w:r>
              <w:t>phê</w:t>
            </w:r>
            <w:proofErr w:type="spellEnd"/>
            <w:r>
              <w:rPr>
                <w:lang w:val="vi-VN"/>
              </w:rPr>
              <w:t xml:space="preserve"> </w:t>
            </w:r>
            <w:proofErr w:type="gramStart"/>
            <w:r>
              <w:rPr>
                <w:lang w:val="vi-VN"/>
              </w:rPr>
              <w:t>duyệt</w:t>
            </w:r>
            <w:proofErr w:type="gramEnd"/>
          </w:p>
          <w:p w14:paraId="3A97AF89" w14:textId="77777777" w:rsidR="006E3DD4" w:rsidRPr="00663D80" w:rsidRDefault="006E3DD4">
            <w:pPr>
              <w:pStyle w:val="BulletList1"/>
            </w:pPr>
            <w:r w:rsidRPr="00341139">
              <w:t xml:space="preserve">Trường </w:t>
            </w:r>
            <w:proofErr w:type="spellStart"/>
            <w:r w:rsidRPr="00341139">
              <w:t>hợp</w:t>
            </w:r>
            <w:proofErr w:type="spellEnd"/>
            <w:r w:rsidRPr="00341139">
              <w:t xml:space="preserve"> NSD click </w:t>
            </w:r>
            <w:proofErr w:type="spellStart"/>
            <w:r w:rsidRPr="00341139">
              <w:t>vào</w:t>
            </w:r>
            <w:proofErr w:type="spellEnd"/>
            <w:r w:rsidRPr="00341139">
              <w:t xml:space="preserve"> “x” </w:t>
            </w:r>
            <w:proofErr w:type="spellStart"/>
            <w:r w:rsidRPr="00341139">
              <w:t>hoặc</w:t>
            </w:r>
            <w:proofErr w:type="spellEnd"/>
            <w:r w:rsidRPr="00341139">
              <w:t xml:space="preserve"> button “</w:t>
            </w:r>
            <w:proofErr w:type="spellStart"/>
            <w:r>
              <w:t>Hủy</w:t>
            </w:r>
            <w:proofErr w:type="spellEnd"/>
            <w:r>
              <w:rPr>
                <w:lang w:val="vi-VN"/>
              </w:rPr>
              <w:t xml:space="preserve"> bỏ</w:t>
            </w:r>
            <w:r w:rsidRPr="00341139">
              <w:t xml:space="preserve">” dialog </w:t>
            </w:r>
            <w:proofErr w:type="spellStart"/>
            <w:r w:rsidRPr="00341139">
              <w:t>sẽ</w:t>
            </w:r>
            <w:proofErr w:type="spellEnd"/>
            <w:r w:rsidRPr="00341139">
              <w:t xml:space="preserve"> </w:t>
            </w:r>
            <w:proofErr w:type="spellStart"/>
            <w:r w:rsidRPr="00341139">
              <w:t>được</w:t>
            </w:r>
            <w:proofErr w:type="spellEnd"/>
            <w:r w:rsidRPr="00341139">
              <w:t xml:space="preserve"> </w:t>
            </w:r>
            <w:proofErr w:type="spellStart"/>
            <w:r w:rsidRPr="00341139">
              <w:t>đóng</w:t>
            </w:r>
            <w:proofErr w:type="spellEnd"/>
            <w:r w:rsidRPr="00341139">
              <w:t xml:space="preserve"> </w:t>
            </w:r>
            <w:proofErr w:type="spellStart"/>
            <w:r w:rsidRPr="00341139">
              <w:t>lại</w:t>
            </w:r>
            <w:proofErr w:type="spellEnd"/>
          </w:p>
        </w:tc>
      </w:tr>
      <w:tr w:rsidR="006E3DD4" w:rsidRPr="005E0A80" w14:paraId="7079935A" w14:textId="77777777">
        <w:trPr>
          <w:trHeight w:val="253"/>
        </w:trPr>
        <w:tc>
          <w:tcPr>
            <w:tcW w:w="548" w:type="pct"/>
          </w:tcPr>
          <w:p w14:paraId="7840BE7D" w14:textId="77777777" w:rsidR="006E3DD4" w:rsidRDefault="006E3DD4">
            <w:pPr>
              <w:rPr>
                <w:rFonts w:cs="Arial"/>
                <w:szCs w:val="20"/>
                <w:lang w:val="vi-VN" w:eastAsia="en-US"/>
              </w:rPr>
            </w:pPr>
          </w:p>
          <w:p w14:paraId="66D8B83F" w14:textId="77777777" w:rsidR="006E3DD4" w:rsidRPr="00AF0A75" w:rsidRDefault="006E3DD4">
            <w:pPr>
              <w:rPr>
                <w:rFonts w:cs="Arial"/>
                <w:szCs w:val="20"/>
                <w:lang w:val="vi-VN" w:eastAsia="en-US"/>
              </w:rPr>
            </w:pPr>
            <w:r>
              <w:rPr>
                <w:rFonts w:cs="Arial"/>
                <w:szCs w:val="20"/>
                <w:lang w:val="vi-VN" w:eastAsia="en-US"/>
              </w:rPr>
              <w:t>(4)</w:t>
            </w:r>
          </w:p>
        </w:tc>
        <w:tc>
          <w:tcPr>
            <w:tcW w:w="548" w:type="pct"/>
            <w:shd w:val="clear" w:color="auto" w:fill="auto"/>
          </w:tcPr>
          <w:p w14:paraId="23212606" w14:textId="4C60F1EE" w:rsidR="006E3DD4" w:rsidRDefault="006E3DD4">
            <w:pPr>
              <w:pStyle w:val="Caption"/>
              <w:jc w:val="left"/>
            </w:pPr>
            <w:r>
              <w:t xml:space="preserve">BR </w:t>
            </w:r>
            <w:r>
              <w:fldChar w:fldCharType="begin"/>
            </w:r>
            <w:r>
              <w:instrText xml:space="preserve"> SEQ BR \* ARABIC </w:instrText>
            </w:r>
            <w:r>
              <w:fldChar w:fldCharType="separate"/>
            </w:r>
            <w:r w:rsidR="005E1475">
              <w:rPr>
                <w:noProof/>
              </w:rPr>
              <w:t>38</w:t>
            </w:r>
            <w:r>
              <w:fldChar w:fldCharType="end"/>
            </w:r>
          </w:p>
          <w:p w14:paraId="49BC858D" w14:textId="77777777" w:rsidR="006E3DD4" w:rsidRPr="00516C12" w:rsidRDefault="006E3DD4">
            <w:pPr>
              <w:pStyle w:val="BRTitle"/>
            </w:pPr>
          </w:p>
        </w:tc>
        <w:tc>
          <w:tcPr>
            <w:tcW w:w="3904" w:type="pct"/>
            <w:shd w:val="clear" w:color="auto" w:fill="auto"/>
          </w:tcPr>
          <w:p w14:paraId="605C561A" w14:textId="6AE26E3A" w:rsidR="006E3DD4" w:rsidRDefault="006E3DD4">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phê duyệt</w:t>
            </w:r>
            <w:r w:rsidRPr="00386665">
              <w:rPr>
                <w:rFonts w:cs="Arial"/>
                <w:b/>
                <w:szCs w:val="20"/>
                <w:u w:val="single"/>
                <w:lang w:eastAsia="en-US"/>
              </w:rPr>
              <w:t>:</w:t>
            </w:r>
          </w:p>
          <w:p w14:paraId="51600227" w14:textId="77777777" w:rsidR="006E3DD4" w:rsidRPr="00391836" w:rsidRDefault="006E3DD4">
            <w:pPr>
              <w:pStyle w:val="Level2"/>
              <w:numPr>
                <w:ilvl w:val="0"/>
                <w:numId w:val="0"/>
              </w:numPr>
            </w:pPr>
            <w:r w:rsidRPr="00391836">
              <w:t>Hệ thống thực hiện logic sau:</w:t>
            </w:r>
          </w:p>
          <w:p w14:paraId="6B3F82C8" w14:textId="61515DD6" w:rsidR="006E3DD4" w:rsidRDefault="006E3DD4">
            <w:pPr>
              <w:pStyle w:val="BulletList1"/>
              <w:numPr>
                <w:ilvl w:val="0"/>
                <w:numId w:val="0"/>
              </w:numPr>
              <w:ind w:left="360" w:hanging="360"/>
              <w:rPr>
                <w:lang w:val="vi-VN"/>
              </w:rPr>
            </w:pPr>
            <w:r w:rsidRPr="005E0A80">
              <w:rPr>
                <w:lang w:val="vi-VN"/>
              </w:rPr>
              <w:t>Hệ</w:t>
            </w:r>
            <w:r>
              <w:rPr>
                <w:lang w:val="vi-VN"/>
              </w:rPr>
              <w:t xml:space="preserve"> thống sẽ cập nhật đơn xin nghỉ phép với [</w:t>
            </w:r>
            <w:proofErr w:type="spellStart"/>
            <w:r>
              <w:rPr>
                <w:lang w:val="vi-VN"/>
              </w:rPr>
              <w:t>Status</w:t>
            </w:r>
            <w:proofErr w:type="spellEnd"/>
            <w:r>
              <w:rPr>
                <w:lang w:val="vi-VN"/>
              </w:rPr>
              <w:t>] = “Đã phê duyệt”</w:t>
            </w:r>
          </w:p>
          <w:p w14:paraId="7E893314" w14:textId="53EEBC16" w:rsidR="006E3DD4" w:rsidRPr="001F49D8" w:rsidRDefault="006E3DD4">
            <w:pPr>
              <w:pStyle w:val="BulletList1"/>
              <w:numPr>
                <w:ilvl w:val="0"/>
                <w:numId w:val="0"/>
              </w:numPr>
              <w:ind w:left="360" w:hanging="360"/>
              <w:rPr>
                <w:lang w:val="vi-VN"/>
              </w:rPr>
            </w:pPr>
            <w:r>
              <w:rPr>
                <w:lang w:val="vi-VN"/>
              </w:rPr>
              <w:t xml:space="preserve">Hệ thống sẽ gửi một thông báo về cho nhân viên đã tạo đơn đó theo </w:t>
            </w:r>
            <w:proofErr w:type="spellStart"/>
            <w:r>
              <w:rPr>
                <w:lang w:val="vi-VN"/>
              </w:rPr>
              <w:t>template</w:t>
            </w:r>
            <w:proofErr w:type="spellEnd"/>
            <w:r>
              <w:rPr>
                <w:lang w:val="vi-VN"/>
              </w:rPr>
              <w:t xml:space="preserve"> </w:t>
            </w:r>
            <w:r w:rsidR="000C0B0F">
              <w:rPr>
                <w:lang w:val="vi-VN"/>
              </w:rPr>
              <w:fldChar w:fldCharType="begin"/>
            </w:r>
            <w:r w:rsidR="000C0B0F">
              <w:rPr>
                <w:lang w:val="vi-VN"/>
              </w:rPr>
              <w:instrText xml:space="preserve"> REF _Ref155476632 \h </w:instrText>
            </w:r>
            <w:r w:rsidR="000C0B0F">
              <w:rPr>
                <w:lang w:val="vi-VN"/>
              </w:rPr>
            </w:r>
            <w:r w:rsidR="000C0B0F">
              <w:rPr>
                <w:lang w:val="vi-VN"/>
              </w:rPr>
              <w:fldChar w:fldCharType="separate"/>
            </w:r>
            <w:proofErr w:type="spellStart"/>
            <w:r w:rsidR="005E1475" w:rsidRPr="005E0A80">
              <w:rPr>
                <w:lang w:val="vi-VN"/>
              </w:rPr>
              <w:t>Notice</w:t>
            </w:r>
            <w:proofErr w:type="spellEnd"/>
            <w:r w:rsidR="005E1475" w:rsidRPr="005E0A80">
              <w:rPr>
                <w:lang w:val="vi-VN"/>
              </w:rPr>
              <w:t xml:space="preserve"> </w:t>
            </w:r>
            <w:r w:rsidR="005E1475" w:rsidRPr="005E0A80">
              <w:rPr>
                <w:noProof/>
                <w:lang w:val="vi-VN"/>
              </w:rPr>
              <w:t>10</w:t>
            </w:r>
            <w:r w:rsidR="005E1475">
              <w:rPr>
                <w:lang w:val="vi-VN"/>
              </w:rPr>
              <w:t>. [</w:t>
            </w:r>
            <w:proofErr w:type="spellStart"/>
            <w:r w:rsidR="005E1475">
              <w:rPr>
                <w:lang w:val="vi-VN"/>
              </w:rPr>
              <w:t>Hr</w:t>
            </w:r>
            <w:proofErr w:type="spellEnd"/>
            <w:r w:rsidR="005E1475">
              <w:rPr>
                <w:lang w:val="vi-VN"/>
              </w:rPr>
              <w:t xml:space="preserve"> </w:t>
            </w:r>
            <w:proofErr w:type="spellStart"/>
            <w:r w:rsidR="005E1475">
              <w:rPr>
                <w:lang w:val="vi-VN"/>
              </w:rPr>
              <w:t>admin</w:t>
            </w:r>
            <w:proofErr w:type="spellEnd"/>
            <w:r w:rsidR="005E1475">
              <w:rPr>
                <w:lang w:val="vi-VN"/>
              </w:rPr>
              <w:t>] đã phê duyệt đơn xin nghỉ phép của bạn!</w:t>
            </w:r>
            <w:r w:rsidR="000C0B0F">
              <w:rPr>
                <w:lang w:val="vi-VN"/>
              </w:rPr>
              <w:fldChar w:fldCharType="end"/>
            </w:r>
          </w:p>
        </w:tc>
      </w:tr>
    </w:tbl>
    <w:p w14:paraId="7FDC56FA" w14:textId="77777777" w:rsidR="006E3DD4" w:rsidRPr="005E0A80" w:rsidRDefault="006E3DD4" w:rsidP="006E3DD4">
      <w:pPr>
        <w:rPr>
          <w:lang w:val="vi-VN" w:eastAsia="en-US"/>
        </w:rPr>
      </w:pPr>
    </w:p>
    <w:p w14:paraId="25FA6F47" w14:textId="77777777" w:rsidR="00AB3458" w:rsidRPr="005E0A80" w:rsidRDefault="00AB3458" w:rsidP="00AB3458">
      <w:pPr>
        <w:rPr>
          <w:lang w:val="vi-VN" w:eastAsia="en-US"/>
        </w:rPr>
      </w:pPr>
    </w:p>
    <w:p w14:paraId="7249B47C" w14:textId="4AF3D3DC" w:rsidR="009C4D2C" w:rsidRDefault="009C4D2C" w:rsidP="009C4D2C">
      <w:pPr>
        <w:pStyle w:val="Heading3"/>
      </w:pPr>
      <w:bookmarkStart w:id="101" w:name="_Ref155256500"/>
      <w:bookmarkStart w:id="102" w:name="_Toc155375237"/>
      <w:proofErr w:type="spellStart"/>
      <w:r>
        <w:t>Từ</w:t>
      </w:r>
      <w:proofErr w:type="spellEnd"/>
      <w:r>
        <w:t xml:space="preserve"> </w:t>
      </w:r>
      <w:proofErr w:type="spellStart"/>
      <w:r>
        <w:t>chối</w:t>
      </w:r>
      <w:proofErr w:type="spellEnd"/>
      <w:r>
        <w:t xml:space="preserve"> </w:t>
      </w:r>
      <w:proofErr w:type="spellStart"/>
      <w:r>
        <w:t>bởi</w:t>
      </w:r>
      <w:proofErr w:type="spellEnd"/>
      <w:r>
        <w:t xml:space="preserve"> </w:t>
      </w:r>
      <w:proofErr w:type="spellStart"/>
      <w:r>
        <w:t>Hr</w:t>
      </w:r>
      <w:bookmarkEnd w:id="101"/>
      <w:bookmarkEnd w:id="10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697"/>
        <w:gridCol w:w="7268"/>
      </w:tblGrid>
      <w:tr w:rsidR="00242A29" w:rsidRPr="001D3B77" w14:paraId="23101516" w14:textId="77777777">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63F7E4A4" w14:textId="77777777" w:rsidR="00242A29" w:rsidRPr="001D3B77" w:rsidRDefault="00242A29">
            <w:pPr>
              <w:rPr>
                <w:lang w:val="en-US" w:eastAsia="en-US"/>
              </w:rPr>
            </w:pPr>
            <w:r w:rsidRPr="001D3B77">
              <w:rPr>
                <w:b/>
                <w:bCs/>
                <w:lang w:val="en-US" w:eastAsia="en-US"/>
              </w:rPr>
              <w:t>Objective: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380B42D7" w14:textId="352F3D3E" w:rsidR="00242A29" w:rsidRPr="00E76056" w:rsidRDefault="00242A29">
            <w:pPr>
              <w:rPr>
                <w:lang w:val="vi-VN" w:eastAsia="en-US"/>
              </w:rPr>
            </w:pPr>
            <w:proofErr w:type="spellStart"/>
            <w:r w:rsidRPr="001D3B77">
              <w:rPr>
                <w:lang w:val="en-US" w:eastAsia="en-US"/>
              </w:rPr>
              <w:t>Chức</w:t>
            </w:r>
            <w:proofErr w:type="spellEnd"/>
            <w:r w:rsidRPr="001D3B77">
              <w:rPr>
                <w:lang w:val="en-US" w:eastAsia="en-US"/>
              </w:rPr>
              <w:t xml:space="preserve"> </w:t>
            </w:r>
            <w:proofErr w:type="spellStart"/>
            <w:r w:rsidRPr="001D3B77">
              <w:rPr>
                <w:lang w:val="en-US" w:eastAsia="en-US"/>
              </w:rPr>
              <w:t>năng</w:t>
            </w:r>
            <w:proofErr w:type="spellEnd"/>
            <w:r w:rsidRPr="001D3B77">
              <w:rPr>
                <w:lang w:val="en-US" w:eastAsia="en-US"/>
              </w:rPr>
              <w:t xml:space="preserve"> </w:t>
            </w:r>
            <w:proofErr w:type="spellStart"/>
            <w:r w:rsidRPr="001D3B77">
              <w:rPr>
                <w:lang w:val="en-US" w:eastAsia="en-US"/>
              </w:rPr>
              <w:t>này</w:t>
            </w:r>
            <w:proofErr w:type="spellEnd"/>
            <w:r w:rsidRPr="001D3B77">
              <w:rPr>
                <w:lang w:val="en-US" w:eastAsia="en-US"/>
              </w:rPr>
              <w:t xml:space="preserve"> </w:t>
            </w:r>
            <w:proofErr w:type="spellStart"/>
            <w:r>
              <w:rPr>
                <w:lang w:val="en-US" w:eastAsia="en-US"/>
              </w:rPr>
              <w:t>cho</w:t>
            </w:r>
            <w:proofErr w:type="spellEnd"/>
            <w:r>
              <w:rPr>
                <w:lang w:val="vi-VN" w:eastAsia="en-US"/>
              </w:rPr>
              <w:t xml:space="preserve"> phép quản lý từ chối đơn xin nghỉ </w:t>
            </w:r>
            <w:proofErr w:type="gramStart"/>
            <w:r>
              <w:rPr>
                <w:lang w:val="vi-VN" w:eastAsia="en-US"/>
              </w:rPr>
              <w:t xml:space="preserve">phép </w:t>
            </w:r>
            <w:r w:rsidR="006E3DD4">
              <w:rPr>
                <w:lang w:val="vi-VN" w:eastAsia="en-US"/>
              </w:rPr>
              <w:t xml:space="preserve"> bởi</w:t>
            </w:r>
            <w:proofErr w:type="gramEnd"/>
            <w:r w:rsidR="006E3DD4">
              <w:rPr>
                <w:lang w:val="vi-VN" w:eastAsia="en-US"/>
              </w:rPr>
              <w:t xml:space="preserve"> Hr</w:t>
            </w:r>
          </w:p>
        </w:tc>
      </w:tr>
      <w:tr w:rsidR="00242A29" w:rsidRPr="001D3B77" w14:paraId="51A6C010"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3B05C4CF" w14:textId="77777777" w:rsidR="00242A29" w:rsidRPr="001D3B77" w:rsidRDefault="00242A29">
            <w:pPr>
              <w:rPr>
                <w:lang w:val="en-US" w:eastAsia="en-US"/>
              </w:rPr>
            </w:pPr>
            <w:r w:rsidRPr="001D3B77">
              <w:rPr>
                <w:b/>
                <w:bCs/>
                <w:lang w:val="en-US" w:eastAsia="en-US"/>
              </w:rPr>
              <w:t>Actor:</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675C0E8A" w14:textId="0388151B" w:rsidR="00242A29" w:rsidRPr="001D3B77" w:rsidRDefault="006E3DD4">
            <w:pPr>
              <w:rPr>
                <w:lang w:val="vi-VN" w:eastAsia="en-US"/>
              </w:rPr>
            </w:pPr>
            <w:r>
              <w:rPr>
                <w:lang w:val="vi-VN" w:eastAsia="en-US"/>
              </w:rPr>
              <w:t>Hr</w:t>
            </w:r>
          </w:p>
        </w:tc>
      </w:tr>
      <w:tr w:rsidR="00242A29" w:rsidRPr="005E0A80" w14:paraId="2E693EE1"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0523104A" w14:textId="77777777" w:rsidR="00242A29" w:rsidRPr="001D3B77" w:rsidRDefault="00242A29">
            <w:pPr>
              <w:rPr>
                <w:lang w:val="en-US" w:eastAsia="en-US"/>
              </w:rPr>
            </w:pPr>
            <w:r w:rsidRPr="001D3B77">
              <w:rPr>
                <w:b/>
                <w:bCs/>
                <w:lang w:val="en-US" w:eastAsia="en-US"/>
              </w:rPr>
              <w:t>Trigger:</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2D349EA2" w14:textId="706CBFA2" w:rsidR="00242A29" w:rsidRDefault="00242A29">
            <w:pPr>
              <w:rPr>
                <w:lang w:val="vi-VN" w:eastAsia="en-US"/>
              </w:rPr>
            </w:pPr>
            <w:proofErr w:type="spellStart"/>
            <w:r>
              <w:rPr>
                <w:lang w:val="vi-VN" w:eastAsia="en-US"/>
              </w:rPr>
              <w:t>Click</w:t>
            </w:r>
            <w:proofErr w:type="spellEnd"/>
            <w:r>
              <w:rPr>
                <w:lang w:val="vi-VN" w:eastAsia="en-US"/>
              </w:rPr>
              <w:t xml:space="preserve"> vào </w:t>
            </w:r>
            <w:proofErr w:type="spellStart"/>
            <w:r>
              <w:rPr>
                <w:lang w:val="vi-VN" w:eastAsia="en-US"/>
              </w:rPr>
              <w:t>icon</w:t>
            </w:r>
            <w:proofErr w:type="spellEnd"/>
            <w:r>
              <w:rPr>
                <w:lang w:val="vi-VN" w:eastAsia="en-US"/>
              </w:rPr>
              <w:t xml:space="preserve"> </w:t>
            </w:r>
            <w:r w:rsidRPr="007C680B">
              <w:rPr>
                <w:noProof/>
                <w:lang w:val="vi-VN" w:eastAsia="en-US"/>
              </w:rPr>
              <w:drawing>
                <wp:inline distT="0" distB="0" distL="0" distR="0" wp14:anchorId="7ACABFFE" wp14:editId="4F34719A">
                  <wp:extent cx="114301" cy="119063"/>
                  <wp:effectExtent l="0" t="0" r="0" b="0"/>
                  <wp:docPr id="1786953589" name="Picture 178695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3589" name=""/>
                          <pic:cNvPicPr/>
                        </pic:nvPicPr>
                        <pic:blipFill>
                          <a:blip r:embed="rId61"/>
                          <a:stretch>
                            <a:fillRect/>
                          </a:stretch>
                        </pic:blipFill>
                        <pic:spPr>
                          <a:xfrm>
                            <a:off x="0" y="0"/>
                            <a:ext cx="114301" cy="119063"/>
                          </a:xfrm>
                          <a:prstGeom prst="rect">
                            <a:avLst/>
                          </a:prstGeom>
                        </pic:spPr>
                      </pic:pic>
                    </a:graphicData>
                  </a:graphic>
                </wp:inline>
              </w:drawing>
            </w:r>
            <w:r>
              <w:rPr>
                <w:lang w:val="vi-VN" w:eastAsia="en-US"/>
              </w:rPr>
              <w:t xml:space="preserve"> </w:t>
            </w:r>
            <w:r>
              <w:rPr>
                <w:lang w:val="vi-VN" w:eastAsia="en-US"/>
              </w:rPr>
              <w:fldChar w:fldCharType="begin"/>
            </w:r>
            <w:r>
              <w:rPr>
                <w:lang w:val="vi-VN" w:eastAsia="en-US"/>
              </w:rPr>
              <w:instrText xml:space="preserve"> REF _Ref155474342 \h </w:instrText>
            </w:r>
            <w:r>
              <w:rPr>
                <w:lang w:val="vi-VN" w:eastAsia="en-US"/>
              </w:rPr>
            </w:r>
            <w:r>
              <w:rPr>
                <w:lang w:val="vi-VN" w:eastAsia="en-US"/>
              </w:rPr>
              <w:fldChar w:fldCharType="separate"/>
            </w:r>
            <w:proofErr w:type="spellStart"/>
            <w:r w:rsidR="005E1475">
              <w:t>Màn</w:t>
            </w:r>
            <w:proofErr w:type="spellEnd"/>
            <w:r w:rsidR="005E1475">
              <w:t xml:space="preserve"> </w:t>
            </w:r>
            <w:proofErr w:type="spellStart"/>
            <w:r w:rsidR="005E1475">
              <w:t>hình</w:t>
            </w:r>
            <w:proofErr w:type="spellEnd"/>
            <w:r w:rsidR="005E1475">
              <w:t xml:space="preserve"> </w:t>
            </w:r>
            <w:proofErr w:type="spellStart"/>
            <w:r w:rsidR="005E1475">
              <w:t>danh</w:t>
            </w:r>
            <w:proofErr w:type="spellEnd"/>
            <w:r w:rsidR="005E1475">
              <w:t xml:space="preserve"> </w:t>
            </w:r>
            <w:proofErr w:type="spellStart"/>
            <w:r w:rsidR="005E1475">
              <w:t>sách</w:t>
            </w:r>
            <w:proofErr w:type="spellEnd"/>
            <w:r w:rsidR="005E1475">
              <w:t xml:space="preserve"> </w:t>
            </w:r>
            <w:proofErr w:type="spellStart"/>
            <w:r w:rsidR="005E1475">
              <w:t>đơn</w:t>
            </w:r>
            <w:proofErr w:type="spellEnd"/>
            <w:r w:rsidR="005E1475">
              <w:t xml:space="preserve"> </w:t>
            </w:r>
            <w:proofErr w:type="spellStart"/>
            <w:r w:rsidR="005E1475">
              <w:t>xin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sidR="005E1475">
              <w:t xml:space="preserve"> </w:t>
            </w:r>
            <w:proofErr w:type="spellStart"/>
            <w:r w:rsidR="005E1475">
              <w:t>dành</w:t>
            </w:r>
            <w:proofErr w:type="spellEnd"/>
            <w:r w:rsidR="005E1475">
              <w:t xml:space="preserve"> </w:t>
            </w:r>
            <w:proofErr w:type="spellStart"/>
            <w:r w:rsidR="005E1475">
              <w:t>cho</w:t>
            </w:r>
            <w:proofErr w:type="spellEnd"/>
            <w:r w:rsidR="005E1475">
              <w:t xml:space="preserve"> Hr admin</w:t>
            </w:r>
            <w:r>
              <w:rPr>
                <w:lang w:val="vi-VN" w:eastAsia="en-US"/>
              </w:rPr>
              <w:fldChar w:fldCharType="end"/>
            </w:r>
            <w:r>
              <w:rPr>
                <w:lang w:val="vi-VN" w:eastAsia="en-US"/>
              </w:rPr>
              <w:t xml:space="preserve">OR  </w:t>
            </w:r>
          </w:p>
          <w:p w14:paraId="56B665B9" w14:textId="0602D78C" w:rsidR="00242A29" w:rsidRPr="001D3B77" w:rsidRDefault="00242A29">
            <w:pPr>
              <w:rPr>
                <w:lang w:val="vi-VN" w:eastAsia="en-US"/>
              </w:rPr>
            </w:pPr>
            <w:r w:rsidRPr="007C680B">
              <w:rPr>
                <w:noProof/>
                <w:lang w:val="vi-VN" w:eastAsia="en-US"/>
              </w:rPr>
              <w:drawing>
                <wp:inline distT="0" distB="0" distL="0" distR="0" wp14:anchorId="29F70460" wp14:editId="046FB224">
                  <wp:extent cx="390528" cy="247652"/>
                  <wp:effectExtent l="0" t="0" r="9525" b="0"/>
                  <wp:docPr id="372387601" name="Picture 372387601" descr="A red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87601" name="Picture 1" descr="A red rectangle with black text&#10;&#10;Description automatically generated"/>
                          <pic:cNvPicPr/>
                        </pic:nvPicPr>
                        <pic:blipFill>
                          <a:blip r:embed="rId62"/>
                          <a:stretch>
                            <a:fillRect/>
                          </a:stretch>
                        </pic:blipFill>
                        <pic:spPr>
                          <a:xfrm>
                            <a:off x="0" y="0"/>
                            <a:ext cx="390528" cy="247652"/>
                          </a:xfrm>
                          <a:prstGeom prst="rect">
                            <a:avLst/>
                          </a:prstGeom>
                        </pic:spPr>
                      </pic:pic>
                    </a:graphicData>
                  </a:graphic>
                </wp:inline>
              </w:drawing>
            </w:r>
            <w:r>
              <w:rPr>
                <w:lang w:val="vi-VN" w:eastAsia="en-US"/>
              </w:rPr>
              <w:t xml:space="preserve"> </w:t>
            </w:r>
            <w:r>
              <w:rPr>
                <w:lang w:val="vi-VN" w:eastAsia="en-US"/>
              </w:rPr>
              <w:fldChar w:fldCharType="begin"/>
            </w:r>
            <w:r>
              <w:rPr>
                <w:lang w:val="vi-VN" w:eastAsia="en-US"/>
              </w:rPr>
              <w:instrText xml:space="preserve"> REF _Ref155271594 \h </w:instrText>
            </w:r>
            <w:r>
              <w:rPr>
                <w:lang w:val="vi-VN" w:eastAsia="en-US"/>
              </w:rPr>
            </w:r>
            <w:r>
              <w:rPr>
                <w:lang w:val="vi-VN" w:eastAsia="en-US"/>
              </w:rPr>
              <w:fldChar w:fldCharType="separate"/>
            </w:r>
            <w:r w:rsidR="005E1475" w:rsidRPr="005E0A80">
              <w:rPr>
                <w:lang w:val="vi-VN"/>
              </w:rPr>
              <w:t>Màn hình xem chi tiết đơn nghỉ phép</w:t>
            </w:r>
            <w:r>
              <w:rPr>
                <w:lang w:val="vi-VN" w:eastAsia="en-US"/>
              </w:rPr>
              <w:fldChar w:fldCharType="end"/>
            </w:r>
          </w:p>
        </w:tc>
      </w:tr>
      <w:tr w:rsidR="00242A29" w:rsidRPr="001D3B77" w14:paraId="3CCBA409" w14:textId="77777777">
        <w:tc>
          <w:tcPr>
            <w:tcW w:w="0" w:type="auto"/>
            <w:tcBorders>
              <w:top w:val="single" w:sz="8"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169DFAF5" w14:textId="77777777" w:rsidR="00242A29" w:rsidRPr="001D3B77" w:rsidRDefault="00242A29">
            <w:pPr>
              <w:rPr>
                <w:lang w:val="en-US" w:eastAsia="en-US"/>
              </w:rPr>
            </w:pPr>
            <w:r w:rsidRPr="001D3B77">
              <w:rPr>
                <w:b/>
                <w:bCs/>
                <w:lang w:val="en-US" w:eastAsia="en-US"/>
              </w:rPr>
              <w:t>Pre-condition:</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45B14BD7" w14:textId="77777777" w:rsidR="00242A29" w:rsidRDefault="00242A29">
            <w:pPr>
              <w:pStyle w:val="BulletList1"/>
            </w:pP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rPr>
                <w:lang w:val="vi-VN"/>
              </w:rPr>
              <w:t xml:space="preserve"> với actor trên</w:t>
            </w:r>
          </w:p>
          <w:p w14:paraId="3DB751D8" w14:textId="77777777" w:rsidR="00242A29" w:rsidRPr="001D3B77" w:rsidRDefault="00242A29">
            <w:pPr>
              <w:pStyle w:val="Level2"/>
            </w:pPr>
            <w:r>
              <w:t>[Status] của đơn xin nghỉ phép là = “chờ phê duyệt”</w:t>
            </w:r>
          </w:p>
        </w:tc>
      </w:tr>
      <w:tr w:rsidR="00242A29" w:rsidRPr="001D3B77" w14:paraId="5B58DAB2" w14:textId="77777777">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6B60BB91" w14:textId="77777777" w:rsidR="00242A29" w:rsidRPr="001D3B77" w:rsidRDefault="00242A29">
            <w:pPr>
              <w:rPr>
                <w:lang w:val="en-US" w:eastAsia="en-US"/>
              </w:rPr>
            </w:pPr>
            <w:r w:rsidRPr="001D3B77">
              <w:rPr>
                <w:b/>
                <w:bCs/>
                <w:lang w:val="en-US" w:eastAsia="en-US"/>
              </w:rPr>
              <w:t>Post-condition:</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7908A2C2" w14:textId="77777777" w:rsidR="00242A29" w:rsidRPr="001D3B77" w:rsidRDefault="00242A29">
            <w:pPr>
              <w:rPr>
                <w:lang w:val="vi-VN" w:eastAsia="en-US"/>
              </w:rPr>
            </w:pPr>
            <w:proofErr w:type="spellStart"/>
            <w:r w:rsidRPr="001D3B77">
              <w:rPr>
                <w:lang w:val="en-US" w:eastAsia="en-US"/>
              </w:rPr>
              <w:t>Đơn</w:t>
            </w:r>
            <w:proofErr w:type="spellEnd"/>
            <w:r w:rsidRPr="001D3B77">
              <w:rPr>
                <w:lang w:val="en-US" w:eastAsia="en-US"/>
              </w:rPr>
              <w:t xml:space="preserve"> </w:t>
            </w:r>
            <w:proofErr w:type="spellStart"/>
            <w:r w:rsidRPr="001D3B77">
              <w:rPr>
                <w:lang w:val="en-US" w:eastAsia="en-US"/>
              </w:rPr>
              <w:t>xin</w:t>
            </w:r>
            <w:proofErr w:type="spellEnd"/>
            <w:r w:rsidRPr="001D3B77">
              <w:rPr>
                <w:lang w:val="en-US" w:eastAsia="en-US"/>
              </w:rPr>
              <w:t xml:space="preserve"> </w:t>
            </w:r>
            <w:proofErr w:type="spellStart"/>
            <w:r w:rsidRPr="001D3B77">
              <w:rPr>
                <w:lang w:val="en-US" w:eastAsia="en-US"/>
              </w:rPr>
              <w:t>nghỉ</w:t>
            </w:r>
            <w:proofErr w:type="spellEnd"/>
            <w:r w:rsidRPr="001D3B77">
              <w:rPr>
                <w:lang w:val="en-US" w:eastAsia="en-US"/>
              </w:rPr>
              <w:t xml:space="preserve"> </w:t>
            </w:r>
            <w:proofErr w:type="spellStart"/>
            <w:r w:rsidRPr="001D3B77">
              <w:rPr>
                <w:lang w:val="en-US" w:eastAsia="en-US"/>
              </w:rPr>
              <w:t>được</w:t>
            </w:r>
            <w:proofErr w:type="spellEnd"/>
            <w:r w:rsidRPr="001D3B77">
              <w:rPr>
                <w:lang w:val="en-US" w:eastAsia="en-US"/>
              </w:rPr>
              <w:t xml:space="preserve"> </w:t>
            </w:r>
            <w:proofErr w:type="spellStart"/>
            <w:r>
              <w:rPr>
                <w:lang w:val="en-US" w:eastAsia="en-US"/>
              </w:rPr>
              <w:t>từ</w:t>
            </w:r>
            <w:proofErr w:type="spellEnd"/>
            <w:r>
              <w:rPr>
                <w:lang w:val="vi-VN" w:eastAsia="en-US"/>
              </w:rPr>
              <w:t xml:space="preserve"> chối thành công bởi </w:t>
            </w:r>
            <w:proofErr w:type="spellStart"/>
            <w:r>
              <w:rPr>
                <w:lang w:val="vi-VN" w:eastAsia="en-US"/>
              </w:rPr>
              <w:t>hr</w:t>
            </w:r>
            <w:proofErr w:type="spellEnd"/>
            <w:r>
              <w:rPr>
                <w:lang w:val="vi-VN" w:eastAsia="en-US"/>
              </w:rPr>
              <w:t xml:space="preserve"> </w:t>
            </w:r>
            <w:proofErr w:type="spellStart"/>
            <w:r>
              <w:rPr>
                <w:lang w:val="vi-VN" w:eastAsia="en-US"/>
              </w:rPr>
              <w:t>admin</w:t>
            </w:r>
            <w:proofErr w:type="spellEnd"/>
          </w:p>
        </w:tc>
      </w:tr>
    </w:tbl>
    <w:p w14:paraId="3B69C6AE" w14:textId="589DAF05" w:rsidR="00242A29" w:rsidRDefault="00242A29" w:rsidP="00242A29">
      <w:pPr>
        <w:rPr>
          <w:lang w:val="en-US" w:eastAsia="en-US"/>
        </w:rPr>
      </w:pPr>
      <w:r>
        <w:rPr>
          <w:noProof/>
          <w:lang w:val="en-US" w:eastAsia="en-US"/>
        </w:rPr>
        <w:lastRenderedPageBreak/>
        <w:drawing>
          <wp:inline distT="0" distB="0" distL="0" distR="0" wp14:anchorId="34503C2B" wp14:editId="57CE34DA">
            <wp:extent cx="5943600" cy="7435850"/>
            <wp:effectExtent l="0" t="0" r="0" b="0"/>
            <wp:docPr id="493940795" name="Picture 49394079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40795" name="Picture 5" descr="A diagram of a flowchar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7435850"/>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95"/>
        <w:gridCol w:w="986"/>
        <w:gridCol w:w="7249"/>
      </w:tblGrid>
      <w:tr w:rsidR="00242A29" w:rsidRPr="00663D80" w14:paraId="3064CD31" w14:textId="77777777">
        <w:trPr>
          <w:trHeight w:val="1924"/>
        </w:trPr>
        <w:tc>
          <w:tcPr>
            <w:tcW w:w="548" w:type="pct"/>
          </w:tcPr>
          <w:p w14:paraId="5FECFDFC" w14:textId="60634009" w:rsidR="00242A29" w:rsidRDefault="00242A29">
            <w:pPr>
              <w:rPr>
                <w:rFonts w:cs="Arial"/>
                <w:szCs w:val="20"/>
                <w:lang w:val="vi-VN" w:eastAsia="en-US"/>
              </w:rPr>
            </w:pPr>
            <w:r>
              <w:rPr>
                <w:rFonts w:cs="Arial"/>
                <w:szCs w:val="20"/>
                <w:lang w:eastAsia="en-US"/>
              </w:rPr>
              <w:lastRenderedPageBreak/>
              <w:t>(</w:t>
            </w:r>
            <w:r w:rsidR="006E3DD4">
              <w:rPr>
                <w:rFonts w:cs="Arial"/>
                <w:szCs w:val="20"/>
                <w:lang w:eastAsia="en-US"/>
              </w:rPr>
              <w:t>2</w:t>
            </w:r>
            <w:r>
              <w:rPr>
                <w:rFonts w:cs="Arial"/>
                <w:szCs w:val="20"/>
                <w:lang w:val="vi-VN" w:eastAsia="en-US"/>
              </w:rPr>
              <w:t>)</w:t>
            </w:r>
          </w:p>
          <w:p w14:paraId="42C75601" w14:textId="6034DCEC" w:rsidR="006E3DD4" w:rsidRDefault="006E3DD4">
            <w:pPr>
              <w:rPr>
                <w:rFonts w:cs="Arial"/>
                <w:szCs w:val="20"/>
                <w:lang w:val="vi-VN" w:eastAsia="en-US"/>
              </w:rPr>
            </w:pPr>
            <w:r>
              <w:rPr>
                <w:rFonts w:cs="Arial"/>
                <w:szCs w:val="20"/>
                <w:lang w:val="vi-VN" w:eastAsia="en-US"/>
              </w:rPr>
              <w:t>(2.1),(2.2)</w:t>
            </w:r>
          </w:p>
          <w:p w14:paraId="5BF09FB4" w14:textId="0899AB5F" w:rsidR="006E3DD4" w:rsidRDefault="006E3DD4">
            <w:pPr>
              <w:rPr>
                <w:rFonts w:cs="Arial"/>
                <w:szCs w:val="20"/>
                <w:lang w:val="vi-VN" w:eastAsia="en-US"/>
              </w:rPr>
            </w:pPr>
            <w:r>
              <w:rPr>
                <w:rFonts w:cs="Arial"/>
                <w:szCs w:val="20"/>
                <w:lang w:val="vi-VN" w:eastAsia="en-US"/>
              </w:rPr>
              <w:t>(3)</w:t>
            </w:r>
          </w:p>
          <w:p w14:paraId="3D86C422" w14:textId="443C4C12" w:rsidR="006E3DD4" w:rsidRPr="002C537F" w:rsidRDefault="006E3DD4">
            <w:pPr>
              <w:rPr>
                <w:rFonts w:cs="Arial"/>
                <w:szCs w:val="20"/>
                <w:lang w:val="vi-VN" w:eastAsia="en-US"/>
              </w:rPr>
            </w:pPr>
            <w:r>
              <w:rPr>
                <w:rFonts w:cs="Arial"/>
                <w:szCs w:val="20"/>
                <w:lang w:val="vi-VN" w:eastAsia="en-US"/>
              </w:rPr>
              <w:t>(3.1),(3.2)</w:t>
            </w:r>
          </w:p>
          <w:p w14:paraId="21D89333" w14:textId="77777777" w:rsidR="00242A29" w:rsidRPr="002C537F" w:rsidRDefault="00242A29">
            <w:pPr>
              <w:rPr>
                <w:rFonts w:cs="Arial"/>
                <w:szCs w:val="20"/>
                <w:lang w:val="vi-VN" w:eastAsia="en-US"/>
              </w:rPr>
            </w:pPr>
          </w:p>
        </w:tc>
        <w:tc>
          <w:tcPr>
            <w:tcW w:w="548" w:type="pct"/>
            <w:shd w:val="clear" w:color="auto" w:fill="auto"/>
          </w:tcPr>
          <w:p w14:paraId="0C93DF87" w14:textId="3CA728DC" w:rsidR="00242A29" w:rsidRDefault="00242A29">
            <w:pPr>
              <w:pStyle w:val="Caption"/>
              <w:jc w:val="left"/>
            </w:pPr>
            <w:r>
              <w:t xml:space="preserve">BR </w:t>
            </w:r>
            <w:r>
              <w:fldChar w:fldCharType="begin"/>
            </w:r>
            <w:r>
              <w:instrText xml:space="preserve"> SEQ BR \* ARABIC </w:instrText>
            </w:r>
            <w:r>
              <w:fldChar w:fldCharType="separate"/>
            </w:r>
            <w:r w:rsidR="005E1475">
              <w:rPr>
                <w:noProof/>
              </w:rPr>
              <w:t>39</w:t>
            </w:r>
            <w:r>
              <w:fldChar w:fldCharType="end"/>
            </w:r>
          </w:p>
        </w:tc>
        <w:tc>
          <w:tcPr>
            <w:tcW w:w="3904" w:type="pct"/>
            <w:shd w:val="clear" w:color="auto" w:fill="auto"/>
          </w:tcPr>
          <w:p w14:paraId="1FF2E2E9" w14:textId="77777777" w:rsidR="00242A29" w:rsidRDefault="00242A29">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show dialog</w:t>
            </w:r>
            <w:r w:rsidRPr="00386665">
              <w:rPr>
                <w:rFonts w:cs="Arial"/>
                <w:b/>
                <w:szCs w:val="20"/>
                <w:u w:val="single"/>
                <w:lang w:eastAsia="en-US"/>
              </w:rPr>
              <w:t>:</w:t>
            </w:r>
          </w:p>
          <w:p w14:paraId="43F7C635" w14:textId="77777777" w:rsidR="00242A29" w:rsidRDefault="00242A29">
            <w:pPr>
              <w:rPr>
                <w:rFonts w:cs="Arial"/>
                <w:bCs/>
                <w:szCs w:val="20"/>
                <w:lang w:val="vi-VN" w:eastAsia="en-US"/>
              </w:rPr>
            </w:pPr>
            <w:proofErr w:type="spellStart"/>
            <w:r w:rsidRPr="00691CF6">
              <w:rPr>
                <w:rFonts w:cs="Arial"/>
                <w:bCs/>
                <w:szCs w:val="20"/>
                <w:lang w:eastAsia="en-US"/>
              </w:rPr>
              <w:t>Hệ</w:t>
            </w:r>
            <w:proofErr w:type="spellEnd"/>
            <w:r w:rsidRPr="00691CF6">
              <w:rPr>
                <w:rFonts w:cs="Arial"/>
                <w:bCs/>
                <w:szCs w:val="20"/>
                <w:lang w:val="vi-VN" w:eastAsia="en-US"/>
              </w:rPr>
              <w:t xml:space="preserve"> thống sẽ </w:t>
            </w:r>
            <w:proofErr w:type="spellStart"/>
            <w:r w:rsidRPr="00691CF6">
              <w:rPr>
                <w:rFonts w:cs="Arial"/>
                <w:bCs/>
                <w:szCs w:val="20"/>
                <w:lang w:val="vi-VN" w:eastAsia="en-US"/>
              </w:rPr>
              <w:t>show</w:t>
            </w:r>
            <w:proofErr w:type="spellEnd"/>
            <w:r w:rsidRPr="00691CF6">
              <w:rPr>
                <w:rFonts w:cs="Arial"/>
                <w:bCs/>
                <w:szCs w:val="20"/>
                <w:lang w:val="vi-VN" w:eastAsia="en-US"/>
              </w:rPr>
              <w:t xml:space="preserve"> </w:t>
            </w:r>
            <w:proofErr w:type="spellStart"/>
            <w:r w:rsidRPr="00691CF6">
              <w:rPr>
                <w:rFonts w:cs="Arial"/>
                <w:bCs/>
                <w:szCs w:val="20"/>
                <w:lang w:val="vi-VN" w:eastAsia="en-US"/>
              </w:rPr>
              <w:t>dialog</w:t>
            </w:r>
            <w:proofErr w:type="spellEnd"/>
            <w:r w:rsidRPr="00691CF6">
              <w:rPr>
                <w:rFonts w:cs="Arial"/>
                <w:bCs/>
                <w:szCs w:val="20"/>
                <w:lang w:val="vi-VN" w:eastAsia="en-US"/>
              </w:rPr>
              <w:t xml:space="preserve"> với nội dung sau:</w:t>
            </w:r>
          </w:p>
          <w:p w14:paraId="137BB6A0" w14:textId="77777777" w:rsidR="00242A29" w:rsidRDefault="00242A29">
            <w:pPr>
              <w:pStyle w:val="BulletList1"/>
            </w:pPr>
            <w:proofErr w:type="spellStart"/>
            <w:r>
              <w:t>Màn</w:t>
            </w:r>
            <w:proofErr w:type="spellEnd"/>
            <w:r>
              <w:t xml:space="preserve"> </w:t>
            </w:r>
            <w:proofErr w:type="spellStart"/>
            <w:r>
              <w:t>hình</w:t>
            </w:r>
            <w:proofErr w:type="spellEnd"/>
            <w:r>
              <w:t>:</w:t>
            </w:r>
          </w:p>
          <w:p w14:paraId="0C19C3A9" w14:textId="77777777" w:rsidR="00242A29" w:rsidRDefault="00242A29">
            <w:pPr>
              <w:rPr>
                <w:rFonts w:cs="Arial"/>
                <w:bCs/>
                <w:szCs w:val="20"/>
                <w:lang w:val="vi-VN" w:eastAsia="en-US"/>
              </w:rPr>
            </w:pPr>
            <w:r w:rsidRPr="00691CF6">
              <w:rPr>
                <w:rFonts w:cs="Arial"/>
                <w:bCs/>
                <w:noProof/>
                <w:szCs w:val="20"/>
                <w:lang w:val="vi-VN" w:eastAsia="en-US"/>
              </w:rPr>
              <w:drawing>
                <wp:inline distT="0" distB="0" distL="0" distR="0" wp14:anchorId="5D64834F" wp14:editId="740E60B6">
                  <wp:extent cx="3067072" cy="1905014"/>
                  <wp:effectExtent l="0" t="0" r="0" b="0"/>
                  <wp:docPr id="53913391" name="Picture 5391339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3391" name="Picture 1" descr="A screenshot of a chat&#10;&#10;Description automatically generated"/>
                          <pic:cNvPicPr/>
                        </pic:nvPicPr>
                        <pic:blipFill>
                          <a:blip r:embed="rId56"/>
                          <a:stretch>
                            <a:fillRect/>
                          </a:stretch>
                        </pic:blipFill>
                        <pic:spPr>
                          <a:xfrm>
                            <a:off x="0" y="0"/>
                            <a:ext cx="3067072" cy="1905014"/>
                          </a:xfrm>
                          <a:prstGeom prst="rect">
                            <a:avLst/>
                          </a:prstGeom>
                        </pic:spPr>
                      </pic:pic>
                    </a:graphicData>
                  </a:graphic>
                </wp:inline>
              </w:drawing>
            </w:r>
          </w:p>
          <w:p w14:paraId="5373F253" w14:textId="77777777" w:rsidR="00242A29" w:rsidRDefault="00242A29">
            <w:pPr>
              <w:pStyle w:val="Level2"/>
            </w:pPr>
            <w:r>
              <w:t>Title: “Điền lý do”</w:t>
            </w:r>
          </w:p>
          <w:p w14:paraId="22244261" w14:textId="77777777" w:rsidR="00242A29" w:rsidRDefault="00242A29">
            <w:pPr>
              <w:pStyle w:val="Level2"/>
            </w:pPr>
            <w:r>
              <w:t>Message: “Xin hãy điền lý do và xác nhận từ chối”</w:t>
            </w:r>
          </w:p>
          <w:p w14:paraId="6413501D" w14:textId="77777777" w:rsidR="00242A29" w:rsidRDefault="00242A29">
            <w:pPr>
              <w:pStyle w:val="Level2"/>
            </w:pPr>
            <w:r>
              <w:t>Dialog Type: “Hủy bỏ/từ chối”</w:t>
            </w:r>
          </w:p>
          <w:p w14:paraId="53F5504F" w14:textId="2ACE6C8B" w:rsidR="00242A29" w:rsidRPr="00341139" w:rsidRDefault="00242A29">
            <w:pPr>
              <w:pStyle w:val="BulletList1"/>
            </w:pPr>
            <w:r w:rsidRPr="005E0A80">
              <w:rPr>
                <w:lang w:val="vi-VN"/>
              </w:rPr>
              <w:t>Trường hợp NSD bỏ</w:t>
            </w:r>
            <w:r>
              <w:rPr>
                <w:lang w:val="vi-VN"/>
              </w:rPr>
              <w:t xml:space="preserve"> trống không điền lý do hệ thống sẽ disable button “Từ chối” và hiện error </w:t>
            </w:r>
            <w:proofErr w:type="spellStart"/>
            <w:r>
              <w:rPr>
                <w:lang w:val="vi-VN"/>
              </w:rPr>
              <w:t>message</w:t>
            </w:r>
            <w:proofErr w:type="spellEnd"/>
            <w:r>
              <w:rPr>
                <w:lang w:val="vi-VN"/>
              </w:rPr>
              <w:t xml:space="preserve"> </w:t>
            </w:r>
            <w:proofErr w:type="spellStart"/>
            <w:r>
              <w:rPr>
                <w:lang w:val="vi-VN"/>
              </w:rPr>
              <w:t>thep</w:t>
            </w:r>
            <w:proofErr w:type="spellEnd"/>
            <w:r>
              <w:rPr>
                <w:lang w:val="vi-VN"/>
              </w:rPr>
              <w:t xml:space="preserve"> </w:t>
            </w:r>
            <w:proofErr w:type="spellStart"/>
            <w:r>
              <w:rPr>
                <w:lang w:val="vi-VN"/>
              </w:rPr>
              <w:t>template</w:t>
            </w:r>
            <w:proofErr w:type="spellEnd"/>
            <w:r>
              <w:rPr>
                <w:lang w:val="vi-VN"/>
              </w:rPr>
              <w:t xml:space="preserve"> </w:t>
            </w:r>
            <w:r>
              <w:rPr>
                <w:lang w:val="vi-VN"/>
              </w:rPr>
              <w:fldChar w:fldCharType="begin"/>
            </w:r>
            <w:r>
              <w:rPr>
                <w:lang w:val="vi-VN"/>
              </w:rPr>
              <w:instrText xml:space="preserve"> REF _Ref151368894 \h </w:instrText>
            </w:r>
            <w:r>
              <w:rPr>
                <w:lang w:val="vi-VN"/>
              </w:rPr>
            </w:r>
            <w:r>
              <w:rPr>
                <w:lang w:val="vi-VN"/>
              </w:rPr>
              <w:fldChar w:fldCharType="separate"/>
            </w:r>
            <w:r w:rsidR="005E1475" w:rsidRPr="005E0A80">
              <w:rPr>
                <w:lang w:val="vi-VN"/>
              </w:rPr>
              <w:t xml:space="preserve">MSG </w:t>
            </w:r>
            <w:r w:rsidR="005E1475" w:rsidRPr="005E0A80">
              <w:rPr>
                <w:noProof/>
                <w:lang w:val="vi-VN"/>
              </w:rPr>
              <w:t>1</w:t>
            </w:r>
            <w:r w:rsidR="005E1475">
              <w:rPr>
                <w:lang w:val="vi-VN"/>
              </w:rPr>
              <w:t>. “Trường dữ liệu này không được bỏ trống”</w:t>
            </w:r>
            <w:r>
              <w:rPr>
                <w:lang w:val="vi-VN"/>
              </w:rPr>
              <w:fldChar w:fldCharType="end"/>
            </w:r>
          </w:p>
          <w:p w14:paraId="0516D67F" w14:textId="77777777" w:rsidR="00242A29" w:rsidRPr="00341139" w:rsidRDefault="00242A29">
            <w:pPr>
              <w:pStyle w:val="BulletList1"/>
            </w:pPr>
            <w:r w:rsidRPr="00341139">
              <w:t xml:space="preserve">Trường </w:t>
            </w:r>
            <w:proofErr w:type="spellStart"/>
            <w:r w:rsidRPr="00341139">
              <w:t>hợp</w:t>
            </w:r>
            <w:proofErr w:type="spellEnd"/>
            <w:r w:rsidRPr="00341139">
              <w:t xml:space="preserve"> NSD click button “</w:t>
            </w:r>
            <w:proofErr w:type="spellStart"/>
            <w:r>
              <w:t>Từ</w:t>
            </w:r>
            <w:proofErr w:type="spellEnd"/>
            <w:r>
              <w:rPr>
                <w:lang w:val="vi-VN"/>
              </w:rPr>
              <w:t xml:space="preserve"> chối</w:t>
            </w:r>
            <w:r w:rsidRPr="00341139">
              <w:t xml:space="preserve">” </w:t>
            </w:r>
            <w:proofErr w:type="spellStart"/>
            <w:r w:rsidRPr="00341139">
              <w:t>và</w:t>
            </w:r>
            <w:proofErr w:type="spellEnd"/>
            <w:r w:rsidRPr="00341139">
              <w:t xml:space="preserve"> </w:t>
            </w:r>
            <w:proofErr w:type="spellStart"/>
            <w:r w:rsidRPr="00341139">
              <w:t>điền</w:t>
            </w:r>
            <w:proofErr w:type="spellEnd"/>
            <w:r w:rsidRPr="00341139">
              <w:t xml:space="preserve"> </w:t>
            </w:r>
            <w:proofErr w:type="spellStart"/>
            <w:r w:rsidRPr="00341139">
              <w:t>đầy</w:t>
            </w:r>
            <w:proofErr w:type="spellEnd"/>
            <w:r w:rsidRPr="00341139">
              <w:t xml:space="preserve"> </w:t>
            </w:r>
            <w:proofErr w:type="spellStart"/>
            <w:r w:rsidRPr="00341139">
              <w:t>đủ</w:t>
            </w:r>
            <w:proofErr w:type="spellEnd"/>
            <w:r w:rsidRPr="00341139">
              <w:t xml:space="preserve"> </w:t>
            </w:r>
            <w:proofErr w:type="spellStart"/>
            <w:r w:rsidRPr="00341139">
              <w:t>lý</w:t>
            </w:r>
            <w:proofErr w:type="spellEnd"/>
            <w:r w:rsidRPr="00341139">
              <w:t xml:space="preserve"> do </w:t>
            </w:r>
            <w:proofErr w:type="spellStart"/>
            <w:r w:rsidRPr="00341139">
              <w:t>thì</w:t>
            </w:r>
            <w:proofErr w:type="spellEnd"/>
            <w:r w:rsidRPr="00341139">
              <w:t xml:space="preserve"> </w:t>
            </w:r>
            <w:proofErr w:type="spellStart"/>
            <w:r w:rsidRPr="00341139">
              <w:t>thực</w:t>
            </w:r>
            <w:proofErr w:type="spellEnd"/>
            <w:r w:rsidRPr="00341139">
              <w:t xml:space="preserve"> </w:t>
            </w:r>
            <w:proofErr w:type="spellStart"/>
            <w:r w:rsidRPr="00341139">
              <w:t>hiên</w:t>
            </w:r>
            <w:proofErr w:type="spellEnd"/>
            <w:r w:rsidRPr="00341139">
              <w:t xml:space="preserve"> </w:t>
            </w:r>
            <w:proofErr w:type="spellStart"/>
            <w:r w:rsidRPr="00341139">
              <w:t>từ</w:t>
            </w:r>
            <w:proofErr w:type="spellEnd"/>
            <w:r w:rsidRPr="00341139">
              <w:t xml:space="preserve"> </w:t>
            </w:r>
            <w:proofErr w:type="spellStart"/>
            <w:proofErr w:type="gramStart"/>
            <w:r w:rsidRPr="00341139">
              <w:t>chối</w:t>
            </w:r>
            <w:proofErr w:type="spellEnd"/>
            <w:proofErr w:type="gramEnd"/>
            <w:r w:rsidRPr="00341139">
              <w:t xml:space="preserve"> </w:t>
            </w:r>
          </w:p>
          <w:p w14:paraId="582F79E9" w14:textId="77777777" w:rsidR="00242A29" w:rsidRPr="00663D80" w:rsidRDefault="00242A29">
            <w:pPr>
              <w:pStyle w:val="BulletList1"/>
            </w:pPr>
            <w:r w:rsidRPr="00341139">
              <w:t xml:space="preserve">Trường </w:t>
            </w:r>
            <w:proofErr w:type="spellStart"/>
            <w:r w:rsidRPr="00341139">
              <w:t>hợp</w:t>
            </w:r>
            <w:proofErr w:type="spellEnd"/>
            <w:r w:rsidRPr="00341139">
              <w:t xml:space="preserve"> NSD click </w:t>
            </w:r>
            <w:proofErr w:type="spellStart"/>
            <w:r w:rsidRPr="00341139">
              <w:t>vào</w:t>
            </w:r>
            <w:proofErr w:type="spellEnd"/>
            <w:r w:rsidRPr="00341139">
              <w:t xml:space="preserve"> “x” </w:t>
            </w:r>
            <w:proofErr w:type="spellStart"/>
            <w:r w:rsidRPr="00341139">
              <w:t>hoặc</w:t>
            </w:r>
            <w:proofErr w:type="spellEnd"/>
            <w:r w:rsidRPr="00341139">
              <w:t xml:space="preserve"> button “</w:t>
            </w:r>
            <w:proofErr w:type="spellStart"/>
            <w:r>
              <w:t>Hủy</w:t>
            </w:r>
            <w:proofErr w:type="spellEnd"/>
            <w:r>
              <w:rPr>
                <w:lang w:val="vi-VN"/>
              </w:rPr>
              <w:t xml:space="preserve"> bỏ</w:t>
            </w:r>
            <w:r w:rsidRPr="00341139">
              <w:t xml:space="preserve">” dialog </w:t>
            </w:r>
            <w:proofErr w:type="spellStart"/>
            <w:r w:rsidRPr="00341139">
              <w:t>sẽ</w:t>
            </w:r>
            <w:proofErr w:type="spellEnd"/>
            <w:r w:rsidRPr="00341139">
              <w:t xml:space="preserve"> </w:t>
            </w:r>
            <w:proofErr w:type="spellStart"/>
            <w:r w:rsidRPr="00341139">
              <w:t>được</w:t>
            </w:r>
            <w:proofErr w:type="spellEnd"/>
            <w:r w:rsidRPr="00341139">
              <w:t xml:space="preserve"> </w:t>
            </w:r>
            <w:proofErr w:type="spellStart"/>
            <w:r w:rsidRPr="00341139">
              <w:t>đóng</w:t>
            </w:r>
            <w:proofErr w:type="spellEnd"/>
            <w:r w:rsidRPr="00341139">
              <w:t xml:space="preserve"> </w:t>
            </w:r>
            <w:proofErr w:type="spellStart"/>
            <w:r w:rsidRPr="00341139">
              <w:t>lại</w:t>
            </w:r>
            <w:proofErr w:type="spellEnd"/>
          </w:p>
        </w:tc>
      </w:tr>
      <w:tr w:rsidR="00242A29" w:rsidRPr="005E0A80" w14:paraId="25919742" w14:textId="77777777">
        <w:trPr>
          <w:trHeight w:val="253"/>
        </w:trPr>
        <w:tc>
          <w:tcPr>
            <w:tcW w:w="548" w:type="pct"/>
          </w:tcPr>
          <w:p w14:paraId="262099B5" w14:textId="77777777" w:rsidR="00242A29" w:rsidRDefault="00242A29">
            <w:pPr>
              <w:rPr>
                <w:rFonts w:cs="Arial"/>
                <w:szCs w:val="20"/>
                <w:lang w:val="vi-VN" w:eastAsia="en-US"/>
              </w:rPr>
            </w:pPr>
          </w:p>
          <w:p w14:paraId="4BB5847A" w14:textId="77777777" w:rsidR="00242A29" w:rsidRPr="00AF0A75" w:rsidRDefault="00242A29">
            <w:pPr>
              <w:rPr>
                <w:rFonts w:cs="Arial"/>
                <w:szCs w:val="20"/>
                <w:lang w:val="vi-VN" w:eastAsia="en-US"/>
              </w:rPr>
            </w:pPr>
            <w:r>
              <w:rPr>
                <w:rFonts w:cs="Arial"/>
                <w:szCs w:val="20"/>
                <w:lang w:val="vi-VN" w:eastAsia="en-US"/>
              </w:rPr>
              <w:t>(4)</w:t>
            </w:r>
          </w:p>
        </w:tc>
        <w:tc>
          <w:tcPr>
            <w:tcW w:w="548" w:type="pct"/>
            <w:shd w:val="clear" w:color="auto" w:fill="auto"/>
          </w:tcPr>
          <w:p w14:paraId="0DA8205A" w14:textId="3F513CD9" w:rsidR="00242A29" w:rsidRDefault="00242A29">
            <w:pPr>
              <w:pStyle w:val="Caption"/>
              <w:jc w:val="left"/>
            </w:pPr>
            <w:r>
              <w:t xml:space="preserve">BR </w:t>
            </w:r>
            <w:r>
              <w:fldChar w:fldCharType="begin"/>
            </w:r>
            <w:r>
              <w:instrText xml:space="preserve"> SEQ BR \* ARABIC </w:instrText>
            </w:r>
            <w:r>
              <w:fldChar w:fldCharType="separate"/>
            </w:r>
            <w:r w:rsidR="005E1475">
              <w:rPr>
                <w:noProof/>
              </w:rPr>
              <w:t>40</w:t>
            </w:r>
            <w:r>
              <w:fldChar w:fldCharType="end"/>
            </w:r>
          </w:p>
          <w:p w14:paraId="05EDE2FB" w14:textId="77777777" w:rsidR="00242A29" w:rsidRPr="00516C12" w:rsidRDefault="00242A29">
            <w:pPr>
              <w:pStyle w:val="BRTitle"/>
            </w:pPr>
          </w:p>
        </w:tc>
        <w:tc>
          <w:tcPr>
            <w:tcW w:w="3904" w:type="pct"/>
            <w:shd w:val="clear" w:color="auto" w:fill="auto"/>
          </w:tcPr>
          <w:p w14:paraId="12297933" w14:textId="77777777" w:rsidR="00242A29" w:rsidRDefault="00242A29">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từ chối</w:t>
            </w:r>
            <w:r w:rsidRPr="00386665">
              <w:rPr>
                <w:rFonts w:cs="Arial"/>
                <w:b/>
                <w:szCs w:val="20"/>
                <w:u w:val="single"/>
                <w:lang w:eastAsia="en-US"/>
              </w:rPr>
              <w:t>:</w:t>
            </w:r>
          </w:p>
          <w:p w14:paraId="5C1B4DFA" w14:textId="77777777" w:rsidR="00242A29" w:rsidRPr="00391836" w:rsidRDefault="00242A29">
            <w:pPr>
              <w:pStyle w:val="Level2"/>
              <w:numPr>
                <w:ilvl w:val="0"/>
                <w:numId w:val="0"/>
              </w:numPr>
            </w:pPr>
            <w:r w:rsidRPr="00391836">
              <w:t>Hệ thống thực hiện logic sau:</w:t>
            </w:r>
          </w:p>
          <w:p w14:paraId="1E8B4F5B" w14:textId="6C101A6C" w:rsidR="00242A29" w:rsidRDefault="00242A29">
            <w:pPr>
              <w:pStyle w:val="BulletList1"/>
              <w:numPr>
                <w:ilvl w:val="0"/>
                <w:numId w:val="0"/>
              </w:numPr>
              <w:ind w:left="360" w:hanging="360"/>
              <w:rPr>
                <w:lang w:val="vi-VN"/>
              </w:rPr>
            </w:pPr>
            <w:r w:rsidRPr="005E0A80">
              <w:rPr>
                <w:lang w:val="vi-VN"/>
              </w:rPr>
              <w:t>Hệ</w:t>
            </w:r>
            <w:r>
              <w:rPr>
                <w:lang w:val="vi-VN"/>
              </w:rPr>
              <w:t xml:space="preserve"> thống sẽ cập nhật đơn xin nghỉ phép với [</w:t>
            </w:r>
            <w:proofErr w:type="spellStart"/>
            <w:r>
              <w:rPr>
                <w:lang w:val="vi-VN"/>
              </w:rPr>
              <w:t>Status</w:t>
            </w:r>
            <w:proofErr w:type="spellEnd"/>
            <w:r>
              <w:rPr>
                <w:lang w:val="vi-VN"/>
              </w:rPr>
              <w:t xml:space="preserve">] = “Đã từ chối bởi </w:t>
            </w:r>
            <w:proofErr w:type="spellStart"/>
            <w:r w:rsidR="006E3DD4">
              <w:rPr>
                <w:lang w:val="vi-VN"/>
              </w:rPr>
              <w:t>Hr</w:t>
            </w:r>
            <w:proofErr w:type="spellEnd"/>
            <w:r>
              <w:rPr>
                <w:lang w:val="vi-VN"/>
              </w:rPr>
              <w:t>”</w:t>
            </w:r>
          </w:p>
          <w:p w14:paraId="6170203C" w14:textId="42263AF7" w:rsidR="00242A29" w:rsidRPr="001F49D8" w:rsidRDefault="00242A29">
            <w:pPr>
              <w:pStyle w:val="BulletList1"/>
              <w:numPr>
                <w:ilvl w:val="0"/>
                <w:numId w:val="0"/>
              </w:numPr>
              <w:ind w:left="360" w:hanging="360"/>
              <w:rPr>
                <w:lang w:val="vi-VN"/>
              </w:rPr>
            </w:pPr>
            <w:r>
              <w:rPr>
                <w:lang w:val="vi-VN"/>
              </w:rPr>
              <w:t xml:space="preserve">Hệ thống sẽ gửi một thông báo về cho nhân viên đơn đã bị từ chối bởi </w:t>
            </w:r>
            <w:proofErr w:type="spellStart"/>
            <w:r w:rsidR="006E3DD4">
              <w:rPr>
                <w:lang w:val="vi-VN"/>
              </w:rPr>
              <w:t>hr</w:t>
            </w:r>
            <w:proofErr w:type="spellEnd"/>
            <w:r w:rsidR="006E3DD4">
              <w:rPr>
                <w:lang w:val="vi-VN"/>
              </w:rPr>
              <w:t xml:space="preserve"> </w:t>
            </w:r>
            <w:r>
              <w:rPr>
                <w:lang w:val="vi-VN"/>
              </w:rPr>
              <w:t xml:space="preserve">theo </w:t>
            </w:r>
            <w:proofErr w:type="spellStart"/>
            <w:r>
              <w:rPr>
                <w:lang w:val="vi-VN"/>
              </w:rPr>
              <w:t>template</w:t>
            </w:r>
            <w:proofErr w:type="spellEnd"/>
            <w:r w:rsidR="006E3DD4">
              <w:rPr>
                <w:lang w:val="vi-VN"/>
              </w:rPr>
              <w:t xml:space="preserve"> </w:t>
            </w:r>
            <w:r w:rsidR="006E3DD4">
              <w:rPr>
                <w:lang w:val="vi-VN"/>
              </w:rPr>
              <w:fldChar w:fldCharType="begin"/>
            </w:r>
            <w:r w:rsidR="006E3DD4">
              <w:rPr>
                <w:lang w:val="vi-VN"/>
              </w:rPr>
              <w:instrText xml:space="preserve"> REF _Ref155042005 \h </w:instrText>
            </w:r>
            <w:r w:rsidR="006E3DD4">
              <w:rPr>
                <w:lang w:val="vi-VN"/>
              </w:rPr>
            </w:r>
            <w:r w:rsidR="006E3DD4">
              <w:rPr>
                <w:lang w:val="vi-VN"/>
              </w:rPr>
              <w:fldChar w:fldCharType="separate"/>
            </w:r>
            <w:proofErr w:type="spellStart"/>
            <w:r w:rsidR="005E1475" w:rsidRPr="005E0A80">
              <w:rPr>
                <w:lang w:val="vi-VN"/>
              </w:rPr>
              <w:t>Notice</w:t>
            </w:r>
            <w:proofErr w:type="spellEnd"/>
            <w:r w:rsidR="005E1475" w:rsidRPr="005E0A80">
              <w:rPr>
                <w:lang w:val="vi-VN"/>
              </w:rPr>
              <w:t xml:space="preserve"> </w:t>
            </w:r>
            <w:r w:rsidR="005E1475" w:rsidRPr="005E0A80">
              <w:rPr>
                <w:noProof/>
                <w:lang w:val="vi-VN"/>
              </w:rPr>
              <w:t>4</w:t>
            </w:r>
            <w:r w:rsidR="005E1475">
              <w:rPr>
                <w:lang w:val="vi-VN"/>
              </w:rPr>
              <w:t>.[</w:t>
            </w:r>
            <w:proofErr w:type="spellStart"/>
            <w:r w:rsidR="005E1475">
              <w:rPr>
                <w:lang w:val="vi-VN"/>
              </w:rPr>
              <w:t>HRName</w:t>
            </w:r>
            <w:proofErr w:type="spellEnd"/>
            <w:r w:rsidR="005E1475">
              <w:rPr>
                <w:lang w:val="vi-VN"/>
              </w:rPr>
              <w:t>] đã từ chối [</w:t>
            </w:r>
            <w:proofErr w:type="spellStart"/>
            <w:r w:rsidR="005E1475">
              <w:rPr>
                <w:lang w:val="vi-VN"/>
              </w:rPr>
              <w:t>LeaveRequestID</w:t>
            </w:r>
            <w:proofErr w:type="spellEnd"/>
            <w:r w:rsidR="005E1475">
              <w:rPr>
                <w:lang w:val="vi-VN"/>
              </w:rPr>
              <w:t xml:space="preserve">] của bạn với lý do </w:t>
            </w:r>
            <w:proofErr w:type="spellStart"/>
            <w:r w:rsidR="005E1475" w:rsidRPr="00155605">
              <w:rPr>
                <w:u w:val="single"/>
                <w:lang w:val="vi-VN"/>
              </w:rPr>
              <w:t>link</w:t>
            </w:r>
            <w:proofErr w:type="spellEnd"/>
            <w:r w:rsidR="006E3DD4">
              <w:rPr>
                <w:lang w:val="vi-VN"/>
              </w:rPr>
              <w:fldChar w:fldCharType="end"/>
            </w:r>
            <w:r w:rsidR="006E3DD4" w:rsidRPr="001F49D8">
              <w:rPr>
                <w:lang w:val="vi-VN"/>
              </w:rPr>
              <w:t xml:space="preserve"> </w:t>
            </w:r>
          </w:p>
        </w:tc>
      </w:tr>
    </w:tbl>
    <w:p w14:paraId="231B0DCC" w14:textId="77777777" w:rsidR="00242A29" w:rsidRPr="005E0A80" w:rsidRDefault="00242A29" w:rsidP="00242A29">
      <w:pPr>
        <w:rPr>
          <w:lang w:val="vi-VN" w:eastAsia="en-US"/>
        </w:rPr>
      </w:pPr>
    </w:p>
    <w:p w14:paraId="080A72C6" w14:textId="40EA4B10" w:rsidR="00386314" w:rsidRDefault="00923873" w:rsidP="00386314">
      <w:pPr>
        <w:pStyle w:val="Heading2"/>
      </w:pPr>
      <w:bookmarkStart w:id="103" w:name="_Toc155375238"/>
      <w:r>
        <w:t>Quản</w:t>
      </w:r>
      <w:r>
        <w:rPr>
          <w:lang w:val="vi-VN"/>
        </w:rPr>
        <w:t xml:space="preserve"> lý đ</w:t>
      </w:r>
      <w:proofErr w:type="spellStart"/>
      <w:r w:rsidR="00386314">
        <w:t>ăng</w:t>
      </w:r>
      <w:proofErr w:type="spellEnd"/>
      <w:r w:rsidR="00386314">
        <w:t xml:space="preserve"> </w:t>
      </w:r>
      <w:proofErr w:type="spellStart"/>
      <w:r w:rsidR="00386314">
        <w:t>ký</w:t>
      </w:r>
      <w:proofErr w:type="spellEnd"/>
      <w:r w:rsidR="00386314">
        <w:t xml:space="preserve"> </w:t>
      </w:r>
      <w:proofErr w:type="spellStart"/>
      <w:r w:rsidR="00386314">
        <w:t>lịch</w:t>
      </w:r>
      <w:bookmarkEnd w:id="103"/>
      <w:proofErr w:type="spellEnd"/>
    </w:p>
    <w:p w14:paraId="5655562B" w14:textId="559464D6" w:rsidR="00923873" w:rsidRDefault="00923873" w:rsidP="00923873">
      <w:pPr>
        <w:pStyle w:val="Heading3"/>
      </w:pPr>
      <w:bookmarkStart w:id="104" w:name="_Toc155375239"/>
      <w:r>
        <w:t xml:space="preserve">Cài </w:t>
      </w:r>
      <w:proofErr w:type="spellStart"/>
      <w:r>
        <w:t>đặt</w:t>
      </w:r>
      <w:proofErr w:type="spellEnd"/>
      <w:r>
        <w:t xml:space="preserve"> </w:t>
      </w:r>
      <w:proofErr w:type="spellStart"/>
      <w:r>
        <w:t>lịch</w:t>
      </w:r>
      <w:bookmarkEnd w:id="104"/>
      <w:proofErr w:type="spell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4651FC" w:rsidRPr="00516C12" w14:paraId="49010EBC" w14:textId="77777777">
        <w:tc>
          <w:tcPr>
            <w:tcW w:w="957" w:type="pct"/>
            <w:shd w:val="clear" w:color="auto" w:fill="D9D9D9" w:themeFill="background1" w:themeFillShade="D9"/>
          </w:tcPr>
          <w:p w14:paraId="636D58B1" w14:textId="77777777" w:rsidR="004651FC" w:rsidRPr="00516C12" w:rsidRDefault="004651FC">
            <w:pPr>
              <w:rPr>
                <w:rFonts w:cs="Arial"/>
                <w:b/>
              </w:rPr>
            </w:pPr>
            <w:r w:rsidRPr="00516C12">
              <w:rPr>
                <w:rFonts w:cs="Arial"/>
                <w:b/>
              </w:rPr>
              <w:t>Objective</w:t>
            </w:r>
          </w:p>
        </w:tc>
        <w:tc>
          <w:tcPr>
            <w:tcW w:w="4043" w:type="pct"/>
          </w:tcPr>
          <w:p w14:paraId="74F07D3A" w14:textId="1F1C3857" w:rsidR="004651FC" w:rsidRPr="006C701A" w:rsidRDefault="004651FC">
            <w:pPr>
              <w:rPr>
                <w:rFonts w:cs="Arial"/>
                <w:lang w:val="vi-VN"/>
              </w:rPr>
            </w:pPr>
            <w:proofErr w:type="spellStart"/>
            <w:r>
              <w:t>Tính</w:t>
            </w:r>
            <w:proofErr w:type="spellEnd"/>
            <w:r>
              <w:rPr>
                <w:lang w:val="vi-VN"/>
              </w:rPr>
              <w:t xml:space="preserve"> năng cho phép </w:t>
            </w:r>
            <w:proofErr w:type="spellStart"/>
            <w:r>
              <w:rPr>
                <w:lang w:val="vi-VN"/>
              </w:rPr>
              <w:t>actor</w:t>
            </w:r>
            <w:proofErr w:type="spellEnd"/>
            <w:r>
              <w:rPr>
                <w:lang w:val="vi-VN"/>
              </w:rPr>
              <w:t xml:space="preserve"> cấu hình việc đăng ký lịch</w:t>
            </w:r>
          </w:p>
        </w:tc>
      </w:tr>
      <w:tr w:rsidR="004651FC" w:rsidRPr="00516C12" w14:paraId="01C999A3" w14:textId="77777777">
        <w:tc>
          <w:tcPr>
            <w:tcW w:w="957" w:type="pct"/>
            <w:shd w:val="clear" w:color="auto" w:fill="D9D9D9" w:themeFill="background1" w:themeFillShade="D9"/>
          </w:tcPr>
          <w:p w14:paraId="489F1518" w14:textId="77777777" w:rsidR="004651FC" w:rsidRPr="00516C12" w:rsidRDefault="004651FC">
            <w:pPr>
              <w:rPr>
                <w:rFonts w:cs="Arial"/>
                <w:b/>
              </w:rPr>
            </w:pPr>
            <w:r w:rsidRPr="00516C12">
              <w:rPr>
                <w:rFonts w:cs="Arial"/>
                <w:b/>
              </w:rPr>
              <w:t>Actor</w:t>
            </w:r>
          </w:p>
        </w:tc>
        <w:tc>
          <w:tcPr>
            <w:tcW w:w="4043" w:type="pct"/>
          </w:tcPr>
          <w:p w14:paraId="19F9088C" w14:textId="5DBE4D83" w:rsidR="004651FC" w:rsidRPr="004651FC" w:rsidRDefault="004651FC">
            <w:pPr>
              <w:rPr>
                <w:rFonts w:cs="Arial"/>
                <w:lang w:val="vi-VN"/>
              </w:rPr>
            </w:pPr>
            <w:r>
              <w:t>System</w:t>
            </w:r>
            <w:r>
              <w:rPr>
                <w:lang w:val="vi-VN"/>
              </w:rPr>
              <w:t xml:space="preserve"> admin</w:t>
            </w:r>
          </w:p>
        </w:tc>
      </w:tr>
      <w:tr w:rsidR="004651FC" w:rsidRPr="00516C12" w14:paraId="5E903B34" w14:textId="77777777">
        <w:tc>
          <w:tcPr>
            <w:tcW w:w="957" w:type="pct"/>
            <w:shd w:val="clear" w:color="auto" w:fill="D9D9D9" w:themeFill="background1" w:themeFillShade="D9"/>
          </w:tcPr>
          <w:p w14:paraId="2E17AD3A" w14:textId="77777777" w:rsidR="004651FC" w:rsidRPr="00516C12" w:rsidRDefault="004651FC">
            <w:pPr>
              <w:rPr>
                <w:rFonts w:cs="Arial"/>
                <w:b/>
              </w:rPr>
            </w:pPr>
            <w:r w:rsidRPr="00516C12">
              <w:rPr>
                <w:rFonts w:cs="Arial"/>
                <w:b/>
              </w:rPr>
              <w:t>Trigger</w:t>
            </w:r>
          </w:p>
        </w:tc>
        <w:tc>
          <w:tcPr>
            <w:tcW w:w="4043" w:type="pct"/>
          </w:tcPr>
          <w:p w14:paraId="5D5D4796" w14:textId="7EA28E7E" w:rsidR="004651FC" w:rsidRPr="004651FC" w:rsidRDefault="004651FC">
            <w:pPr>
              <w:rPr>
                <w:rFonts w:cs="Arial"/>
                <w:lang w:val="vi-VN"/>
              </w:rPr>
            </w:pPr>
            <w:r>
              <w:t>Click</w:t>
            </w:r>
            <w:r>
              <w:rPr>
                <w:lang w:val="vi-VN"/>
              </w:rPr>
              <w:t xml:space="preserve"> left menu “Cài đặt lịch”</w:t>
            </w:r>
          </w:p>
        </w:tc>
      </w:tr>
      <w:tr w:rsidR="004651FC" w:rsidRPr="00516C12" w14:paraId="7F720B5B" w14:textId="77777777">
        <w:tc>
          <w:tcPr>
            <w:tcW w:w="957" w:type="pct"/>
            <w:shd w:val="clear" w:color="auto" w:fill="D9D9D9" w:themeFill="background1" w:themeFillShade="D9"/>
          </w:tcPr>
          <w:p w14:paraId="5E3C2171" w14:textId="77777777" w:rsidR="004651FC" w:rsidRPr="00516C12" w:rsidRDefault="004651FC">
            <w:pPr>
              <w:rPr>
                <w:rFonts w:cs="Arial"/>
                <w:b/>
              </w:rPr>
            </w:pPr>
            <w:r w:rsidRPr="00516C12">
              <w:rPr>
                <w:rFonts w:cs="Arial"/>
                <w:b/>
              </w:rPr>
              <w:t>Pre-conditions</w:t>
            </w:r>
          </w:p>
        </w:tc>
        <w:tc>
          <w:tcPr>
            <w:tcW w:w="4043" w:type="pct"/>
          </w:tcPr>
          <w:p w14:paraId="616BCBB0" w14:textId="10856786" w:rsidR="004651FC" w:rsidRPr="00B30AC9" w:rsidRDefault="004651FC">
            <w:pPr>
              <w:pStyle w:val="BulletList1"/>
              <w:numPr>
                <w:ilvl w:val="0"/>
                <w:numId w:val="0"/>
              </w:numPr>
              <w:spacing w:line="360" w:lineRule="auto"/>
              <w:rPr>
                <w:lang w:val="vi-VN"/>
              </w:rPr>
            </w:pPr>
            <w:r>
              <w:rPr>
                <w:lang w:val="vi-VN"/>
              </w:rPr>
              <w:t>Đăng nhập thành công vào hệ thống với actor bên trên</w:t>
            </w:r>
          </w:p>
        </w:tc>
      </w:tr>
      <w:tr w:rsidR="004651FC" w:rsidRPr="00516C12" w14:paraId="6FBB0183" w14:textId="77777777">
        <w:tc>
          <w:tcPr>
            <w:tcW w:w="957" w:type="pct"/>
            <w:shd w:val="clear" w:color="auto" w:fill="D9D9D9" w:themeFill="background1" w:themeFillShade="D9"/>
          </w:tcPr>
          <w:p w14:paraId="552A9BE4" w14:textId="77777777" w:rsidR="004651FC" w:rsidRPr="00516C12" w:rsidRDefault="004651FC">
            <w:pPr>
              <w:rPr>
                <w:rFonts w:cs="Arial"/>
                <w:b/>
              </w:rPr>
            </w:pPr>
            <w:r w:rsidRPr="00516C12">
              <w:rPr>
                <w:rFonts w:cs="Arial"/>
                <w:b/>
              </w:rPr>
              <w:t>Post-condition</w:t>
            </w:r>
          </w:p>
        </w:tc>
        <w:tc>
          <w:tcPr>
            <w:tcW w:w="4043" w:type="pct"/>
          </w:tcPr>
          <w:p w14:paraId="5EAB6127" w14:textId="7F3DF6A2" w:rsidR="004651FC" w:rsidRPr="004651FC" w:rsidRDefault="004651FC">
            <w:pPr>
              <w:rPr>
                <w:rFonts w:cs="Arial"/>
                <w:lang w:val="vi-VN"/>
              </w:rPr>
            </w:pPr>
            <w:r>
              <w:t>Cài</w:t>
            </w:r>
            <w:r>
              <w:rPr>
                <w:lang w:val="vi-VN"/>
              </w:rPr>
              <w:t xml:space="preserve"> đặt lịch thành công</w:t>
            </w:r>
          </w:p>
        </w:tc>
      </w:tr>
    </w:tbl>
    <w:p w14:paraId="346A0C79" w14:textId="77777777" w:rsidR="004651FC" w:rsidRPr="004651FC" w:rsidRDefault="004651FC" w:rsidP="004651FC">
      <w:pPr>
        <w:rPr>
          <w:lang w:val="en-US" w:eastAsia="en-US"/>
        </w:rPr>
      </w:pPr>
    </w:p>
    <w:p w14:paraId="599C75EE" w14:textId="030F2D4D" w:rsidR="00923873" w:rsidRDefault="00923873" w:rsidP="00923873">
      <w:pPr>
        <w:pStyle w:val="Heading3"/>
      </w:pPr>
      <w:bookmarkStart w:id="105" w:name="_Toc155375240"/>
      <w:bookmarkStart w:id="106" w:name="_Ref155383339"/>
      <w:proofErr w:type="spellStart"/>
      <w:r>
        <w:t>Đăng</w:t>
      </w:r>
      <w:proofErr w:type="spellEnd"/>
      <w:r>
        <w:t xml:space="preserve"> </w:t>
      </w:r>
      <w:proofErr w:type="spellStart"/>
      <w:r>
        <w:t>ký</w:t>
      </w:r>
      <w:proofErr w:type="spellEnd"/>
      <w:r>
        <w:t xml:space="preserve"> </w:t>
      </w:r>
      <w:proofErr w:type="spellStart"/>
      <w:r>
        <w:t>lịch</w:t>
      </w:r>
      <w:bookmarkEnd w:id="105"/>
      <w:bookmarkEnd w:id="106"/>
      <w:proofErr w:type="spell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6C701A" w:rsidRPr="00516C12" w14:paraId="470BCB08" w14:textId="77777777">
        <w:tc>
          <w:tcPr>
            <w:tcW w:w="957" w:type="pct"/>
            <w:shd w:val="clear" w:color="auto" w:fill="D9D9D9" w:themeFill="background1" w:themeFillShade="D9"/>
          </w:tcPr>
          <w:p w14:paraId="728819AC" w14:textId="77777777" w:rsidR="006C701A" w:rsidRPr="00516C12" w:rsidRDefault="006C701A">
            <w:pPr>
              <w:rPr>
                <w:rFonts w:cs="Arial"/>
                <w:b/>
              </w:rPr>
            </w:pPr>
            <w:r w:rsidRPr="00516C12">
              <w:rPr>
                <w:rFonts w:cs="Arial"/>
                <w:b/>
              </w:rPr>
              <w:t>Objective</w:t>
            </w:r>
          </w:p>
        </w:tc>
        <w:tc>
          <w:tcPr>
            <w:tcW w:w="4043" w:type="pct"/>
          </w:tcPr>
          <w:p w14:paraId="6A4DD5B1" w14:textId="217B687D" w:rsidR="006C701A" w:rsidRPr="006C701A" w:rsidRDefault="006C701A">
            <w:pPr>
              <w:rPr>
                <w:rFonts w:cs="Arial"/>
                <w:lang w:val="vi-VN"/>
              </w:rPr>
            </w:pPr>
            <w:proofErr w:type="spellStart"/>
            <w:r>
              <w:t>Tính</w:t>
            </w:r>
            <w:proofErr w:type="spellEnd"/>
            <w:r>
              <w:rPr>
                <w:lang w:val="vi-VN"/>
              </w:rPr>
              <w:t xml:space="preserve"> năng cho phép nhân viên đăng ký lịch làm việc theo tuần</w:t>
            </w:r>
          </w:p>
        </w:tc>
      </w:tr>
      <w:tr w:rsidR="006C701A" w:rsidRPr="00516C12" w14:paraId="7C517C11" w14:textId="77777777">
        <w:tc>
          <w:tcPr>
            <w:tcW w:w="957" w:type="pct"/>
            <w:shd w:val="clear" w:color="auto" w:fill="D9D9D9" w:themeFill="background1" w:themeFillShade="D9"/>
          </w:tcPr>
          <w:p w14:paraId="2A78C2AE" w14:textId="77777777" w:rsidR="006C701A" w:rsidRPr="00516C12" w:rsidRDefault="006C701A">
            <w:pPr>
              <w:rPr>
                <w:rFonts w:cs="Arial"/>
                <w:b/>
              </w:rPr>
            </w:pPr>
            <w:r w:rsidRPr="00516C12">
              <w:rPr>
                <w:rFonts w:cs="Arial"/>
                <w:b/>
              </w:rPr>
              <w:t>Actor</w:t>
            </w:r>
          </w:p>
        </w:tc>
        <w:tc>
          <w:tcPr>
            <w:tcW w:w="4043" w:type="pct"/>
          </w:tcPr>
          <w:p w14:paraId="75D15FB4" w14:textId="364AEC7C" w:rsidR="006C701A" w:rsidRPr="006C701A" w:rsidRDefault="006C701A">
            <w:pPr>
              <w:rPr>
                <w:rFonts w:cs="Arial"/>
                <w:lang w:val="vi-VN"/>
              </w:rPr>
            </w:pPr>
            <w:proofErr w:type="spellStart"/>
            <w:r>
              <w:t>Nhân</w:t>
            </w:r>
            <w:proofErr w:type="spellEnd"/>
            <w:r>
              <w:rPr>
                <w:lang w:val="vi-VN"/>
              </w:rPr>
              <w:t xml:space="preserve"> viên</w:t>
            </w:r>
          </w:p>
        </w:tc>
      </w:tr>
      <w:tr w:rsidR="006C701A" w:rsidRPr="00516C12" w14:paraId="27501906" w14:textId="77777777">
        <w:tc>
          <w:tcPr>
            <w:tcW w:w="957" w:type="pct"/>
            <w:shd w:val="clear" w:color="auto" w:fill="D9D9D9" w:themeFill="background1" w:themeFillShade="D9"/>
          </w:tcPr>
          <w:p w14:paraId="5D1185CB" w14:textId="77777777" w:rsidR="006C701A" w:rsidRPr="00516C12" w:rsidRDefault="006C701A">
            <w:pPr>
              <w:rPr>
                <w:rFonts w:cs="Arial"/>
                <w:b/>
              </w:rPr>
            </w:pPr>
            <w:r w:rsidRPr="00516C12">
              <w:rPr>
                <w:rFonts w:cs="Arial"/>
                <w:b/>
              </w:rPr>
              <w:t>Trigger</w:t>
            </w:r>
          </w:p>
        </w:tc>
        <w:tc>
          <w:tcPr>
            <w:tcW w:w="4043" w:type="pct"/>
          </w:tcPr>
          <w:p w14:paraId="0446B310" w14:textId="7477E2B1" w:rsidR="006C701A" w:rsidRPr="006C701A" w:rsidRDefault="006C701A">
            <w:pPr>
              <w:rPr>
                <w:rFonts w:cs="Arial"/>
                <w:lang w:val="vi-VN"/>
              </w:rPr>
            </w:pPr>
            <w:r>
              <w:t>Click</w:t>
            </w:r>
            <w:r>
              <w:rPr>
                <w:lang w:val="vi-VN"/>
              </w:rPr>
              <w:t xml:space="preserve"> vào left menu “Đăng ký lịch” </w:t>
            </w:r>
          </w:p>
        </w:tc>
      </w:tr>
      <w:tr w:rsidR="006C701A" w:rsidRPr="00516C12" w14:paraId="090B4961" w14:textId="77777777">
        <w:tc>
          <w:tcPr>
            <w:tcW w:w="957" w:type="pct"/>
            <w:shd w:val="clear" w:color="auto" w:fill="D9D9D9" w:themeFill="background1" w:themeFillShade="D9"/>
          </w:tcPr>
          <w:p w14:paraId="46DCB519" w14:textId="77777777" w:rsidR="006C701A" w:rsidRPr="00516C12" w:rsidRDefault="006C701A">
            <w:pPr>
              <w:rPr>
                <w:rFonts w:cs="Arial"/>
                <w:b/>
              </w:rPr>
            </w:pPr>
            <w:r w:rsidRPr="00516C12">
              <w:rPr>
                <w:rFonts w:cs="Arial"/>
                <w:b/>
              </w:rPr>
              <w:t>Pre-conditions</w:t>
            </w:r>
          </w:p>
        </w:tc>
        <w:tc>
          <w:tcPr>
            <w:tcW w:w="4043" w:type="pct"/>
          </w:tcPr>
          <w:p w14:paraId="6EEA604F" w14:textId="77777777" w:rsidR="006C701A" w:rsidRDefault="006C701A">
            <w:pPr>
              <w:pStyle w:val="BulletList1"/>
              <w:numPr>
                <w:ilvl w:val="0"/>
                <w:numId w:val="0"/>
              </w:numPr>
              <w:spacing w:line="360" w:lineRule="auto"/>
              <w:rPr>
                <w:lang w:val="vi-VN"/>
              </w:rPr>
            </w:pPr>
            <w:r>
              <w:rPr>
                <w:lang w:val="vi-VN"/>
              </w:rPr>
              <w:t>Đăng nhập thành công vào hệ thống với actor bên trên</w:t>
            </w:r>
          </w:p>
          <w:p w14:paraId="1C1C6995" w14:textId="54B7C575" w:rsidR="006C701A" w:rsidRPr="00B30AC9" w:rsidRDefault="006C701A">
            <w:pPr>
              <w:pStyle w:val="BulletList1"/>
              <w:numPr>
                <w:ilvl w:val="0"/>
                <w:numId w:val="0"/>
              </w:numPr>
              <w:spacing w:line="360" w:lineRule="auto"/>
              <w:rPr>
                <w:lang w:val="vi-VN"/>
              </w:rPr>
            </w:pPr>
            <w:r>
              <w:rPr>
                <w:lang w:val="vi-VN"/>
              </w:rPr>
              <w:t>[EmpStatus] = “intern”</w:t>
            </w:r>
          </w:p>
        </w:tc>
      </w:tr>
      <w:tr w:rsidR="006C701A" w:rsidRPr="00516C12" w14:paraId="3877807E" w14:textId="77777777">
        <w:tc>
          <w:tcPr>
            <w:tcW w:w="957" w:type="pct"/>
            <w:shd w:val="clear" w:color="auto" w:fill="D9D9D9" w:themeFill="background1" w:themeFillShade="D9"/>
          </w:tcPr>
          <w:p w14:paraId="110AD653" w14:textId="77777777" w:rsidR="006C701A" w:rsidRPr="00516C12" w:rsidRDefault="006C701A">
            <w:pPr>
              <w:rPr>
                <w:rFonts w:cs="Arial"/>
                <w:b/>
              </w:rPr>
            </w:pPr>
            <w:r w:rsidRPr="00516C12">
              <w:rPr>
                <w:rFonts w:cs="Arial"/>
                <w:b/>
              </w:rPr>
              <w:t>Post-condition</w:t>
            </w:r>
          </w:p>
        </w:tc>
        <w:tc>
          <w:tcPr>
            <w:tcW w:w="4043" w:type="pct"/>
          </w:tcPr>
          <w:p w14:paraId="67CCD796" w14:textId="155B530C" w:rsidR="006C701A" w:rsidRPr="00FA1E7D" w:rsidRDefault="00FA1E7D">
            <w:pPr>
              <w:rPr>
                <w:rFonts w:cs="Arial"/>
                <w:lang w:val="vi-VN"/>
              </w:rPr>
            </w:pPr>
            <w:proofErr w:type="spellStart"/>
            <w:r>
              <w:t>Đăng</w:t>
            </w:r>
            <w:proofErr w:type="spellEnd"/>
            <w:r>
              <w:rPr>
                <w:lang w:val="vi-VN"/>
              </w:rPr>
              <w:t xml:space="preserve"> ký lịch thành công</w:t>
            </w:r>
          </w:p>
        </w:tc>
      </w:tr>
    </w:tbl>
    <w:p w14:paraId="5B8923EF" w14:textId="77777777" w:rsidR="006C701A" w:rsidRPr="00A704C2" w:rsidRDefault="006C701A" w:rsidP="006C701A">
      <w:pPr>
        <w:rPr>
          <w:rFonts w:eastAsiaTheme="majorEastAsia" w:cs="Arial"/>
          <w:b/>
          <w:color w:val="1F3864" w:themeColor="accent5" w:themeShade="80"/>
          <w:sz w:val="22"/>
          <w:lang w:val="vi-VN" w:eastAsia="en-US"/>
        </w:rPr>
      </w:pPr>
      <w:r>
        <w:rPr>
          <w:rFonts w:eastAsiaTheme="majorEastAsia" w:cs="Arial"/>
          <w:b/>
          <w:color w:val="1F3864" w:themeColor="accent5" w:themeShade="80"/>
          <w:sz w:val="22"/>
          <w:lang w:val="en-US" w:eastAsia="en-US"/>
        </w:rPr>
        <w:t>Activity</w:t>
      </w:r>
      <w:r>
        <w:rPr>
          <w:rFonts w:eastAsiaTheme="majorEastAsia" w:cs="Arial"/>
          <w:b/>
          <w:color w:val="1F3864" w:themeColor="accent5" w:themeShade="80"/>
          <w:sz w:val="22"/>
          <w:lang w:val="vi-VN" w:eastAsia="en-US"/>
        </w:rPr>
        <w:t xml:space="preserve"> Flow</w:t>
      </w:r>
    </w:p>
    <w:p w14:paraId="74BC2FF1" w14:textId="198DC819" w:rsidR="006C701A" w:rsidRDefault="00465F6F" w:rsidP="006C701A">
      <w:pPr>
        <w:rPr>
          <w:lang w:val="en-US" w:eastAsia="en-US"/>
        </w:rPr>
      </w:pPr>
      <w:r>
        <w:rPr>
          <w:noProof/>
          <w:lang w:val="en-US" w:eastAsia="en-US"/>
        </w:rPr>
        <w:lastRenderedPageBreak/>
        <w:drawing>
          <wp:inline distT="0" distB="0" distL="0" distR="0" wp14:anchorId="6F4225F2" wp14:editId="4891E993">
            <wp:extent cx="4962525" cy="8010525"/>
            <wp:effectExtent l="0" t="0" r="9525" b="9525"/>
            <wp:docPr id="2037230731" name="Picture 203723073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30731" name="Picture 2" descr="A diagram of a pro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962525" cy="8010525"/>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FA1E7D" w:rsidRPr="005E0A80" w14:paraId="3A700EAE" w14:textId="77777777">
        <w:trPr>
          <w:trHeight w:val="1924"/>
        </w:trPr>
        <w:tc>
          <w:tcPr>
            <w:tcW w:w="548" w:type="pct"/>
          </w:tcPr>
          <w:p w14:paraId="43D4F08F" w14:textId="6D293380" w:rsidR="00FA1E7D" w:rsidRPr="002C537F" w:rsidRDefault="00FA1E7D">
            <w:pPr>
              <w:rPr>
                <w:rFonts w:cs="Arial"/>
                <w:szCs w:val="20"/>
                <w:lang w:val="vi-VN" w:eastAsia="en-US"/>
              </w:rPr>
            </w:pPr>
            <w:r>
              <w:rPr>
                <w:rFonts w:cs="Arial"/>
                <w:szCs w:val="20"/>
                <w:lang w:eastAsia="en-US"/>
              </w:rPr>
              <w:lastRenderedPageBreak/>
              <w:t>(</w:t>
            </w:r>
            <w:r w:rsidR="003F55EF">
              <w:rPr>
                <w:rFonts w:cs="Arial"/>
                <w:szCs w:val="20"/>
                <w:lang w:eastAsia="en-US"/>
              </w:rPr>
              <w:t>5</w:t>
            </w:r>
            <w:proofErr w:type="gramStart"/>
            <w:r>
              <w:rPr>
                <w:rFonts w:cs="Arial"/>
                <w:szCs w:val="20"/>
                <w:lang w:val="vi-VN" w:eastAsia="en-US"/>
              </w:rPr>
              <w:t>)</w:t>
            </w:r>
            <w:r w:rsidR="003F55EF">
              <w:rPr>
                <w:rFonts w:cs="Arial"/>
                <w:szCs w:val="20"/>
                <w:lang w:val="vi-VN" w:eastAsia="en-US"/>
              </w:rPr>
              <w:t>,(</w:t>
            </w:r>
            <w:proofErr w:type="gramEnd"/>
            <w:r w:rsidR="003F55EF">
              <w:rPr>
                <w:rFonts w:cs="Arial"/>
                <w:szCs w:val="20"/>
                <w:lang w:val="vi-VN" w:eastAsia="en-US"/>
              </w:rPr>
              <w:t>5.1)</w:t>
            </w:r>
          </w:p>
          <w:p w14:paraId="5B1D6D4C" w14:textId="77777777" w:rsidR="00FA1E7D" w:rsidRPr="002C537F" w:rsidRDefault="00FA1E7D">
            <w:pPr>
              <w:rPr>
                <w:rFonts w:cs="Arial"/>
                <w:szCs w:val="20"/>
                <w:lang w:val="vi-VN" w:eastAsia="en-US"/>
              </w:rPr>
            </w:pPr>
          </w:p>
        </w:tc>
        <w:tc>
          <w:tcPr>
            <w:tcW w:w="548" w:type="pct"/>
            <w:shd w:val="clear" w:color="auto" w:fill="auto"/>
          </w:tcPr>
          <w:p w14:paraId="12F6E42A" w14:textId="6960AA01" w:rsidR="00FA1E7D" w:rsidRDefault="00FA1E7D">
            <w:pPr>
              <w:pStyle w:val="Caption"/>
              <w:jc w:val="left"/>
            </w:pPr>
            <w:r>
              <w:t xml:space="preserve">BR </w:t>
            </w:r>
            <w:r>
              <w:fldChar w:fldCharType="begin"/>
            </w:r>
            <w:r>
              <w:instrText xml:space="preserve"> SEQ BR \* ARABIC </w:instrText>
            </w:r>
            <w:r>
              <w:fldChar w:fldCharType="separate"/>
            </w:r>
            <w:r w:rsidR="005E1475">
              <w:rPr>
                <w:noProof/>
              </w:rPr>
              <w:t>41</w:t>
            </w:r>
            <w:r>
              <w:fldChar w:fldCharType="end"/>
            </w:r>
          </w:p>
        </w:tc>
        <w:tc>
          <w:tcPr>
            <w:tcW w:w="3904" w:type="pct"/>
            <w:shd w:val="clear" w:color="auto" w:fill="auto"/>
          </w:tcPr>
          <w:p w14:paraId="249BD3C9" w14:textId="03DB5C94" w:rsidR="00FA1E7D" w:rsidRDefault="00FA1E7D">
            <w:pPr>
              <w:rPr>
                <w:rFonts w:cs="Arial"/>
                <w:b/>
                <w:szCs w:val="20"/>
                <w:u w:val="single"/>
                <w:lang w:eastAsia="en-US"/>
              </w:rPr>
            </w:pPr>
            <w:proofErr w:type="spellStart"/>
            <w:r>
              <w:rPr>
                <w:rFonts w:cs="Arial"/>
                <w:b/>
                <w:szCs w:val="20"/>
                <w:u w:val="single"/>
                <w:lang w:eastAsia="en-US"/>
              </w:rPr>
              <w:t>Xác</w:t>
            </w:r>
            <w:proofErr w:type="spellEnd"/>
            <w:r>
              <w:rPr>
                <w:rFonts w:cs="Arial"/>
                <w:b/>
                <w:szCs w:val="20"/>
                <w:u w:val="single"/>
                <w:lang w:val="vi-VN" w:eastAsia="en-US"/>
              </w:rPr>
              <w:t xml:space="preserve"> thực dữ liệu</w:t>
            </w:r>
            <w:r w:rsidRPr="00386665">
              <w:rPr>
                <w:rFonts w:cs="Arial"/>
                <w:b/>
                <w:szCs w:val="20"/>
                <w:u w:val="single"/>
                <w:lang w:eastAsia="en-US"/>
              </w:rPr>
              <w:t>:</w:t>
            </w:r>
          </w:p>
          <w:p w14:paraId="75E4568B" w14:textId="77777777" w:rsidR="00FA1E7D" w:rsidRDefault="00FA1E7D" w:rsidP="00FA1E7D">
            <w:pPr>
              <w:rPr>
                <w:rFonts w:cs="Arial"/>
                <w:bCs/>
                <w:szCs w:val="20"/>
                <w:lang w:val="vi-VN" w:eastAsia="en-US"/>
              </w:rPr>
            </w:pPr>
            <w:proofErr w:type="spellStart"/>
            <w:r>
              <w:rPr>
                <w:rFonts w:cs="Arial"/>
                <w:bCs/>
                <w:szCs w:val="20"/>
                <w:lang w:eastAsia="en-US"/>
              </w:rPr>
              <w:t>Hệ</w:t>
            </w:r>
            <w:proofErr w:type="spellEnd"/>
            <w:r>
              <w:rPr>
                <w:rFonts w:cs="Arial"/>
                <w:bCs/>
                <w:szCs w:val="20"/>
                <w:lang w:val="vi-VN" w:eastAsia="en-US"/>
              </w:rPr>
              <w:t xml:space="preserve"> thống thực hiện xác thực những dữ liệu sau:</w:t>
            </w:r>
          </w:p>
          <w:p w14:paraId="070DE0A7" w14:textId="62A25BB7" w:rsidR="00FA1E7D" w:rsidRPr="005E0A80" w:rsidRDefault="00FA1E7D" w:rsidP="00EB525C">
            <w:pPr>
              <w:pStyle w:val="BulletList1"/>
              <w:rPr>
                <w:lang w:val="vi-VN"/>
              </w:rPr>
            </w:pPr>
            <w:r w:rsidRPr="005E0A80">
              <w:rPr>
                <w:lang w:val="vi-VN"/>
              </w:rPr>
              <w:t xml:space="preserve">Trường hợp </w:t>
            </w:r>
            <w:r w:rsidR="00EB525C" w:rsidRPr="005E0A80">
              <w:rPr>
                <w:lang w:val="vi-VN"/>
              </w:rPr>
              <w:t xml:space="preserve">số buổi đăng ký &lt; </w:t>
            </w:r>
            <w:r w:rsidRPr="005E0A80">
              <w:rPr>
                <w:lang w:val="vi-VN"/>
              </w:rPr>
              <w:t xml:space="preserve"> </w:t>
            </w:r>
            <w:r w:rsidR="00AD33D0" w:rsidRPr="005E0A80">
              <w:rPr>
                <w:lang w:val="vi-VN"/>
              </w:rPr>
              <w:t>[Số buổi tối thiểu] trong “Cấu hình lịch”</w:t>
            </w:r>
            <w:r w:rsidRPr="005E0A80">
              <w:rPr>
                <w:lang w:val="vi-VN"/>
              </w:rPr>
              <w:t xml:space="preserve"> buổi (</w:t>
            </w:r>
            <w:r w:rsidR="00AD33D0" w:rsidRPr="005E0A80">
              <w:rPr>
                <w:lang w:val="vi-VN"/>
              </w:rPr>
              <w:t xml:space="preserve">ca sáng </w:t>
            </w:r>
            <w:proofErr w:type="spellStart"/>
            <w:r w:rsidR="00AD33D0" w:rsidRPr="005E0A80">
              <w:rPr>
                <w:lang w:val="vi-VN"/>
              </w:rPr>
              <w:t>or</w:t>
            </w:r>
            <w:proofErr w:type="spellEnd"/>
            <w:r w:rsidR="00AD33D0" w:rsidRPr="005E0A80">
              <w:rPr>
                <w:lang w:val="vi-VN"/>
              </w:rPr>
              <w:t xml:space="preserve"> ca chiều</w:t>
            </w:r>
            <w:r w:rsidRPr="005E0A80">
              <w:rPr>
                <w:lang w:val="vi-VN"/>
              </w:rPr>
              <w:t>)</w:t>
            </w:r>
            <w:r w:rsidR="00AD33D0" w:rsidRPr="005E0A80">
              <w:rPr>
                <w:lang w:val="vi-VN"/>
              </w:rPr>
              <w:t xml:space="preserve"> hệ thống hiển thị thông báo</w:t>
            </w:r>
            <w:r w:rsidR="00EB525C" w:rsidRPr="005E0A80">
              <w:rPr>
                <w:lang w:val="vi-VN"/>
              </w:rPr>
              <w:t xml:space="preserve"> </w:t>
            </w:r>
            <w:r w:rsidR="00EB525C">
              <w:fldChar w:fldCharType="begin"/>
            </w:r>
            <w:r w:rsidR="00EB525C" w:rsidRPr="005E0A80">
              <w:rPr>
                <w:lang w:val="vi-VN"/>
              </w:rPr>
              <w:instrText xml:space="preserve"> REF _Ref155382441 \h  \* MERGEFORMAT </w:instrText>
            </w:r>
            <w:r w:rsidR="00EB525C">
              <w:fldChar w:fldCharType="separate"/>
            </w:r>
            <w:r w:rsidR="005E1475" w:rsidRPr="005E0A80">
              <w:rPr>
                <w:lang w:val="vi-VN"/>
              </w:rPr>
              <w:t xml:space="preserve">MSG </w:t>
            </w:r>
            <w:r w:rsidR="005E1475" w:rsidRPr="005E0A80">
              <w:rPr>
                <w:noProof/>
                <w:lang w:val="vi-VN"/>
              </w:rPr>
              <w:t>12.</w:t>
            </w:r>
            <w:r w:rsidR="005E1475" w:rsidRPr="005E0A80">
              <w:rPr>
                <w:lang w:val="vi-VN"/>
              </w:rPr>
              <w:t xml:space="preserve"> “Bạn phải đăng ký tối thiểu [Số buổi tối thiểu]!”</w:t>
            </w:r>
            <w:r w:rsidR="00EB525C">
              <w:fldChar w:fldCharType="end"/>
            </w:r>
          </w:p>
        </w:tc>
      </w:tr>
      <w:tr w:rsidR="00FA1E7D" w:rsidRPr="005E0A80" w14:paraId="505DBBE0" w14:textId="77777777">
        <w:trPr>
          <w:trHeight w:val="253"/>
        </w:trPr>
        <w:tc>
          <w:tcPr>
            <w:tcW w:w="548" w:type="pct"/>
          </w:tcPr>
          <w:p w14:paraId="77F002E6" w14:textId="77777777" w:rsidR="00FA1E7D" w:rsidRDefault="00FA1E7D">
            <w:pPr>
              <w:rPr>
                <w:rFonts w:cs="Arial"/>
                <w:szCs w:val="20"/>
                <w:lang w:val="vi-VN" w:eastAsia="en-US"/>
              </w:rPr>
            </w:pPr>
          </w:p>
          <w:p w14:paraId="4DAC1BA7" w14:textId="2A09BD77" w:rsidR="00FA1E7D" w:rsidRPr="00AF0A75" w:rsidRDefault="00FA1E7D">
            <w:pPr>
              <w:rPr>
                <w:rFonts w:cs="Arial"/>
                <w:szCs w:val="20"/>
                <w:lang w:val="vi-VN" w:eastAsia="en-US"/>
              </w:rPr>
            </w:pPr>
            <w:r>
              <w:rPr>
                <w:rFonts w:cs="Arial"/>
                <w:szCs w:val="20"/>
                <w:lang w:val="vi-VN" w:eastAsia="en-US"/>
              </w:rPr>
              <w:t>(</w:t>
            </w:r>
            <w:r w:rsidR="003F55EF">
              <w:rPr>
                <w:rFonts w:cs="Arial"/>
                <w:szCs w:val="20"/>
                <w:lang w:val="vi-VN" w:eastAsia="en-US"/>
              </w:rPr>
              <w:t>5.2</w:t>
            </w:r>
            <w:r>
              <w:rPr>
                <w:rFonts w:cs="Arial"/>
                <w:szCs w:val="20"/>
                <w:lang w:val="vi-VN" w:eastAsia="en-US"/>
              </w:rPr>
              <w:t>)</w:t>
            </w:r>
          </w:p>
        </w:tc>
        <w:tc>
          <w:tcPr>
            <w:tcW w:w="548" w:type="pct"/>
            <w:shd w:val="clear" w:color="auto" w:fill="auto"/>
          </w:tcPr>
          <w:p w14:paraId="5EADB74C" w14:textId="662B1EB7" w:rsidR="00FA1E7D" w:rsidRDefault="00FA1E7D">
            <w:pPr>
              <w:pStyle w:val="Caption"/>
              <w:jc w:val="left"/>
            </w:pPr>
            <w:r>
              <w:t xml:space="preserve">BR </w:t>
            </w:r>
            <w:r>
              <w:fldChar w:fldCharType="begin"/>
            </w:r>
            <w:r>
              <w:instrText xml:space="preserve"> SEQ BR \* ARABIC </w:instrText>
            </w:r>
            <w:r>
              <w:fldChar w:fldCharType="separate"/>
            </w:r>
            <w:r w:rsidR="005E1475">
              <w:rPr>
                <w:noProof/>
              </w:rPr>
              <w:t>42</w:t>
            </w:r>
            <w:r>
              <w:fldChar w:fldCharType="end"/>
            </w:r>
          </w:p>
          <w:p w14:paraId="495DD273" w14:textId="77777777" w:rsidR="00FA1E7D" w:rsidRPr="00516C12" w:rsidRDefault="00FA1E7D">
            <w:pPr>
              <w:pStyle w:val="BRTitle"/>
            </w:pPr>
          </w:p>
        </w:tc>
        <w:tc>
          <w:tcPr>
            <w:tcW w:w="3904" w:type="pct"/>
            <w:shd w:val="clear" w:color="auto" w:fill="auto"/>
          </w:tcPr>
          <w:p w14:paraId="2F5F5893" w14:textId="1F63CE77" w:rsidR="00FA1E7D" w:rsidRDefault="00FA1E7D">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w:t>
            </w:r>
            <w:r w:rsidR="00915F48">
              <w:rPr>
                <w:rFonts w:cs="Arial"/>
                <w:b/>
                <w:szCs w:val="20"/>
                <w:u w:val="single"/>
                <w:lang w:val="vi-VN" w:eastAsia="en-US"/>
              </w:rPr>
              <w:t>đăng ký lịch</w:t>
            </w:r>
            <w:r w:rsidRPr="00386665">
              <w:rPr>
                <w:rFonts w:cs="Arial"/>
                <w:b/>
                <w:szCs w:val="20"/>
                <w:u w:val="single"/>
                <w:lang w:eastAsia="en-US"/>
              </w:rPr>
              <w:t>:</w:t>
            </w:r>
          </w:p>
          <w:p w14:paraId="77D5CE39" w14:textId="77777777" w:rsidR="00FA1E7D" w:rsidRDefault="00FA1E7D">
            <w:pPr>
              <w:pStyle w:val="Level2"/>
              <w:numPr>
                <w:ilvl w:val="0"/>
                <w:numId w:val="0"/>
              </w:numPr>
            </w:pPr>
            <w:r w:rsidRPr="00391836">
              <w:t>Hệ thống thực hiện logic sau:</w:t>
            </w:r>
          </w:p>
          <w:p w14:paraId="46F216B3" w14:textId="4C7388E2" w:rsidR="00FA1E7D" w:rsidRPr="005E0A80" w:rsidRDefault="00EB525C" w:rsidP="003F55EF">
            <w:pPr>
              <w:pStyle w:val="BulletList1"/>
              <w:rPr>
                <w:lang w:val="vi-VN"/>
              </w:rPr>
            </w:pPr>
            <w:r w:rsidRPr="005E0A80">
              <w:rPr>
                <w:lang w:val="vi-VN"/>
              </w:rPr>
              <w:t xml:space="preserve">Tạo một bản ghi “Đăng ký lịch” vào </w:t>
            </w:r>
            <w:proofErr w:type="spellStart"/>
            <w:r w:rsidR="003F55EF" w:rsidRPr="005E0A80">
              <w:rPr>
                <w:lang w:val="vi-VN"/>
              </w:rPr>
              <w:t>csdl</w:t>
            </w:r>
            <w:proofErr w:type="spellEnd"/>
          </w:p>
        </w:tc>
      </w:tr>
    </w:tbl>
    <w:p w14:paraId="36FD5AF7" w14:textId="77777777" w:rsidR="00FA1E7D" w:rsidRPr="005E0A80" w:rsidRDefault="00FA1E7D" w:rsidP="00FA1E7D">
      <w:pPr>
        <w:rPr>
          <w:lang w:val="vi-VN" w:eastAsia="en-US"/>
        </w:rPr>
      </w:pPr>
    </w:p>
    <w:p w14:paraId="7D947838" w14:textId="2E5DAAA5" w:rsidR="00FA1E7D" w:rsidRDefault="00924F34" w:rsidP="00924F34">
      <w:pPr>
        <w:pStyle w:val="Heading3"/>
      </w:pPr>
      <w:proofErr w:type="spellStart"/>
      <w:r>
        <w:t>Sửa</w:t>
      </w:r>
      <w:proofErr w:type="spellEnd"/>
      <w:r>
        <w:t xml:space="preserve"> </w:t>
      </w:r>
      <w:proofErr w:type="spellStart"/>
      <w:r>
        <w:t>lịch</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8227FC" w:rsidRPr="00516C12" w14:paraId="1D9E55C6" w14:textId="77777777">
        <w:tc>
          <w:tcPr>
            <w:tcW w:w="957" w:type="pct"/>
            <w:shd w:val="clear" w:color="auto" w:fill="D9D9D9" w:themeFill="background1" w:themeFillShade="D9"/>
          </w:tcPr>
          <w:p w14:paraId="219BE6BB" w14:textId="77777777" w:rsidR="008227FC" w:rsidRPr="00516C12" w:rsidRDefault="008227FC">
            <w:pPr>
              <w:rPr>
                <w:rFonts w:cs="Arial"/>
                <w:b/>
              </w:rPr>
            </w:pPr>
            <w:r w:rsidRPr="00516C12">
              <w:rPr>
                <w:rFonts w:cs="Arial"/>
                <w:b/>
              </w:rPr>
              <w:t>Objective</w:t>
            </w:r>
          </w:p>
        </w:tc>
        <w:tc>
          <w:tcPr>
            <w:tcW w:w="4043" w:type="pct"/>
          </w:tcPr>
          <w:p w14:paraId="74EF5BB6" w14:textId="32CD37F9" w:rsidR="008227FC" w:rsidRPr="006C701A" w:rsidRDefault="008227FC">
            <w:pPr>
              <w:rPr>
                <w:rFonts w:cs="Arial"/>
                <w:lang w:val="vi-VN"/>
              </w:rPr>
            </w:pPr>
            <w:proofErr w:type="spellStart"/>
            <w:r>
              <w:t>Tính</w:t>
            </w:r>
            <w:proofErr w:type="spellEnd"/>
            <w:r>
              <w:rPr>
                <w:lang w:val="vi-VN"/>
              </w:rPr>
              <w:t xml:space="preserve"> năng cho phép nhân viên sửa lịch làm việc đã đăng ký </w:t>
            </w:r>
          </w:p>
        </w:tc>
      </w:tr>
      <w:tr w:rsidR="008227FC" w:rsidRPr="00516C12" w14:paraId="4993414F" w14:textId="77777777">
        <w:tc>
          <w:tcPr>
            <w:tcW w:w="957" w:type="pct"/>
            <w:shd w:val="clear" w:color="auto" w:fill="D9D9D9" w:themeFill="background1" w:themeFillShade="D9"/>
          </w:tcPr>
          <w:p w14:paraId="5E4D3BC2" w14:textId="77777777" w:rsidR="008227FC" w:rsidRPr="00516C12" w:rsidRDefault="008227FC">
            <w:pPr>
              <w:rPr>
                <w:rFonts w:cs="Arial"/>
                <w:b/>
              </w:rPr>
            </w:pPr>
            <w:r w:rsidRPr="00516C12">
              <w:rPr>
                <w:rFonts w:cs="Arial"/>
                <w:b/>
              </w:rPr>
              <w:t>Actor</w:t>
            </w:r>
          </w:p>
        </w:tc>
        <w:tc>
          <w:tcPr>
            <w:tcW w:w="4043" w:type="pct"/>
          </w:tcPr>
          <w:p w14:paraId="53FA6F78" w14:textId="77777777" w:rsidR="008227FC" w:rsidRPr="006C701A" w:rsidRDefault="008227FC">
            <w:pPr>
              <w:rPr>
                <w:rFonts w:cs="Arial"/>
                <w:lang w:val="vi-VN"/>
              </w:rPr>
            </w:pPr>
            <w:proofErr w:type="spellStart"/>
            <w:r>
              <w:t>Nhân</w:t>
            </w:r>
            <w:proofErr w:type="spellEnd"/>
            <w:r>
              <w:rPr>
                <w:lang w:val="vi-VN"/>
              </w:rPr>
              <w:t xml:space="preserve"> viên</w:t>
            </w:r>
          </w:p>
        </w:tc>
      </w:tr>
      <w:tr w:rsidR="008227FC" w:rsidRPr="00516C12" w14:paraId="0C18C117" w14:textId="77777777">
        <w:tc>
          <w:tcPr>
            <w:tcW w:w="957" w:type="pct"/>
            <w:shd w:val="clear" w:color="auto" w:fill="D9D9D9" w:themeFill="background1" w:themeFillShade="D9"/>
          </w:tcPr>
          <w:p w14:paraId="313D5110" w14:textId="77777777" w:rsidR="008227FC" w:rsidRPr="00516C12" w:rsidRDefault="008227FC">
            <w:pPr>
              <w:rPr>
                <w:rFonts w:cs="Arial"/>
                <w:b/>
              </w:rPr>
            </w:pPr>
            <w:r w:rsidRPr="00516C12">
              <w:rPr>
                <w:rFonts w:cs="Arial"/>
                <w:b/>
              </w:rPr>
              <w:t>Trigger</w:t>
            </w:r>
          </w:p>
        </w:tc>
        <w:tc>
          <w:tcPr>
            <w:tcW w:w="4043" w:type="pct"/>
          </w:tcPr>
          <w:p w14:paraId="185B92BB" w14:textId="33AAD2E2" w:rsidR="008227FC" w:rsidRPr="006C701A" w:rsidRDefault="008227FC">
            <w:pPr>
              <w:rPr>
                <w:rFonts w:cs="Arial"/>
                <w:lang w:val="vi-VN"/>
              </w:rPr>
            </w:pPr>
            <w:r>
              <w:t>Click</w:t>
            </w:r>
            <w:r>
              <w:rPr>
                <w:lang w:val="vi-VN"/>
              </w:rPr>
              <w:t xml:space="preserve"> vào   </w:t>
            </w:r>
            <w:r w:rsidRPr="008227FC">
              <w:rPr>
                <w:noProof/>
                <w:lang w:val="vi-VN"/>
              </w:rPr>
              <w:drawing>
                <wp:inline distT="0" distB="0" distL="0" distR="0" wp14:anchorId="61B4BD55" wp14:editId="6DD05273">
                  <wp:extent cx="266702" cy="195264"/>
                  <wp:effectExtent l="0" t="0" r="0" b="0"/>
                  <wp:docPr id="675661892" name="Picture 67566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61892" name=""/>
                          <pic:cNvPicPr/>
                        </pic:nvPicPr>
                        <pic:blipFill>
                          <a:blip r:embed="rId64"/>
                          <a:stretch>
                            <a:fillRect/>
                          </a:stretch>
                        </pic:blipFill>
                        <pic:spPr>
                          <a:xfrm>
                            <a:off x="0" y="0"/>
                            <a:ext cx="266702" cy="195264"/>
                          </a:xfrm>
                          <a:prstGeom prst="rect">
                            <a:avLst/>
                          </a:prstGeom>
                        </pic:spPr>
                      </pic:pic>
                    </a:graphicData>
                  </a:graphic>
                </wp:inline>
              </w:drawing>
            </w:r>
            <w:r>
              <w:rPr>
                <w:lang w:val="vi-VN"/>
              </w:rPr>
              <w:t xml:space="preserve">trên </w:t>
            </w:r>
            <w:r>
              <w:rPr>
                <w:lang w:val="vi-VN"/>
              </w:rPr>
              <w:fldChar w:fldCharType="begin"/>
            </w:r>
            <w:r>
              <w:rPr>
                <w:lang w:val="vi-VN"/>
              </w:rPr>
              <w:instrText xml:space="preserve"> REF _Ref155597249 \h </w:instrText>
            </w:r>
            <w:r>
              <w:rPr>
                <w:lang w:val="vi-VN"/>
              </w:rPr>
            </w:r>
            <w:r>
              <w:rPr>
                <w:lang w:val="vi-VN"/>
              </w:rPr>
              <w:fldChar w:fldCharType="separate"/>
            </w:r>
            <w:proofErr w:type="spellStart"/>
            <w:r>
              <w:t>Màn</w:t>
            </w:r>
            <w:proofErr w:type="spellEnd"/>
            <w:r>
              <w:t xml:space="preserve"> </w:t>
            </w:r>
            <w:proofErr w:type="spellStart"/>
            <w:r>
              <w:t>hình</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tôi</w:t>
            </w:r>
            <w:proofErr w:type="spellEnd"/>
            <w:r>
              <w:rPr>
                <w:lang w:val="vi-VN"/>
              </w:rPr>
              <w:fldChar w:fldCharType="end"/>
            </w:r>
          </w:p>
        </w:tc>
      </w:tr>
      <w:tr w:rsidR="008227FC" w:rsidRPr="005E0A80" w14:paraId="235101FC" w14:textId="77777777">
        <w:tc>
          <w:tcPr>
            <w:tcW w:w="957" w:type="pct"/>
            <w:shd w:val="clear" w:color="auto" w:fill="D9D9D9" w:themeFill="background1" w:themeFillShade="D9"/>
          </w:tcPr>
          <w:p w14:paraId="2CB448D4" w14:textId="77777777" w:rsidR="008227FC" w:rsidRPr="00516C12" w:rsidRDefault="008227FC">
            <w:pPr>
              <w:rPr>
                <w:rFonts w:cs="Arial"/>
                <w:b/>
              </w:rPr>
            </w:pPr>
            <w:r w:rsidRPr="00516C12">
              <w:rPr>
                <w:rFonts w:cs="Arial"/>
                <w:b/>
              </w:rPr>
              <w:t>Pre-conditions</w:t>
            </w:r>
          </w:p>
        </w:tc>
        <w:tc>
          <w:tcPr>
            <w:tcW w:w="4043" w:type="pct"/>
          </w:tcPr>
          <w:p w14:paraId="1B5AACB5" w14:textId="77777777" w:rsidR="008227FC" w:rsidRDefault="008227FC">
            <w:pPr>
              <w:pStyle w:val="BulletList1"/>
              <w:numPr>
                <w:ilvl w:val="0"/>
                <w:numId w:val="0"/>
              </w:numPr>
              <w:spacing w:line="360" w:lineRule="auto"/>
              <w:rPr>
                <w:lang w:val="vi-VN"/>
              </w:rPr>
            </w:pPr>
            <w:r>
              <w:rPr>
                <w:lang w:val="vi-VN"/>
              </w:rPr>
              <w:t>Đăng nhập thành công vào hệ thống với actor bên trên</w:t>
            </w:r>
          </w:p>
          <w:p w14:paraId="44EF9E12" w14:textId="77777777" w:rsidR="008227FC" w:rsidRDefault="008227FC">
            <w:pPr>
              <w:pStyle w:val="BulletList1"/>
              <w:numPr>
                <w:ilvl w:val="0"/>
                <w:numId w:val="0"/>
              </w:numPr>
              <w:spacing w:line="360" w:lineRule="auto"/>
              <w:rPr>
                <w:lang w:val="vi-VN"/>
              </w:rPr>
            </w:pPr>
            <w:r>
              <w:rPr>
                <w:lang w:val="vi-VN"/>
              </w:rPr>
              <w:t>[EmpStatus] = “intern”</w:t>
            </w:r>
          </w:p>
          <w:p w14:paraId="00A05E5F" w14:textId="0E59F35B" w:rsidR="008227FC" w:rsidRPr="00B30AC9" w:rsidRDefault="008227FC">
            <w:pPr>
              <w:pStyle w:val="BulletList1"/>
              <w:numPr>
                <w:ilvl w:val="0"/>
                <w:numId w:val="0"/>
              </w:numPr>
              <w:spacing w:line="360" w:lineRule="auto"/>
              <w:rPr>
                <w:lang w:val="vi-VN"/>
              </w:rPr>
            </w:pPr>
            <w:r>
              <w:rPr>
                <w:lang w:val="vi-VN"/>
              </w:rPr>
              <w:t>Lịch đăng ký đó chưa bị khóa bởi hệ thống</w:t>
            </w:r>
          </w:p>
        </w:tc>
      </w:tr>
      <w:tr w:rsidR="008227FC" w:rsidRPr="00516C12" w14:paraId="6C98E796" w14:textId="77777777">
        <w:tc>
          <w:tcPr>
            <w:tcW w:w="957" w:type="pct"/>
            <w:shd w:val="clear" w:color="auto" w:fill="D9D9D9" w:themeFill="background1" w:themeFillShade="D9"/>
          </w:tcPr>
          <w:p w14:paraId="75C5DF1C" w14:textId="77777777" w:rsidR="008227FC" w:rsidRPr="00516C12" w:rsidRDefault="008227FC">
            <w:pPr>
              <w:rPr>
                <w:rFonts w:cs="Arial"/>
                <w:b/>
              </w:rPr>
            </w:pPr>
            <w:r w:rsidRPr="00516C12">
              <w:rPr>
                <w:rFonts w:cs="Arial"/>
                <w:b/>
              </w:rPr>
              <w:t>Post-condition</w:t>
            </w:r>
          </w:p>
        </w:tc>
        <w:tc>
          <w:tcPr>
            <w:tcW w:w="4043" w:type="pct"/>
          </w:tcPr>
          <w:p w14:paraId="430D3437" w14:textId="7C643C5D" w:rsidR="008227FC" w:rsidRPr="008227FC" w:rsidRDefault="008227FC">
            <w:pPr>
              <w:rPr>
                <w:rFonts w:cs="Arial"/>
                <w:lang w:val="vi-VN"/>
              </w:rPr>
            </w:pPr>
            <w:proofErr w:type="spellStart"/>
            <w:r>
              <w:t>Sửa</w:t>
            </w:r>
            <w:proofErr w:type="spellEnd"/>
            <w:r>
              <w:rPr>
                <w:lang w:val="vi-VN"/>
              </w:rPr>
              <w:t xml:space="preserve"> đăng ký lịch thành công</w:t>
            </w:r>
          </w:p>
        </w:tc>
      </w:tr>
    </w:tbl>
    <w:p w14:paraId="63CBEEFA" w14:textId="2D49A618" w:rsidR="008227FC" w:rsidRDefault="00915F48" w:rsidP="008227FC">
      <w:pPr>
        <w:rPr>
          <w:lang w:val="en-US" w:eastAsia="en-US"/>
        </w:rPr>
      </w:pPr>
      <w:r>
        <w:rPr>
          <w:noProof/>
          <w:lang w:val="en-US" w:eastAsia="en-US"/>
        </w:rPr>
        <w:lastRenderedPageBreak/>
        <w:drawing>
          <wp:inline distT="0" distB="0" distL="0" distR="0" wp14:anchorId="7D75A20F" wp14:editId="15B22EC0">
            <wp:extent cx="4962525" cy="8010525"/>
            <wp:effectExtent l="0" t="0" r="9525" b="9525"/>
            <wp:docPr id="1916309676" name="Picture 1916309676"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09676" name="Picture 2" descr="A diagram of a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962525" cy="8010525"/>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022"/>
        <w:gridCol w:w="1023"/>
        <w:gridCol w:w="7285"/>
      </w:tblGrid>
      <w:tr w:rsidR="00915F48" w:rsidRPr="005E0A80" w14:paraId="78EEAA7F" w14:textId="77777777">
        <w:trPr>
          <w:trHeight w:val="1924"/>
        </w:trPr>
        <w:tc>
          <w:tcPr>
            <w:tcW w:w="548" w:type="pct"/>
          </w:tcPr>
          <w:p w14:paraId="3BD9316C" w14:textId="77777777" w:rsidR="00915F48" w:rsidRPr="002C537F" w:rsidRDefault="00915F48">
            <w:pPr>
              <w:rPr>
                <w:rFonts w:cs="Arial"/>
                <w:szCs w:val="20"/>
                <w:lang w:val="vi-VN" w:eastAsia="en-US"/>
              </w:rPr>
            </w:pPr>
            <w:r>
              <w:rPr>
                <w:rFonts w:cs="Arial"/>
                <w:szCs w:val="20"/>
                <w:lang w:eastAsia="en-US"/>
              </w:rPr>
              <w:lastRenderedPageBreak/>
              <w:t>(5</w:t>
            </w:r>
            <w:proofErr w:type="gramStart"/>
            <w:r>
              <w:rPr>
                <w:rFonts w:cs="Arial"/>
                <w:szCs w:val="20"/>
                <w:lang w:val="vi-VN" w:eastAsia="en-US"/>
              </w:rPr>
              <w:t>),(</w:t>
            </w:r>
            <w:proofErr w:type="gramEnd"/>
            <w:r>
              <w:rPr>
                <w:rFonts w:cs="Arial"/>
                <w:szCs w:val="20"/>
                <w:lang w:val="vi-VN" w:eastAsia="en-US"/>
              </w:rPr>
              <w:t>5.1)</w:t>
            </w:r>
          </w:p>
          <w:p w14:paraId="1649C957" w14:textId="77777777" w:rsidR="00915F48" w:rsidRPr="002C537F" w:rsidRDefault="00915F48">
            <w:pPr>
              <w:rPr>
                <w:rFonts w:cs="Arial"/>
                <w:szCs w:val="20"/>
                <w:lang w:val="vi-VN" w:eastAsia="en-US"/>
              </w:rPr>
            </w:pPr>
          </w:p>
        </w:tc>
        <w:tc>
          <w:tcPr>
            <w:tcW w:w="548" w:type="pct"/>
            <w:shd w:val="clear" w:color="auto" w:fill="auto"/>
          </w:tcPr>
          <w:p w14:paraId="27BDBE90" w14:textId="77777777" w:rsidR="00915F48" w:rsidRDefault="00915F48">
            <w:pPr>
              <w:pStyle w:val="Caption"/>
              <w:jc w:val="left"/>
            </w:pPr>
            <w:r>
              <w:t xml:space="preserve">BR </w:t>
            </w:r>
            <w:r>
              <w:fldChar w:fldCharType="begin"/>
            </w:r>
            <w:r>
              <w:instrText xml:space="preserve"> SEQ BR \* ARABIC </w:instrText>
            </w:r>
            <w:r>
              <w:fldChar w:fldCharType="separate"/>
            </w:r>
            <w:r>
              <w:rPr>
                <w:noProof/>
              </w:rPr>
              <w:t>41</w:t>
            </w:r>
            <w:r>
              <w:fldChar w:fldCharType="end"/>
            </w:r>
          </w:p>
        </w:tc>
        <w:tc>
          <w:tcPr>
            <w:tcW w:w="3904" w:type="pct"/>
            <w:shd w:val="clear" w:color="auto" w:fill="auto"/>
          </w:tcPr>
          <w:p w14:paraId="35445761" w14:textId="77777777" w:rsidR="00915F48" w:rsidRDefault="00915F48">
            <w:pPr>
              <w:rPr>
                <w:rFonts w:cs="Arial"/>
                <w:b/>
                <w:szCs w:val="20"/>
                <w:u w:val="single"/>
                <w:lang w:eastAsia="en-US"/>
              </w:rPr>
            </w:pPr>
            <w:proofErr w:type="spellStart"/>
            <w:r>
              <w:rPr>
                <w:rFonts w:cs="Arial"/>
                <w:b/>
                <w:szCs w:val="20"/>
                <w:u w:val="single"/>
                <w:lang w:eastAsia="en-US"/>
              </w:rPr>
              <w:t>Xác</w:t>
            </w:r>
            <w:proofErr w:type="spellEnd"/>
            <w:r>
              <w:rPr>
                <w:rFonts w:cs="Arial"/>
                <w:b/>
                <w:szCs w:val="20"/>
                <w:u w:val="single"/>
                <w:lang w:val="vi-VN" w:eastAsia="en-US"/>
              </w:rPr>
              <w:t xml:space="preserve"> thực dữ liệu</w:t>
            </w:r>
            <w:r w:rsidRPr="00386665">
              <w:rPr>
                <w:rFonts w:cs="Arial"/>
                <w:b/>
                <w:szCs w:val="20"/>
                <w:u w:val="single"/>
                <w:lang w:eastAsia="en-US"/>
              </w:rPr>
              <w:t>:</w:t>
            </w:r>
          </w:p>
          <w:p w14:paraId="19D8FF81" w14:textId="77777777" w:rsidR="00915F48" w:rsidRDefault="00915F48">
            <w:pPr>
              <w:rPr>
                <w:rFonts w:cs="Arial"/>
                <w:bCs/>
                <w:szCs w:val="20"/>
                <w:lang w:val="vi-VN" w:eastAsia="en-US"/>
              </w:rPr>
            </w:pPr>
            <w:proofErr w:type="spellStart"/>
            <w:r>
              <w:rPr>
                <w:rFonts w:cs="Arial"/>
                <w:bCs/>
                <w:szCs w:val="20"/>
                <w:lang w:eastAsia="en-US"/>
              </w:rPr>
              <w:t>Hệ</w:t>
            </w:r>
            <w:proofErr w:type="spellEnd"/>
            <w:r>
              <w:rPr>
                <w:rFonts w:cs="Arial"/>
                <w:bCs/>
                <w:szCs w:val="20"/>
                <w:lang w:val="vi-VN" w:eastAsia="en-US"/>
              </w:rPr>
              <w:t xml:space="preserve"> thống thực hiện xác thực những dữ liệu sau:</w:t>
            </w:r>
          </w:p>
          <w:p w14:paraId="34CEB47B" w14:textId="77777777" w:rsidR="00915F48" w:rsidRPr="005E0A80" w:rsidRDefault="00915F48">
            <w:pPr>
              <w:pStyle w:val="BulletList1"/>
              <w:rPr>
                <w:lang w:val="vi-VN"/>
              </w:rPr>
            </w:pPr>
            <w:r w:rsidRPr="005E0A80">
              <w:rPr>
                <w:lang w:val="vi-VN"/>
              </w:rPr>
              <w:t xml:space="preserve">Trường hợp số buổi đăng ký &lt;  [Số buổi tối thiểu] trong “Cấu hình lịch” buổi (ca sáng </w:t>
            </w:r>
            <w:proofErr w:type="spellStart"/>
            <w:r w:rsidRPr="005E0A80">
              <w:rPr>
                <w:lang w:val="vi-VN"/>
              </w:rPr>
              <w:t>or</w:t>
            </w:r>
            <w:proofErr w:type="spellEnd"/>
            <w:r w:rsidRPr="005E0A80">
              <w:rPr>
                <w:lang w:val="vi-VN"/>
              </w:rPr>
              <w:t xml:space="preserve"> ca chiều) hệ thống hiển thị thông báo </w:t>
            </w:r>
            <w:r>
              <w:fldChar w:fldCharType="begin"/>
            </w:r>
            <w:r w:rsidRPr="005E0A80">
              <w:rPr>
                <w:lang w:val="vi-VN"/>
              </w:rPr>
              <w:instrText xml:space="preserve"> REF _Ref155382441 \h  \* MERGEFORMAT </w:instrText>
            </w:r>
            <w:r>
              <w:fldChar w:fldCharType="separate"/>
            </w:r>
            <w:r w:rsidRPr="005E0A80">
              <w:rPr>
                <w:lang w:val="vi-VN"/>
              </w:rPr>
              <w:t xml:space="preserve">MSG </w:t>
            </w:r>
            <w:r w:rsidRPr="005E0A80">
              <w:rPr>
                <w:noProof/>
                <w:lang w:val="vi-VN"/>
              </w:rPr>
              <w:t>12.</w:t>
            </w:r>
            <w:r w:rsidRPr="005E0A80">
              <w:rPr>
                <w:lang w:val="vi-VN"/>
              </w:rPr>
              <w:t xml:space="preserve"> “Bạn phải đăng ký tối thiểu [Số buổi tối thiểu]!”</w:t>
            </w:r>
            <w:r>
              <w:fldChar w:fldCharType="end"/>
            </w:r>
          </w:p>
        </w:tc>
      </w:tr>
      <w:tr w:rsidR="00915F48" w:rsidRPr="005E0A80" w14:paraId="476D9384" w14:textId="77777777">
        <w:trPr>
          <w:trHeight w:val="253"/>
        </w:trPr>
        <w:tc>
          <w:tcPr>
            <w:tcW w:w="548" w:type="pct"/>
          </w:tcPr>
          <w:p w14:paraId="770FC5D7" w14:textId="77777777" w:rsidR="00915F48" w:rsidRDefault="00915F48">
            <w:pPr>
              <w:rPr>
                <w:rFonts w:cs="Arial"/>
                <w:szCs w:val="20"/>
                <w:lang w:val="vi-VN" w:eastAsia="en-US"/>
              </w:rPr>
            </w:pPr>
          </w:p>
          <w:p w14:paraId="3325C51D" w14:textId="77777777" w:rsidR="00915F48" w:rsidRPr="00AF0A75" w:rsidRDefault="00915F48">
            <w:pPr>
              <w:rPr>
                <w:rFonts w:cs="Arial"/>
                <w:szCs w:val="20"/>
                <w:lang w:val="vi-VN" w:eastAsia="en-US"/>
              </w:rPr>
            </w:pPr>
            <w:r>
              <w:rPr>
                <w:rFonts w:cs="Arial"/>
                <w:szCs w:val="20"/>
                <w:lang w:val="vi-VN" w:eastAsia="en-US"/>
              </w:rPr>
              <w:t>(5.2)</w:t>
            </w:r>
          </w:p>
        </w:tc>
        <w:tc>
          <w:tcPr>
            <w:tcW w:w="548" w:type="pct"/>
            <w:shd w:val="clear" w:color="auto" w:fill="auto"/>
          </w:tcPr>
          <w:p w14:paraId="4B07B4B0" w14:textId="77777777" w:rsidR="00915F48" w:rsidRDefault="00915F48">
            <w:pPr>
              <w:pStyle w:val="Caption"/>
              <w:jc w:val="left"/>
            </w:pPr>
            <w:r>
              <w:t xml:space="preserve">BR </w:t>
            </w:r>
            <w:r>
              <w:fldChar w:fldCharType="begin"/>
            </w:r>
            <w:r>
              <w:instrText xml:space="preserve"> SEQ BR \* ARABIC </w:instrText>
            </w:r>
            <w:r>
              <w:fldChar w:fldCharType="separate"/>
            </w:r>
            <w:r>
              <w:rPr>
                <w:noProof/>
              </w:rPr>
              <w:t>42</w:t>
            </w:r>
            <w:r>
              <w:fldChar w:fldCharType="end"/>
            </w:r>
          </w:p>
          <w:p w14:paraId="01ABA4E6" w14:textId="77777777" w:rsidR="00915F48" w:rsidRPr="00516C12" w:rsidRDefault="00915F48">
            <w:pPr>
              <w:pStyle w:val="BRTitle"/>
            </w:pPr>
          </w:p>
        </w:tc>
        <w:tc>
          <w:tcPr>
            <w:tcW w:w="3904" w:type="pct"/>
            <w:shd w:val="clear" w:color="auto" w:fill="auto"/>
          </w:tcPr>
          <w:p w14:paraId="30E1C0AE" w14:textId="372CB35C" w:rsidR="00915F48" w:rsidRDefault="00915F48">
            <w:pPr>
              <w:rPr>
                <w:rFonts w:cs="Arial"/>
                <w:b/>
                <w:szCs w:val="20"/>
                <w:u w:val="single"/>
                <w:lang w:eastAsia="en-US"/>
              </w:rPr>
            </w:pPr>
            <w:r>
              <w:rPr>
                <w:rFonts w:cs="Arial"/>
                <w:b/>
                <w:szCs w:val="20"/>
                <w:u w:val="single"/>
                <w:lang w:eastAsia="en-US"/>
              </w:rPr>
              <w:t>Quy</w:t>
            </w:r>
            <w:r>
              <w:rPr>
                <w:rFonts w:cs="Arial"/>
                <w:b/>
                <w:szCs w:val="20"/>
                <w:u w:val="single"/>
                <w:lang w:val="vi-VN" w:eastAsia="en-US"/>
              </w:rPr>
              <w:t xml:space="preserve"> tắc sửa đăng ký lịch</w:t>
            </w:r>
            <w:r w:rsidRPr="00386665">
              <w:rPr>
                <w:rFonts w:cs="Arial"/>
                <w:b/>
                <w:szCs w:val="20"/>
                <w:u w:val="single"/>
                <w:lang w:eastAsia="en-US"/>
              </w:rPr>
              <w:t>:</w:t>
            </w:r>
          </w:p>
          <w:p w14:paraId="5FA9A4BC" w14:textId="77777777" w:rsidR="00915F48" w:rsidRDefault="00915F48">
            <w:pPr>
              <w:pStyle w:val="Level2"/>
              <w:numPr>
                <w:ilvl w:val="0"/>
                <w:numId w:val="0"/>
              </w:numPr>
            </w:pPr>
            <w:r w:rsidRPr="00391836">
              <w:t>Hệ thống thực hiện logic sau:</w:t>
            </w:r>
          </w:p>
          <w:p w14:paraId="0A21A2C2" w14:textId="0AC9741E" w:rsidR="00915F48" w:rsidRPr="005E0A80" w:rsidRDefault="00915F48">
            <w:pPr>
              <w:pStyle w:val="BulletList1"/>
              <w:rPr>
                <w:lang w:val="vi-VN"/>
              </w:rPr>
            </w:pPr>
            <w:r w:rsidRPr="005E0A80">
              <w:rPr>
                <w:lang w:val="vi-VN"/>
              </w:rPr>
              <w:t>Thực</w:t>
            </w:r>
            <w:r>
              <w:rPr>
                <w:lang w:val="vi-VN"/>
              </w:rPr>
              <w:t xml:space="preserve"> hiện cập nhật bản ghi với các thông tin đã nhập</w:t>
            </w:r>
          </w:p>
        </w:tc>
      </w:tr>
    </w:tbl>
    <w:p w14:paraId="332209A8" w14:textId="77777777" w:rsidR="00915F48" w:rsidRPr="005E0A80" w:rsidRDefault="00915F48" w:rsidP="008227FC">
      <w:pPr>
        <w:rPr>
          <w:lang w:val="vi-VN" w:eastAsia="en-US"/>
        </w:rPr>
      </w:pPr>
    </w:p>
    <w:p w14:paraId="485DB144" w14:textId="6D9BCDE6" w:rsidR="00923873" w:rsidRPr="00923873" w:rsidRDefault="00923873" w:rsidP="00923873">
      <w:pPr>
        <w:pStyle w:val="Heading3"/>
      </w:pPr>
      <w:bookmarkStart w:id="107" w:name="_Toc155375241"/>
      <w:r>
        <w:t xml:space="preserve">Xem </w:t>
      </w:r>
      <w:proofErr w:type="spellStart"/>
      <w:r>
        <w:t>lịch</w:t>
      </w:r>
      <w:proofErr w:type="spellEnd"/>
      <w:r>
        <w:t xml:space="preserve"> </w:t>
      </w:r>
      <w:proofErr w:type="spellStart"/>
      <w:r>
        <w:t>làm</w:t>
      </w:r>
      <w:proofErr w:type="spellEnd"/>
      <w:r>
        <w:t xml:space="preserve"> </w:t>
      </w:r>
      <w:proofErr w:type="spellStart"/>
      <w:r>
        <w:t>việc</w:t>
      </w:r>
      <w:bookmarkEnd w:id="107"/>
      <w:proofErr w:type="spellEnd"/>
      <w:r>
        <w:t xml:space="preserve"> </w:t>
      </w:r>
    </w:p>
    <w:p w14:paraId="3A45C9A4" w14:textId="36DA2F00" w:rsidR="00923873" w:rsidRDefault="00B414AC" w:rsidP="00B414AC">
      <w:pPr>
        <w:pStyle w:val="Heading2"/>
      </w:pPr>
      <w:proofErr w:type="spellStart"/>
      <w:r>
        <w:t>Chấm</w:t>
      </w:r>
      <w:proofErr w:type="spellEnd"/>
      <w:r>
        <w:t xml:space="preserve"> </w:t>
      </w:r>
      <w:proofErr w:type="spellStart"/>
      <w:r>
        <w:t>công</w:t>
      </w:r>
      <w:proofErr w:type="spellEnd"/>
    </w:p>
    <w:p w14:paraId="42793708" w14:textId="4994044D" w:rsidR="00FF1208" w:rsidRPr="00862704" w:rsidRDefault="00862704" w:rsidP="00862704">
      <w:pPr>
        <w:pStyle w:val="Heading3"/>
      </w:pPr>
      <w:r>
        <w:t>Xem bảng công của người dùng hiện tại</w:t>
      </w:r>
    </w:p>
    <w:p w14:paraId="5671D4FD" w14:textId="1CDC1157" w:rsidR="00B414AC" w:rsidRPr="001A2D48" w:rsidRDefault="00102872" w:rsidP="00102872">
      <w:pPr>
        <w:pStyle w:val="Heading3"/>
      </w:pPr>
      <w:r>
        <w:t>Xem bảng công của toàn bộ công ty</w:t>
      </w:r>
    </w:p>
    <w:p w14:paraId="6C05697B" w14:textId="50DCFE73" w:rsidR="0069537F" w:rsidRDefault="0069537F" w:rsidP="0069537F">
      <w:pPr>
        <w:pStyle w:val="Heading2"/>
      </w:pPr>
      <w:bookmarkStart w:id="108" w:name="_Toc155375242"/>
      <w:r>
        <w:t xml:space="preserve">Các </w:t>
      </w:r>
      <w:proofErr w:type="spellStart"/>
      <w:r>
        <w:t>chức</w:t>
      </w:r>
      <w:proofErr w:type="spellEnd"/>
      <w:r>
        <w:t xml:space="preserve"> </w:t>
      </w:r>
      <w:proofErr w:type="spellStart"/>
      <w:r>
        <w:t>năng</w:t>
      </w:r>
      <w:proofErr w:type="spellEnd"/>
      <w:r>
        <w:t xml:space="preserve"> </w:t>
      </w:r>
      <w:proofErr w:type="spellStart"/>
      <w:r>
        <w:t>khác</w:t>
      </w:r>
      <w:bookmarkEnd w:id="108"/>
      <w:proofErr w:type="spellEnd"/>
    </w:p>
    <w:p w14:paraId="6221AA9D" w14:textId="77777777" w:rsidR="00102872" w:rsidRPr="00102872" w:rsidRDefault="00102872" w:rsidP="00102872">
      <w:pPr>
        <w:rPr>
          <w:lang w:val="en-US" w:eastAsia="en-US"/>
        </w:rPr>
      </w:pPr>
    </w:p>
    <w:p w14:paraId="14CEBF25" w14:textId="104F463E" w:rsidR="0069537F" w:rsidRDefault="0069537F" w:rsidP="0069537F">
      <w:pPr>
        <w:pStyle w:val="Heading3"/>
      </w:pPr>
      <w:bookmarkStart w:id="109" w:name="_Ref155259472"/>
      <w:bookmarkStart w:id="110" w:name="_Toc155375243"/>
      <w:proofErr w:type="spellStart"/>
      <w:r>
        <w:t>Xuất</w:t>
      </w:r>
      <w:proofErr w:type="spellEnd"/>
      <w:r>
        <w:t xml:space="preserve"> file </w:t>
      </w:r>
      <w:proofErr w:type="spellStart"/>
      <w:r>
        <w:t>danh</w:t>
      </w:r>
      <w:proofErr w:type="spellEnd"/>
      <w:r>
        <w:t xml:space="preserve"> </w:t>
      </w:r>
      <w:proofErr w:type="spellStart"/>
      <w:r>
        <w:t>sách</w:t>
      </w:r>
      <w:bookmarkEnd w:id="109"/>
      <w:bookmarkEnd w:id="110"/>
      <w:proofErr w:type="spell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034FBA" w:rsidRPr="00516C12" w14:paraId="1633BF56" w14:textId="77777777">
        <w:tc>
          <w:tcPr>
            <w:tcW w:w="957" w:type="pct"/>
            <w:shd w:val="clear" w:color="auto" w:fill="D9D9D9" w:themeFill="background1" w:themeFillShade="D9"/>
          </w:tcPr>
          <w:p w14:paraId="550F3B78" w14:textId="77777777" w:rsidR="00034FBA" w:rsidRPr="00516C12" w:rsidRDefault="00034FBA">
            <w:pPr>
              <w:rPr>
                <w:rFonts w:cs="Arial"/>
                <w:b/>
              </w:rPr>
            </w:pPr>
            <w:r w:rsidRPr="00516C12">
              <w:rPr>
                <w:rFonts w:cs="Arial"/>
                <w:b/>
              </w:rPr>
              <w:t>Objective</w:t>
            </w:r>
          </w:p>
        </w:tc>
        <w:tc>
          <w:tcPr>
            <w:tcW w:w="4043" w:type="pct"/>
          </w:tcPr>
          <w:p w14:paraId="44694974" w14:textId="4F17065B" w:rsidR="00034FBA" w:rsidRPr="00147684" w:rsidRDefault="00034FBA">
            <w:pPr>
              <w:rPr>
                <w:rFonts w:cs="Arial"/>
                <w:lang w:val="vi-VN"/>
              </w:rPr>
            </w:pPr>
            <w:proofErr w:type="spellStart"/>
            <w:r w:rsidRPr="003405A1">
              <w:t>Tính</w:t>
            </w:r>
            <w:proofErr w:type="spellEnd"/>
            <w:r w:rsidRPr="003405A1">
              <w:t xml:space="preserve"> </w:t>
            </w:r>
            <w:proofErr w:type="spellStart"/>
            <w:r w:rsidRPr="003405A1">
              <w:t>năng</w:t>
            </w:r>
            <w:proofErr w:type="spellEnd"/>
            <w:r w:rsidRPr="003405A1">
              <w:t xml:space="preserve"> </w:t>
            </w:r>
            <w:proofErr w:type="spellStart"/>
            <w:r w:rsidRPr="003405A1">
              <w:t>này</w:t>
            </w:r>
            <w:proofErr w:type="spellEnd"/>
            <w:r w:rsidRPr="003405A1">
              <w:t xml:space="preserve"> </w:t>
            </w:r>
            <w:proofErr w:type="spellStart"/>
            <w:r w:rsidRPr="003405A1">
              <w:t>cho</w:t>
            </w:r>
            <w:proofErr w:type="spellEnd"/>
            <w:r w:rsidRPr="003405A1">
              <w:t xml:space="preserve"> </w:t>
            </w:r>
            <w:proofErr w:type="spellStart"/>
            <w:r>
              <w:t>phép</w:t>
            </w:r>
            <w:proofErr w:type="spellEnd"/>
            <w:r>
              <w:rPr>
                <w:lang w:val="vi-VN"/>
              </w:rPr>
              <w:t xml:space="preserve"> NSD xuất </w:t>
            </w:r>
            <w:proofErr w:type="spellStart"/>
            <w:r>
              <w:rPr>
                <w:lang w:val="vi-VN"/>
              </w:rPr>
              <w:t>file</w:t>
            </w:r>
            <w:proofErr w:type="spellEnd"/>
            <w:r>
              <w:rPr>
                <w:lang w:val="vi-VN"/>
              </w:rPr>
              <w:t xml:space="preserve"> </w:t>
            </w:r>
          </w:p>
        </w:tc>
      </w:tr>
      <w:tr w:rsidR="00034FBA" w:rsidRPr="00516C12" w14:paraId="3E46340B" w14:textId="77777777">
        <w:tc>
          <w:tcPr>
            <w:tcW w:w="957" w:type="pct"/>
            <w:shd w:val="clear" w:color="auto" w:fill="D9D9D9" w:themeFill="background1" w:themeFillShade="D9"/>
          </w:tcPr>
          <w:p w14:paraId="5A3FF1B3" w14:textId="77777777" w:rsidR="00034FBA" w:rsidRPr="00516C12" w:rsidRDefault="00034FBA">
            <w:pPr>
              <w:rPr>
                <w:rFonts w:cs="Arial"/>
                <w:b/>
              </w:rPr>
            </w:pPr>
            <w:r w:rsidRPr="00516C12">
              <w:rPr>
                <w:rFonts w:cs="Arial"/>
                <w:b/>
              </w:rPr>
              <w:t>Actor</w:t>
            </w:r>
          </w:p>
        </w:tc>
        <w:tc>
          <w:tcPr>
            <w:tcW w:w="4043" w:type="pct"/>
          </w:tcPr>
          <w:p w14:paraId="6228475A" w14:textId="678307F6" w:rsidR="00034FBA" w:rsidRPr="00034FBA" w:rsidRDefault="00034FBA">
            <w:pPr>
              <w:rPr>
                <w:rFonts w:cs="Arial"/>
                <w:lang w:val="vi-VN"/>
              </w:rPr>
            </w:pPr>
            <w:proofErr w:type="spellStart"/>
            <w:r>
              <w:t>Nhân</w:t>
            </w:r>
            <w:proofErr w:type="spellEnd"/>
            <w:r>
              <w:rPr>
                <w:lang w:val="vi-VN"/>
              </w:rPr>
              <w:t xml:space="preserve"> viên, quản lý, </w:t>
            </w:r>
            <w:proofErr w:type="spellStart"/>
            <w:r>
              <w:rPr>
                <w:lang w:val="vi-VN"/>
              </w:rPr>
              <w:t>Hr</w:t>
            </w:r>
            <w:proofErr w:type="spellEnd"/>
            <w:r>
              <w:rPr>
                <w:lang w:val="vi-VN"/>
              </w:rPr>
              <w:t xml:space="preserve"> </w:t>
            </w:r>
            <w:proofErr w:type="spellStart"/>
            <w:r>
              <w:rPr>
                <w:lang w:val="vi-VN"/>
              </w:rPr>
              <w:t>admin</w:t>
            </w:r>
            <w:proofErr w:type="spellEnd"/>
            <w:r>
              <w:rPr>
                <w:lang w:val="vi-VN"/>
              </w:rPr>
              <w:t xml:space="preserve">, </w:t>
            </w:r>
            <w:proofErr w:type="spellStart"/>
            <w:r>
              <w:rPr>
                <w:lang w:val="vi-VN"/>
              </w:rPr>
              <w:t>System</w:t>
            </w:r>
            <w:proofErr w:type="spellEnd"/>
            <w:r>
              <w:rPr>
                <w:lang w:val="vi-VN"/>
              </w:rPr>
              <w:t xml:space="preserve"> </w:t>
            </w:r>
            <w:proofErr w:type="spellStart"/>
            <w:r>
              <w:rPr>
                <w:lang w:val="vi-VN"/>
              </w:rPr>
              <w:t>admin</w:t>
            </w:r>
            <w:proofErr w:type="spellEnd"/>
          </w:p>
        </w:tc>
      </w:tr>
      <w:tr w:rsidR="00034FBA" w:rsidRPr="00516C12" w14:paraId="164B4D5D" w14:textId="77777777">
        <w:tc>
          <w:tcPr>
            <w:tcW w:w="957" w:type="pct"/>
            <w:shd w:val="clear" w:color="auto" w:fill="D9D9D9" w:themeFill="background1" w:themeFillShade="D9"/>
          </w:tcPr>
          <w:p w14:paraId="26475680" w14:textId="77777777" w:rsidR="00034FBA" w:rsidRPr="00516C12" w:rsidRDefault="00034FBA">
            <w:pPr>
              <w:rPr>
                <w:rFonts w:cs="Arial"/>
                <w:b/>
              </w:rPr>
            </w:pPr>
            <w:r w:rsidRPr="00516C12">
              <w:rPr>
                <w:rFonts w:cs="Arial"/>
                <w:b/>
              </w:rPr>
              <w:t>Trigger</w:t>
            </w:r>
          </w:p>
        </w:tc>
        <w:tc>
          <w:tcPr>
            <w:tcW w:w="4043" w:type="pct"/>
          </w:tcPr>
          <w:p w14:paraId="19CE3170" w14:textId="52A43679" w:rsidR="00034FBA" w:rsidRPr="00034FBA" w:rsidRDefault="00034FBA">
            <w:pPr>
              <w:rPr>
                <w:rFonts w:cs="Arial"/>
                <w:lang w:val="vi-VN"/>
              </w:rPr>
            </w:pPr>
            <w:r>
              <w:t>Click</w:t>
            </w:r>
            <w:r>
              <w:rPr>
                <w:lang w:val="vi-VN"/>
              </w:rPr>
              <w:t xml:space="preserve"> button “Xuất file” </w:t>
            </w:r>
          </w:p>
        </w:tc>
      </w:tr>
      <w:tr w:rsidR="00034FBA" w:rsidRPr="00516C12" w14:paraId="151E04C7" w14:textId="77777777">
        <w:tc>
          <w:tcPr>
            <w:tcW w:w="957" w:type="pct"/>
            <w:shd w:val="clear" w:color="auto" w:fill="D9D9D9" w:themeFill="background1" w:themeFillShade="D9"/>
          </w:tcPr>
          <w:p w14:paraId="61E39AB0" w14:textId="77777777" w:rsidR="00034FBA" w:rsidRPr="00516C12" w:rsidRDefault="00034FBA">
            <w:pPr>
              <w:rPr>
                <w:rFonts w:cs="Arial"/>
                <w:b/>
              </w:rPr>
            </w:pPr>
            <w:r w:rsidRPr="00516C12">
              <w:rPr>
                <w:rFonts w:cs="Arial"/>
                <w:b/>
              </w:rPr>
              <w:t>Pre-conditions</w:t>
            </w:r>
          </w:p>
        </w:tc>
        <w:tc>
          <w:tcPr>
            <w:tcW w:w="4043" w:type="pct"/>
          </w:tcPr>
          <w:p w14:paraId="73B22ABA" w14:textId="77777777" w:rsidR="00034FBA" w:rsidRPr="00B30AC9" w:rsidRDefault="00034FBA">
            <w:pPr>
              <w:pStyle w:val="BulletList1"/>
              <w:numPr>
                <w:ilvl w:val="0"/>
                <w:numId w:val="0"/>
              </w:numPr>
              <w:spacing w:line="360" w:lineRule="auto"/>
              <w:rPr>
                <w:lang w:val="vi-VN"/>
              </w:rPr>
            </w:pPr>
            <w:r>
              <w:t>N</w:t>
            </w:r>
            <w:r>
              <w:rPr>
                <w:lang w:val="vi-VN"/>
              </w:rPr>
              <w:t>/A</w:t>
            </w:r>
          </w:p>
        </w:tc>
      </w:tr>
      <w:tr w:rsidR="00034FBA" w:rsidRPr="00516C12" w14:paraId="6BFB55FF" w14:textId="77777777">
        <w:tc>
          <w:tcPr>
            <w:tcW w:w="957" w:type="pct"/>
            <w:shd w:val="clear" w:color="auto" w:fill="D9D9D9" w:themeFill="background1" w:themeFillShade="D9"/>
          </w:tcPr>
          <w:p w14:paraId="3BAA0CA7" w14:textId="77777777" w:rsidR="00034FBA" w:rsidRPr="00516C12" w:rsidRDefault="00034FBA">
            <w:pPr>
              <w:rPr>
                <w:rFonts w:cs="Arial"/>
                <w:b/>
              </w:rPr>
            </w:pPr>
            <w:r w:rsidRPr="00516C12">
              <w:rPr>
                <w:rFonts w:cs="Arial"/>
                <w:b/>
              </w:rPr>
              <w:t>Post-condition</w:t>
            </w:r>
          </w:p>
        </w:tc>
        <w:tc>
          <w:tcPr>
            <w:tcW w:w="4043" w:type="pct"/>
          </w:tcPr>
          <w:p w14:paraId="05B42BA7" w14:textId="6D253B22" w:rsidR="00034FBA" w:rsidRPr="00034FBA" w:rsidRDefault="00034FBA">
            <w:pPr>
              <w:rPr>
                <w:rFonts w:cs="Arial"/>
                <w:lang w:val="vi-VN"/>
              </w:rPr>
            </w:pPr>
            <w:proofErr w:type="spellStart"/>
            <w:r>
              <w:t>Xuất</w:t>
            </w:r>
            <w:proofErr w:type="spellEnd"/>
            <w:r>
              <w:rPr>
                <w:lang w:val="vi-VN"/>
              </w:rPr>
              <w:t xml:space="preserve"> </w:t>
            </w:r>
            <w:proofErr w:type="spellStart"/>
            <w:r>
              <w:rPr>
                <w:lang w:val="vi-VN"/>
              </w:rPr>
              <w:t>file</w:t>
            </w:r>
            <w:proofErr w:type="spellEnd"/>
            <w:r>
              <w:rPr>
                <w:lang w:val="vi-VN"/>
              </w:rPr>
              <w:t xml:space="preserve"> thành công</w:t>
            </w:r>
          </w:p>
        </w:tc>
      </w:tr>
    </w:tbl>
    <w:p w14:paraId="241EF78C" w14:textId="77777777" w:rsidR="00034FBA" w:rsidRPr="00A704C2" w:rsidRDefault="00034FBA" w:rsidP="00034FBA">
      <w:pPr>
        <w:rPr>
          <w:rFonts w:eastAsiaTheme="majorEastAsia" w:cs="Arial"/>
          <w:b/>
          <w:color w:val="1F3864" w:themeColor="accent5" w:themeShade="80"/>
          <w:sz w:val="22"/>
          <w:lang w:val="vi-VN" w:eastAsia="en-US"/>
        </w:rPr>
      </w:pPr>
      <w:r>
        <w:rPr>
          <w:rFonts w:eastAsiaTheme="majorEastAsia" w:cs="Arial"/>
          <w:b/>
          <w:color w:val="1F3864" w:themeColor="accent5" w:themeShade="80"/>
          <w:sz w:val="22"/>
          <w:lang w:val="en-US" w:eastAsia="en-US"/>
        </w:rPr>
        <w:t>Activity</w:t>
      </w:r>
      <w:r>
        <w:rPr>
          <w:rFonts w:eastAsiaTheme="majorEastAsia" w:cs="Arial"/>
          <w:b/>
          <w:color w:val="1F3864" w:themeColor="accent5" w:themeShade="80"/>
          <w:sz w:val="22"/>
          <w:lang w:val="vi-VN" w:eastAsia="en-US"/>
        </w:rPr>
        <w:t xml:space="preserve"> Flow</w:t>
      </w:r>
    </w:p>
    <w:p w14:paraId="530B7C84" w14:textId="40016918" w:rsidR="00034FBA" w:rsidRDefault="003C41E2" w:rsidP="00034FBA">
      <w:pPr>
        <w:jc w:val="center"/>
        <w:rPr>
          <w:rFonts w:eastAsiaTheme="majorEastAsia" w:cs="Arial"/>
          <w:b/>
          <w:color w:val="1F3864" w:themeColor="accent5" w:themeShade="80"/>
          <w:sz w:val="22"/>
          <w:lang w:val="en-US" w:eastAsia="en-US"/>
        </w:rPr>
      </w:pPr>
      <w:r>
        <w:rPr>
          <w:rFonts w:eastAsiaTheme="majorEastAsia" w:cs="Arial"/>
          <w:b/>
          <w:noProof/>
          <w:color w:val="1F3864" w:themeColor="accent5" w:themeShade="80"/>
          <w:sz w:val="22"/>
          <w:lang w:val="en-US" w:eastAsia="en-US"/>
        </w:rPr>
        <w:lastRenderedPageBreak/>
        <w:drawing>
          <wp:inline distT="0" distB="0" distL="0" distR="0" wp14:anchorId="11299730" wp14:editId="38C45861">
            <wp:extent cx="4486275" cy="3343275"/>
            <wp:effectExtent l="0" t="0" r="9525" b="9525"/>
            <wp:docPr id="2120852328" name="Picture 212085232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52328" name="Picture 3" descr="A diagram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86275" cy="3343275"/>
                    </a:xfrm>
                    <a:prstGeom prst="rect">
                      <a:avLst/>
                    </a:prstGeom>
                  </pic:spPr>
                </pic:pic>
              </a:graphicData>
            </a:graphic>
          </wp:inline>
        </w:drawing>
      </w:r>
    </w:p>
    <w:p w14:paraId="7AB4B8CE" w14:textId="77777777" w:rsidR="00034FBA" w:rsidRDefault="00034FBA" w:rsidP="00034FBA">
      <w:pPr>
        <w:rPr>
          <w:rFonts w:eastAsiaTheme="majorEastAsia" w:cs="Arial"/>
          <w:b/>
          <w:color w:val="1F3864" w:themeColor="accent5" w:themeShade="80"/>
          <w:sz w:val="22"/>
          <w:lang w:val="en-US" w:eastAsia="en-US"/>
        </w:rPr>
      </w:pPr>
      <w:r w:rsidRPr="00516C12">
        <w:rPr>
          <w:rFonts w:eastAsiaTheme="majorEastAsia" w:cs="Arial"/>
          <w:b/>
          <w:color w:val="1F3864" w:themeColor="accent5" w:themeShade="80"/>
          <w:sz w:val="22"/>
          <w:lang w:val="en-US" w:eastAsia="en-US"/>
        </w:rPr>
        <w:t>Business Rules</w:t>
      </w:r>
    </w:p>
    <w:tbl>
      <w:tblPr>
        <w:tblW w:w="93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022"/>
        <w:gridCol w:w="1023"/>
        <w:gridCol w:w="7285"/>
      </w:tblGrid>
      <w:tr w:rsidR="00034FBA" w14:paraId="63450A8E" w14:textId="77777777">
        <w:trPr>
          <w:trHeight w:val="253"/>
        </w:trPr>
        <w:tc>
          <w:tcPr>
            <w:tcW w:w="1022" w:type="dxa"/>
            <w:shd w:val="clear" w:color="auto" w:fill="D9D9D9"/>
          </w:tcPr>
          <w:p w14:paraId="0222A369" w14:textId="77777777" w:rsidR="00034FBA" w:rsidRDefault="00034FBA">
            <w:pPr>
              <w:rPr>
                <w:b/>
              </w:rPr>
            </w:pPr>
            <w:r>
              <w:rPr>
                <w:b/>
              </w:rPr>
              <w:t>Step</w:t>
            </w:r>
          </w:p>
        </w:tc>
        <w:tc>
          <w:tcPr>
            <w:tcW w:w="1023" w:type="dxa"/>
            <w:shd w:val="clear" w:color="auto" w:fill="D9D9D9"/>
          </w:tcPr>
          <w:p w14:paraId="05E3AE44" w14:textId="77777777" w:rsidR="00034FBA" w:rsidRDefault="00034FBA">
            <w:pPr>
              <w:rPr>
                <w:b/>
              </w:rPr>
            </w:pPr>
            <w:r>
              <w:rPr>
                <w:b/>
              </w:rPr>
              <w:t>BR Code</w:t>
            </w:r>
          </w:p>
        </w:tc>
        <w:tc>
          <w:tcPr>
            <w:tcW w:w="7285" w:type="dxa"/>
            <w:shd w:val="clear" w:color="auto" w:fill="D9D9D9"/>
          </w:tcPr>
          <w:p w14:paraId="0AA12640" w14:textId="77777777" w:rsidR="00034FBA" w:rsidRDefault="00034FBA">
            <w:pPr>
              <w:rPr>
                <w:b/>
              </w:rPr>
            </w:pPr>
            <w:r>
              <w:rPr>
                <w:b/>
              </w:rPr>
              <w:t>Description</w:t>
            </w:r>
          </w:p>
        </w:tc>
      </w:tr>
      <w:tr w:rsidR="00034FBA" w14:paraId="5C1F7890" w14:textId="77777777">
        <w:trPr>
          <w:trHeight w:val="253"/>
        </w:trPr>
        <w:tc>
          <w:tcPr>
            <w:tcW w:w="1022" w:type="dxa"/>
          </w:tcPr>
          <w:p w14:paraId="6AB2C5B3" w14:textId="77777777" w:rsidR="00034FBA" w:rsidRDefault="00034FBA">
            <w:r>
              <w:t>(1)</w:t>
            </w:r>
          </w:p>
        </w:tc>
        <w:tc>
          <w:tcPr>
            <w:tcW w:w="1023" w:type="dxa"/>
            <w:shd w:val="clear" w:color="auto" w:fill="auto"/>
          </w:tcPr>
          <w:p w14:paraId="67574E59" w14:textId="77777777" w:rsidR="00034FBA" w:rsidRDefault="00034FBA">
            <w:pPr>
              <w:pStyle w:val="Caption"/>
            </w:pPr>
            <w:r>
              <w:t xml:space="preserve">BR </w:t>
            </w:r>
            <w:r>
              <w:fldChar w:fldCharType="begin"/>
            </w:r>
            <w:r>
              <w:instrText xml:space="preserve"> SEQ BR \* ARABIC </w:instrText>
            </w:r>
            <w:r>
              <w:fldChar w:fldCharType="separate"/>
            </w:r>
            <w:r>
              <w:rPr>
                <w:noProof/>
              </w:rPr>
              <w:t>43</w:t>
            </w:r>
            <w:r>
              <w:fldChar w:fldCharType="end"/>
            </w:r>
          </w:p>
          <w:p w14:paraId="1B65A2DF" w14:textId="77777777" w:rsidR="00034FBA" w:rsidRDefault="00034FBA">
            <w:pPr>
              <w:rPr>
                <w:b/>
              </w:rPr>
            </w:pPr>
          </w:p>
        </w:tc>
        <w:tc>
          <w:tcPr>
            <w:tcW w:w="7285" w:type="dxa"/>
            <w:shd w:val="clear" w:color="auto" w:fill="auto"/>
          </w:tcPr>
          <w:p w14:paraId="58274109" w14:textId="77777777" w:rsidR="00034FBA" w:rsidRDefault="003C41E2" w:rsidP="003C41E2">
            <w:pPr>
              <w:pStyle w:val="BulletList1"/>
              <w:numPr>
                <w:ilvl w:val="0"/>
                <w:numId w:val="0"/>
              </w:numPr>
              <w:rPr>
                <w:b/>
                <w:bCs/>
                <w:noProof/>
                <w:u w:val="single"/>
                <w:lang w:val="vi-VN"/>
              </w:rPr>
            </w:pPr>
            <w:r w:rsidRPr="003C41E2">
              <w:rPr>
                <w:b/>
                <w:bCs/>
                <w:noProof/>
                <w:u w:val="single"/>
              </w:rPr>
              <w:t>Quy</w:t>
            </w:r>
            <w:r w:rsidRPr="003C41E2">
              <w:rPr>
                <w:b/>
                <w:bCs/>
                <w:noProof/>
                <w:u w:val="single"/>
                <w:lang w:val="vi-VN"/>
              </w:rPr>
              <w:t xml:space="preserve"> tắc xuất file</w:t>
            </w:r>
          </w:p>
          <w:p w14:paraId="2FA59740" w14:textId="77777777" w:rsidR="003C41E2" w:rsidRPr="003C41E2" w:rsidRDefault="003C41E2" w:rsidP="003C41E2">
            <w:pPr>
              <w:pStyle w:val="BulletList1"/>
            </w:pPr>
            <w:r w:rsidRPr="003C41E2">
              <w:t xml:space="preserve">File </w:t>
            </w:r>
            <w:proofErr w:type="spellStart"/>
            <w:r w:rsidRPr="003C41E2">
              <w:t>xuất</w:t>
            </w:r>
            <w:proofErr w:type="spellEnd"/>
            <w:r w:rsidRPr="003C41E2">
              <w:t xml:space="preserve"> </w:t>
            </w:r>
            <w:proofErr w:type="spellStart"/>
            <w:r w:rsidRPr="003C41E2">
              <w:t>ra</w:t>
            </w:r>
            <w:proofErr w:type="spellEnd"/>
            <w:r w:rsidRPr="003C41E2">
              <w:t xml:space="preserve"> </w:t>
            </w:r>
            <w:proofErr w:type="spellStart"/>
            <w:r w:rsidRPr="003C41E2">
              <w:t>dạng</w:t>
            </w:r>
            <w:proofErr w:type="spellEnd"/>
            <w:r w:rsidRPr="003C41E2">
              <w:t xml:space="preserve"> </w:t>
            </w:r>
            <w:proofErr w:type="gramStart"/>
            <w:r w:rsidRPr="003C41E2">
              <w:t>excel</w:t>
            </w:r>
            <w:proofErr w:type="gramEnd"/>
          </w:p>
          <w:p w14:paraId="52C471D1" w14:textId="77777777" w:rsidR="003C41E2" w:rsidRPr="003C41E2" w:rsidRDefault="003C41E2" w:rsidP="003C41E2">
            <w:pPr>
              <w:pStyle w:val="BulletList1"/>
            </w:pPr>
            <w:proofErr w:type="spellStart"/>
            <w:r w:rsidRPr="003C41E2">
              <w:t>Có</w:t>
            </w:r>
            <w:proofErr w:type="spellEnd"/>
            <w:r w:rsidRPr="003C41E2">
              <w:t xml:space="preserve"> </w:t>
            </w:r>
            <w:proofErr w:type="spellStart"/>
            <w:r w:rsidRPr="003C41E2">
              <w:t>tên</w:t>
            </w:r>
            <w:proofErr w:type="spellEnd"/>
            <w:r w:rsidRPr="003C41E2">
              <w:t xml:space="preserve"> </w:t>
            </w:r>
            <w:proofErr w:type="spellStart"/>
            <w:r w:rsidRPr="003C41E2">
              <w:t>là</w:t>
            </w:r>
            <w:proofErr w:type="spellEnd"/>
            <w:r w:rsidRPr="003C41E2">
              <w:t xml:space="preserve"> </w:t>
            </w:r>
            <w:proofErr w:type="spellStart"/>
            <w:r w:rsidRPr="003C41E2">
              <w:t>danh</w:t>
            </w:r>
            <w:proofErr w:type="spellEnd"/>
            <w:r w:rsidRPr="003C41E2">
              <w:t xml:space="preserve"> </w:t>
            </w:r>
            <w:proofErr w:type="spellStart"/>
            <w:r w:rsidRPr="003C41E2">
              <w:t>sách</w:t>
            </w:r>
            <w:proofErr w:type="spellEnd"/>
            <w:r w:rsidRPr="003C41E2">
              <w:t xml:space="preserve"> + “</w:t>
            </w:r>
            <w:proofErr w:type="spellStart"/>
            <w:r w:rsidRPr="003C41E2">
              <w:t>Đối</w:t>
            </w:r>
            <w:proofErr w:type="spellEnd"/>
            <w:r w:rsidRPr="003C41E2">
              <w:t xml:space="preserve"> tượng </w:t>
            </w:r>
            <w:proofErr w:type="spellStart"/>
            <w:r w:rsidRPr="003C41E2">
              <w:t>xuất</w:t>
            </w:r>
            <w:proofErr w:type="spellEnd"/>
            <w:r w:rsidRPr="003C41E2">
              <w:t xml:space="preserve"> </w:t>
            </w:r>
            <w:proofErr w:type="gramStart"/>
            <w:r w:rsidRPr="003C41E2">
              <w:t>excel</w:t>
            </w:r>
            <w:proofErr w:type="gramEnd"/>
            <w:r w:rsidRPr="003C41E2">
              <w:t>”</w:t>
            </w:r>
          </w:p>
          <w:p w14:paraId="3CE06095" w14:textId="77777777" w:rsidR="003C41E2" w:rsidRDefault="003C41E2" w:rsidP="003C41E2">
            <w:pPr>
              <w:pStyle w:val="Level2"/>
            </w:pPr>
            <w:r>
              <w:rPr>
                <w:noProof/>
              </w:rPr>
              <w:t>Ví dụ : Danh sách nhân viên</w:t>
            </w:r>
          </w:p>
          <w:p w14:paraId="5FB9F6E3" w14:textId="77777777" w:rsidR="003C41E2" w:rsidRPr="005E0A80" w:rsidRDefault="003C41E2" w:rsidP="003C41E2">
            <w:pPr>
              <w:pStyle w:val="BulletList1"/>
              <w:rPr>
                <w:noProof/>
                <w:lang w:val="vi-VN"/>
              </w:rPr>
            </w:pPr>
            <w:r w:rsidRPr="005E0A80">
              <w:rPr>
                <w:noProof/>
                <w:lang w:val="vi-VN"/>
              </w:rPr>
              <w:t>Data xuất sẽ phụ thuộc vào current user được phân quyền như thế nào</w:t>
            </w:r>
          </w:p>
          <w:p w14:paraId="3EA85DB3" w14:textId="27B212D2" w:rsidR="003C41E2" w:rsidRPr="003C41E2" w:rsidRDefault="003C41E2" w:rsidP="003C41E2">
            <w:pPr>
              <w:pStyle w:val="BulletList1"/>
              <w:rPr>
                <w:rPrChange w:id="111" w:author="Asus" w:date="2020-12-28T19:18:00Z">
                  <w:rPr>
                    <w:strike/>
                    <w:color w:val="000000"/>
                  </w:rPr>
                </w:rPrChange>
              </w:rPr>
            </w:pPr>
            <w:r>
              <w:rPr>
                <w:noProof/>
              </w:rPr>
              <w:t>Xuất toàn bộ field trong csdl</w:t>
            </w:r>
          </w:p>
        </w:tc>
      </w:tr>
    </w:tbl>
    <w:p w14:paraId="40E61061" w14:textId="77777777" w:rsidR="00034FBA" w:rsidRPr="00034FBA" w:rsidRDefault="00034FBA" w:rsidP="00034FBA">
      <w:pPr>
        <w:rPr>
          <w:lang w:val="en-US" w:eastAsia="en-US"/>
        </w:rPr>
      </w:pPr>
    </w:p>
    <w:p w14:paraId="331925B6" w14:textId="2AF06EBA" w:rsidR="006970F4" w:rsidRDefault="006970F4" w:rsidP="006970F4">
      <w:pPr>
        <w:pStyle w:val="Heading3"/>
      </w:pPr>
      <w:bookmarkStart w:id="112" w:name="_Toc155375245"/>
      <w:proofErr w:type="spellStart"/>
      <w:r>
        <w:t>Tự</w:t>
      </w:r>
      <w:proofErr w:type="spellEnd"/>
      <w:r>
        <w:t xml:space="preserve"> </w:t>
      </w:r>
      <w:proofErr w:type="spellStart"/>
      <w:r>
        <w:t>động</w:t>
      </w:r>
      <w:proofErr w:type="spellEnd"/>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sinh</w:t>
      </w:r>
      <w:proofErr w:type="spellEnd"/>
      <w:r>
        <w:t xml:space="preserve"> </w:t>
      </w:r>
      <w:proofErr w:type="spellStart"/>
      <w:r>
        <w:t>nhật</w:t>
      </w:r>
      <w:bookmarkEnd w:id="112"/>
      <w:proofErr w:type="spellEnd"/>
    </w:p>
    <w:tbl>
      <w:tblPr>
        <w:tblStyle w:val="TableGrid"/>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1786"/>
        <w:gridCol w:w="7544"/>
      </w:tblGrid>
      <w:tr w:rsidR="00361DBA" w:rsidRPr="00516C12" w14:paraId="38412141" w14:textId="77777777">
        <w:tc>
          <w:tcPr>
            <w:tcW w:w="957" w:type="pct"/>
            <w:shd w:val="clear" w:color="auto" w:fill="D9D9D9" w:themeFill="background1" w:themeFillShade="D9"/>
          </w:tcPr>
          <w:p w14:paraId="3182F666" w14:textId="77777777" w:rsidR="00361DBA" w:rsidRPr="00516C12" w:rsidRDefault="00361DBA">
            <w:pPr>
              <w:rPr>
                <w:rFonts w:cs="Arial"/>
                <w:b/>
              </w:rPr>
            </w:pPr>
            <w:r w:rsidRPr="00516C12">
              <w:rPr>
                <w:rFonts w:cs="Arial"/>
                <w:b/>
              </w:rPr>
              <w:t>Objective</w:t>
            </w:r>
          </w:p>
        </w:tc>
        <w:tc>
          <w:tcPr>
            <w:tcW w:w="4043" w:type="pct"/>
          </w:tcPr>
          <w:p w14:paraId="08336F4A" w14:textId="4BFA283E" w:rsidR="00361DBA" w:rsidRPr="00147684" w:rsidRDefault="00361DBA">
            <w:pPr>
              <w:rPr>
                <w:rFonts w:cs="Arial"/>
                <w:lang w:val="vi-VN"/>
              </w:rPr>
            </w:pPr>
            <w:proofErr w:type="spellStart"/>
            <w:r w:rsidRPr="003405A1">
              <w:t>Tính</w:t>
            </w:r>
            <w:proofErr w:type="spellEnd"/>
            <w:r w:rsidRPr="003405A1">
              <w:t xml:space="preserve"> </w:t>
            </w:r>
            <w:proofErr w:type="spellStart"/>
            <w:r w:rsidRPr="003405A1">
              <w:t>năng</w:t>
            </w:r>
            <w:proofErr w:type="spellEnd"/>
            <w:r w:rsidRPr="003405A1">
              <w:t xml:space="preserve"> </w:t>
            </w:r>
            <w:proofErr w:type="spellStart"/>
            <w:r w:rsidRPr="003405A1">
              <w:t>này</w:t>
            </w:r>
            <w:proofErr w:type="spellEnd"/>
            <w:r w:rsidRPr="003405A1">
              <w:t xml:space="preserve"> </w:t>
            </w:r>
            <w:proofErr w:type="spellStart"/>
            <w:r w:rsidRPr="003405A1">
              <w:t>cho</w:t>
            </w:r>
            <w:proofErr w:type="spellEnd"/>
            <w:r w:rsidRPr="003405A1">
              <w:t xml:space="preserve"> </w:t>
            </w:r>
            <w:proofErr w:type="spellStart"/>
            <w:r>
              <w:t>phép</w:t>
            </w:r>
            <w:proofErr w:type="spellEnd"/>
            <w:r>
              <w:rPr>
                <w:lang w:val="vi-VN"/>
              </w:rPr>
              <w:t xml:space="preserve"> hệ thống tự động gửi thông báo về sinh nhật của các nhân viên trong công ty trước 3 </w:t>
            </w:r>
            <w:r w:rsidR="00C47BAF">
              <w:rPr>
                <w:lang w:val="vi-VN"/>
              </w:rPr>
              <w:t>ngày</w:t>
            </w:r>
          </w:p>
        </w:tc>
      </w:tr>
      <w:tr w:rsidR="00361DBA" w:rsidRPr="00516C12" w14:paraId="7CB6F8F0" w14:textId="77777777">
        <w:tc>
          <w:tcPr>
            <w:tcW w:w="957" w:type="pct"/>
            <w:shd w:val="clear" w:color="auto" w:fill="D9D9D9" w:themeFill="background1" w:themeFillShade="D9"/>
          </w:tcPr>
          <w:p w14:paraId="35A59D5F" w14:textId="77777777" w:rsidR="00361DBA" w:rsidRPr="00516C12" w:rsidRDefault="00361DBA">
            <w:pPr>
              <w:rPr>
                <w:rFonts w:cs="Arial"/>
                <w:b/>
              </w:rPr>
            </w:pPr>
            <w:r w:rsidRPr="00516C12">
              <w:rPr>
                <w:rFonts w:cs="Arial"/>
                <w:b/>
              </w:rPr>
              <w:t>Actor</w:t>
            </w:r>
          </w:p>
        </w:tc>
        <w:tc>
          <w:tcPr>
            <w:tcW w:w="4043" w:type="pct"/>
          </w:tcPr>
          <w:p w14:paraId="2D93086D" w14:textId="77777777" w:rsidR="00361DBA" w:rsidRPr="00502F73" w:rsidRDefault="00361DBA">
            <w:pPr>
              <w:rPr>
                <w:rFonts w:cs="Arial"/>
                <w:lang w:val="vi-VN"/>
              </w:rPr>
            </w:pPr>
            <w:r>
              <w:t>System</w:t>
            </w:r>
          </w:p>
        </w:tc>
      </w:tr>
      <w:tr w:rsidR="00361DBA" w:rsidRPr="00516C12" w14:paraId="230F8E22" w14:textId="77777777">
        <w:tc>
          <w:tcPr>
            <w:tcW w:w="957" w:type="pct"/>
            <w:shd w:val="clear" w:color="auto" w:fill="D9D9D9" w:themeFill="background1" w:themeFillShade="D9"/>
          </w:tcPr>
          <w:p w14:paraId="12790A00" w14:textId="77777777" w:rsidR="00361DBA" w:rsidRPr="00516C12" w:rsidRDefault="00361DBA">
            <w:pPr>
              <w:rPr>
                <w:rFonts w:cs="Arial"/>
                <w:b/>
              </w:rPr>
            </w:pPr>
            <w:r w:rsidRPr="00516C12">
              <w:rPr>
                <w:rFonts w:cs="Arial"/>
                <w:b/>
              </w:rPr>
              <w:t>Trigger</w:t>
            </w:r>
          </w:p>
        </w:tc>
        <w:tc>
          <w:tcPr>
            <w:tcW w:w="4043" w:type="pct"/>
          </w:tcPr>
          <w:p w14:paraId="48814A63" w14:textId="15FBE339" w:rsidR="00361DBA" w:rsidRPr="00147684" w:rsidRDefault="00361DBA">
            <w:pPr>
              <w:rPr>
                <w:rFonts w:cs="Arial"/>
                <w:lang w:val="vi-VN"/>
              </w:rPr>
            </w:pPr>
            <w:proofErr w:type="spellStart"/>
            <w:r>
              <w:t>Vào</w:t>
            </w:r>
            <w:proofErr w:type="spellEnd"/>
            <w:r>
              <w:rPr>
                <w:lang w:val="vi-VN"/>
              </w:rPr>
              <w:t xml:space="preserve"> </w:t>
            </w:r>
            <w:r w:rsidR="00C47BAF">
              <w:rPr>
                <w:lang w:val="vi-VN"/>
              </w:rPr>
              <w:t>00:00</w:t>
            </w:r>
            <w:r>
              <w:rPr>
                <w:lang w:val="vi-VN"/>
              </w:rPr>
              <w:t xml:space="preserve"> </w:t>
            </w:r>
            <w:r w:rsidR="00C47BAF">
              <w:rPr>
                <w:lang w:val="vi-VN"/>
              </w:rPr>
              <w:t>A</w:t>
            </w:r>
            <w:r>
              <w:rPr>
                <w:lang w:val="vi-VN"/>
              </w:rPr>
              <w:t>.M mỗi ngày</w:t>
            </w:r>
          </w:p>
        </w:tc>
      </w:tr>
      <w:tr w:rsidR="00361DBA" w:rsidRPr="00516C12" w14:paraId="6292AAB0" w14:textId="77777777">
        <w:tc>
          <w:tcPr>
            <w:tcW w:w="957" w:type="pct"/>
            <w:shd w:val="clear" w:color="auto" w:fill="D9D9D9" w:themeFill="background1" w:themeFillShade="D9"/>
          </w:tcPr>
          <w:p w14:paraId="26CC83D9" w14:textId="77777777" w:rsidR="00361DBA" w:rsidRPr="00516C12" w:rsidRDefault="00361DBA">
            <w:pPr>
              <w:rPr>
                <w:rFonts w:cs="Arial"/>
                <w:b/>
              </w:rPr>
            </w:pPr>
            <w:r w:rsidRPr="00516C12">
              <w:rPr>
                <w:rFonts w:cs="Arial"/>
                <w:b/>
              </w:rPr>
              <w:t>Pre-conditions</w:t>
            </w:r>
          </w:p>
        </w:tc>
        <w:tc>
          <w:tcPr>
            <w:tcW w:w="4043" w:type="pct"/>
          </w:tcPr>
          <w:p w14:paraId="0EEAD8FA" w14:textId="77777777" w:rsidR="00361DBA" w:rsidRPr="00B30AC9" w:rsidRDefault="00361DBA">
            <w:pPr>
              <w:pStyle w:val="BulletList1"/>
              <w:numPr>
                <w:ilvl w:val="0"/>
                <w:numId w:val="0"/>
              </w:numPr>
              <w:spacing w:line="360" w:lineRule="auto"/>
              <w:rPr>
                <w:lang w:val="vi-VN"/>
              </w:rPr>
            </w:pPr>
            <w:r>
              <w:t>N</w:t>
            </w:r>
            <w:r>
              <w:rPr>
                <w:lang w:val="vi-VN"/>
              </w:rPr>
              <w:t>/A</w:t>
            </w:r>
          </w:p>
        </w:tc>
      </w:tr>
      <w:tr w:rsidR="00361DBA" w:rsidRPr="00516C12" w14:paraId="17DCDDCC" w14:textId="77777777">
        <w:tc>
          <w:tcPr>
            <w:tcW w:w="957" w:type="pct"/>
            <w:shd w:val="clear" w:color="auto" w:fill="D9D9D9" w:themeFill="background1" w:themeFillShade="D9"/>
          </w:tcPr>
          <w:p w14:paraId="2FAB00CC" w14:textId="77777777" w:rsidR="00361DBA" w:rsidRPr="00516C12" w:rsidRDefault="00361DBA">
            <w:pPr>
              <w:rPr>
                <w:rFonts w:cs="Arial"/>
                <w:b/>
              </w:rPr>
            </w:pPr>
            <w:r w:rsidRPr="00516C12">
              <w:rPr>
                <w:rFonts w:cs="Arial"/>
                <w:b/>
              </w:rPr>
              <w:t>Post-condition</w:t>
            </w:r>
          </w:p>
        </w:tc>
        <w:tc>
          <w:tcPr>
            <w:tcW w:w="4043" w:type="pct"/>
          </w:tcPr>
          <w:p w14:paraId="4E4A6A4D" w14:textId="2EF5DF39" w:rsidR="00361DBA" w:rsidRPr="00C47BAF" w:rsidRDefault="00C47BAF">
            <w:pPr>
              <w:rPr>
                <w:rFonts w:cs="Arial"/>
                <w:lang w:val="vi-VN"/>
              </w:rPr>
            </w:pPr>
            <w:r>
              <w:t>Thông</w:t>
            </w:r>
            <w:r>
              <w:rPr>
                <w:lang w:val="vi-VN"/>
              </w:rPr>
              <w:t xml:space="preserve"> báo được gửi thông báo đến system admin vào mỗi 00:00 A.M mỗi ngày</w:t>
            </w:r>
          </w:p>
        </w:tc>
      </w:tr>
    </w:tbl>
    <w:p w14:paraId="0F359C13" w14:textId="77777777" w:rsidR="00361DBA" w:rsidRPr="00A704C2" w:rsidRDefault="00361DBA" w:rsidP="00361DBA">
      <w:pPr>
        <w:rPr>
          <w:rFonts w:eastAsiaTheme="majorEastAsia" w:cs="Arial"/>
          <w:b/>
          <w:color w:val="1F3864" w:themeColor="accent5" w:themeShade="80"/>
          <w:sz w:val="22"/>
          <w:lang w:val="vi-VN" w:eastAsia="en-US"/>
        </w:rPr>
      </w:pPr>
      <w:r>
        <w:rPr>
          <w:rFonts w:eastAsiaTheme="majorEastAsia" w:cs="Arial"/>
          <w:b/>
          <w:color w:val="1F3864" w:themeColor="accent5" w:themeShade="80"/>
          <w:sz w:val="22"/>
          <w:lang w:val="en-US" w:eastAsia="en-US"/>
        </w:rPr>
        <w:t>Activity</w:t>
      </w:r>
      <w:r>
        <w:rPr>
          <w:rFonts w:eastAsiaTheme="majorEastAsia" w:cs="Arial"/>
          <w:b/>
          <w:color w:val="1F3864" w:themeColor="accent5" w:themeShade="80"/>
          <w:sz w:val="22"/>
          <w:lang w:val="vi-VN" w:eastAsia="en-US"/>
        </w:rPr>
        <w:t xml:space="preserve"> Flow</w:t>
      </w:r>
    </w:p>
    <w:p w14:paraId="16B14AE3" w14:textId="50648C4D" w:rsidR="00361DBA" w:rsidRDefault="007A540B" w:rsidP="00361DBA">
      <w:pPr>
        <w:jc w:val="center"/>
        <w:rPr>
          <w:rFonts w:eastAsiaTheme="majorEastAsia" w:cs="Arial"/>
          <w:b/>
          <w:color w:val="1F3864" w:themeColor="accent5" w:themeShade="80"/>
          <w:sz w:val="22"/>
          <w:lang w:val="en-US" w:eastAsia="en-US"/>
        </w:rPr>
      </w:pPr>
      <w:r>
        <w:rPr>
          <w:rFonts w:eastAsiaTheme="majorEastAsia" w:cs="Arial"/>
          <w:b/>
          <w:noProof/>
          <w:color w:val="1F3864" w:themeColor="accent5" w:themeShade="80"/>
          <w:sz w:val="22"/>
          <w:lang w:val="en-US" w:eastAsia="en-US"/>
        </w:rPr>
        <w:lastRenderedPageBreak/>
        <w:drawing>
          <wp:inline distT="0" distB="0" distL="0" distR="0" wp14:anchorId="3C67394B" wp14:editId="306E0BB5">
            <wp:extent cx="2295525" cy="2781300"/>
            <wp:effectExtent l="0" t="0" r="9525" b="0"/>
            <wp:docPr id="375935438" name="Picture 375935438"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35438" name="Picture 1" descr="A screen shot of a cell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295525" cy="2781300"/>
                    </a:xfrm>
                    <a:prstGeom prst="rect">
                      <a:avLst/>
                    </a:prstGeom>
                  </pic:spPr>
                </pic:pic>
              </a:graphicData>
            </a:graphic>
          </wp:inline>
        </w:drawing>
      </w:r>
    </w:p>
    <w:p w14:paraId="2A92B2F8" w14:textId="77777777" w:rsidR="00361DBA" w:rsidRDefault="00361DBA" w:rsidP="00361DBA">
      <w:pPr>
        <w:rPr>
          <w:rFonts w:eastAsiaTheme="majorEastAsia" w:cs="Arial"/>
          <w:b/>
          <w:color w:val="1F3864" w:themeColor="accent5" w:themeShade="80"/>
          <w:sz w:val="22"/>
          <w:lang w:val="en-US" w:eastAsia="en-US"/>
        </w:rPr>
      </w:pPr>
      <w:r w:rsidRPr="00516C12">
        <w:rPr>
          <w:rFonts w:eastAsiaTheme="majorEastAsia" w:cs="Arial"/>
          <w:b/>
          <w:color w:val="1F3864" w:themeColor="accent5" w:themeShade="80"/>
          <w:sz w:val="22"/>
          <w:lang w:val="en-US" w:eastAsia="en-US"/>
        </w:rPr>
        <w:t>Business Rules</w:t>
      </w:r>
    </w:p>
    <w:tbl>
      <w:tblPr>
        <w:tblW w:w="9330" w:type="dxa"/>
        <w:tblBorders>
          <w:top w:val="single" w:sz="12" w:space="0" w:color="BFBFBF"/>
          <w:left w:val="single" w:sz="12" w:space="0" w:color="BFBFBF"/>
          <w:bottom w:val="single" w:sz="12" w:space="0" w:color="BFBFBF"/>
          <w:right w:val="single" w:sz="12" w:space="0" w:color="BFBFBF"/>
          <w:insideH w:val="single" w:sz="8" w:space="0" w:color="BFBFBF"/>
          <w:insideV w:val="single" w:sz="8" w:space="0" w:color="BFBFBF"/>
        </w:tblBorders>
        <w:tblLayout w:type="fixed"/>
        <w:tblLook w:val="0400" w:firstRow="0" w:lastRow="0" w:firstColumn="0" w:lastColumn="0" w:noHBand="0" w:noVBand="1"/>
      </w:tblPr>
      <w:tblGrid>
        <w:gridCol w:w="1022"/>
        <w:gridCol w:w="1023"/>
        <w:gridCol w:w="7285"/>
      </w:tblGrid>
      <w:tr w:rsidR="00361DBA" w14:paraId="526CF0D8" w14:textId="77777777">
        <w:trPr>
          <w:trHeight w:val="253"/>
        </w:trPr>
        <w:tc>
          <w:tcPr>
            <w:tcW w:w="1022" w:type="dxa"/>
            <w:shd w:val="clear" w:color="auto" w:fill="D9D9D9"/>
          </w:tcPr>
          <w:p w14:paraId="58E89907" w14:textId="77777777" w:rsidR="00361DBA" w:rsidRDefault="00361DBA">
            <w:pPr>
              <w:rPr>
                <w:b/>
              </w:rPr>
            </w:pPr>
            <w:r>
              <w:rPr>
                <w:b/>
              </w:rPr>
              <w:t>Step</w:t>
            </w:r>
          </w:p>
        </w:tc>
        <w:tc>
          <w:tcPr>
            <w:tcW w:w="1023" w:type="dxa"/>
            <w:shd w:val="clear" w:color="auto" w:fill="D9D9D9"/>
          </w:tcPr>
          <w:p w14:paraId="6E437F93" w14:textId="77777777" w:rsidR="00361DBA" w:rsidRDefault="00361DBA">
            <w:pPr>
              <w:rPr>
                <w:b/>
              </w:rPr>
            </w:pPr>
            <w:r>
              <w:rPr>
                <w:b/>
              </w:rPr>
              <w:t>BR Code</w:t>
            </w:r>
          </w:p>
        </w:tc>
        <w:tc>
          <w:tcPr>
            <w:tcW w:w="7285" w:type="dxa"/>
            <w:shd w:val="clear" w:color="auto" w:fill="D9D9D9"/>
          </w:tcPr>
          <w:p w14:paraId="2E822908" w14:textId="77777777" w:rsidR="00361DBA" w:rsidRDefault="00361DBA">
            <w:pPr>
              <w:rPr>
                <w:b/>
              </w:rPr>
            </w:pPr>
            <w:r>
              <w:rPr>
                <w:b/>
              </w:rPr>
              <w:t>Description</w:t>
            </w:r>
          </w:p>
        </w:tc>
      </w:tr>
      <w:tr w:rsidR="00361DBA" w14:paraId="2E99D1A4" w14:textId="77777777">
        <w:trPr>
          <w:trHeight w:val="253"/>
        </w:trPr>
        <w:tc>
          <w:tcPr>
            <w:tcW w:w="1022" w:type="dxa"/>
          </w:tcPr>
          <w:p w14:paraId="38607F9C" w14:textId="34A97FE1" w:rsidR="00361DBA" w:rsidRDefault="00361DBA">
            <w:r>
              <w:t>(</w:t>
            </w:r>
            <w:r w:rsidR="007A540B">
              <w:t>1</w:t>
            </w:r>
            <w:r>
              <w:t>)</w:t>
            </w:r>
          </w:p>
        </w:tc>
        <w:tc>
          <w:tcPr>
            <w:tcW w:w="1023" w:type="dxa"/>
            <w:shd w:val="clear" w:color="auto" w:fill="auto"/>
          </w:tcPr>
          <w:p w14:paraId="690C6826" w14:textId="4566D9E7" w:rsidR="00361DBA" w:rsidRDefault="00361DBA">
            <w:pPr>
              <w:pStyle w:val="Caption"/>
            </w:pPr>
            <w:r>
              <w:t xml:space="preserve">BR </w:t>
            </w:r>
            <w:r>
              <w:fldChar w:fldCharType="begin"/>
            </w:r>
            <w:r>
              <w:instrText xml:space="preserve"> SEQ BR \* ARABIC </w:instrText>
            </w:r>
            <w:r>
              <w:fldChar w:fldCharType="separate"/>
            </w:r>
            <w:r w:rsidR="005E1475">
              <w:rPr>
                <w:noProof/>
              </w:rPr>
              <w:t>43</w:t>
            </w:r>
            <w:r>
              <w:fldChar w:fldCharType="end"/>
            </w:r>
          </w:p>
          <w:p w14:paraId="1C0469E6" w14:textId="77777777" w:rsidR="00361DBA" w:rsidRDefault="00361DBA">
            <w:pPr>
              <w:rPr>
                <w:b/>
              </w:rPr>
            </w:pPr>
          </w:p>
        </w:tc>
        <w:tc>
          <w:tcPr>
            <w:tcW w:w="7285" w:type="dxa"/>
            <w:shd w:val="clear" w:color="auto" w:fill="auto"/>
          </w:tcPr>
          <w:p w14:paraId="705F6C33" w14:textId="77777777" w:rsidR="00361DBA" w:rsidRDefault="00361DBA">
            <w:pPr>
              <w:rPr>
                <w:b/>
                <w:u w:val="single"/>
              </w:rPr>
            </w:pPr>
            <w:r>
              <w:rPr>
                <w:b/>
                <w:u w:val="single"/>
              </w:rPr>
              <w:t>Screen Displaying Rules:</w:t>
            </w:r>
          </w:p>
          <w:p w14:paraId="17C6E3F4" w14:textId="77777777" w:rsidR="00361DBA" w:rsidRPr="002D2E6A" w:rsidRDefault="00361DBA">
            <w:pPr>
              <w:pStyle w:val="Body"/>
            </w:pPr>
            <w:proofErr w:type="spellStart"/>
            <w:r>
              <w:t>Hệ</w:t>
            </w:r>
            <w:proofErr w:type="spellEnd"/>
            <w:r>
              <w:t xml:space="preserve"> </w:t>
            </w:r>
            <w:proofErr w:type="spellStart"/>
            <w:r>
              <w:t>thống</w:t>
            </w:r>
            <w:proofErr w:type="spellEnd"/>
            <w:r>
              <w:t xml:space="preserve"> </w:t>
            </w:r>
            <w:proofErr w:type="spellStart"/>
            <w:r>
              <w:t>thực</w:t>
            </w:r>
            <w:proofErr w:type="spellEnd"/>
            <w:r>
              <w:t xml:space="preserve"> </w:t>
            </w:r>
            <w:proofErr w:type="spellStart"/>
            <w:r>
              <w:t>hiện</w:t>
            </w:r>
            <w:proofErr w:type="spellEnd"/>
            <w:r>
              <w:t xml:space="preserve"> logic </w:t>
            </w:r>
            <w:proofErr w:type="spellStart"/>
            <w:r>
              <w:t>sau</w:t>
            </w:r>
            <w:proofErr w:type="spellEnd"/>
            <w:r>
              <w:t>:</w:t>
            </w:r>
          </w:p>
          <w:p w14:paraId="4423D232" w14:textId="675688D3" w:rsidR="00361DBA" w:rsidRDefault="00361DBA">
            <w:pPr>
              <w:pStyle w:val="BulletList1"/>
            </w:pP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gửi</w:t>
            </w:r>
            <w:proofErr w:type="spellEnd"/>
            <w:r>
              <w:t xml:space="preserve"> </w:t>
            </w:r>
            <w:proofErr w:type="spellStart"/>
            <w:r>
              <w:t>báo</w:t>
            </w:r>
            <w:proofErr w:type="spellEnd"/>
            <w:r>
              <w:t xml:space="preserve"> </w:t>
            </w:r>
            <w:proofErr w:type="spellStart"/>
            <w:r>
              <w:t>cáo</w:t>
            </w:r>
            <w:proofErr w:type="spellEnd"/>
            <w:r>
              <w:t xml:space="preserve"> </w:t>
            </w:r>
            <w:proofErr w:type="spellStart"/>
            <w:r>
              <w:t>đến</w:t>
            </w:r>
            <w:proofErr w:type="spellEnd"/>
            <w:r>
              <w:t xml:space="preserve"> </w:t>
            </w:r>
            <w:r w:rsidR="009B2E9D">
              <w:t>System</w:t>
            </w:r>
            <w:r w:rsidR="009B2E9D">
              <w:rPr>
                <w:lang w:val="vi-VN"/>
              </w:rPr>
              <w:t xml:space="preserve"> admin vào 00:00 mỗi ngày </w:t>
            </w:r>
          </w:p>
          <w:p w14:paraId="6849E667" w14:textId="4D2174FC" w:rsidR="00361DBA" w:rsidRPr="00467B7C" w:rsidRDefault="00361DBA" w:rsidP="009B2E9D">
            <w:pPr>
              <w:pStyle w:val="BulletList1"/>
            </w:pPr>
            <w:r>
              <w:t xml:space="preserve">Thông </w:t>
            </w:r>
            <w:proofErr w:type="spellStart"/>
            <w:r>
              <w:t>báo</w:t>
            </w:r>
            <w:proofErr w:type="spellEnd"/>
            <w:r>
              <w:t xml:space="preserve"> </w:t>
            </w:r>
            <w:proofErr w:type="spellStart"/>
            <w:r>
              <w:t>được</w:t>
            </w:r>
            <w:proofErr w:type="spellEnd"/>
            <w:r>
              <w:t xml:space="preserve"> </w:t>
            </w:r>
            <w:proofErr w:type="spellStart"/>
            <w:r>
              <w:t>ghi</w:t>
            </w:r>
            <w:proofErr w:type="spellEnd"/>
            <w:r>
              <w:t xml:space="preserve"> </w:t>
            </w:r>
            <w:proofErr w:type="spellStart"/>
            <w:r>
              <w:t>theo</w:t>
            </w:r>
            <w:proofErr w:type="spellEnd"/>
            <w:r>
              <w:t xml:space="preserve"> template </w:t>
            </w:r>
            <w:r w:rsidR="00467B7C">
              <w:fldChar w:fldCharType="begin"/>
            </w:r>
            <w:r w:rsidR="00467B7C">
              <w:instrText xml:space="preserve"> REF _Ref155375304 \h </w:instrText>
            </w:r>
            <w:r w:rsidR="00467B7C">
              <w:fldChar w:fldCharType="separate"/>
            </w:r>
            <w:r w:rsidR="005E1475">
              <w:t xml:space="preserve">Notice </w:t>
            </w:r>
            <w:r w:rsidR="005E1475">
              <w:rPr>
                <w:noProof/>
              </w:rPr>
              <w:t>8</w:t>
            </w:r>
            <w:r w:rsidR="005E1475">
              <w:rPr>
                <w:lang w:val="vi-VN"/>
              </w:rPr>
              <w:t>. Sắp tới sinh nhật của [</w:t>
            </w:r>
            <w:proofErr w:type="spellStart"/>
            <w:r w:rsidR="005E1475">
              <w:rPr>
                <w:lang w:val="vi-VN"/>
              </w:rPr>
              <w:t>EmployeeName</w:t>
            </w:r>
            <w:proofErr w:type="spellEnd"/>
            <w:r w:rsidR="005E1475">
              <w:rPr>
                <w:lang w:val="vi-VN"/>
              </w:rPr>
              <w:t xml:space="preserve">]. </w:t>
            </w:r>
            <w:r w:rsidR="005E1475" w:rsidRPr="000B3627">
              <w:rPr>
                <w:u w:val="single"/>
                <w:lang w:val="vi-VN"/>
              </w:rPr>
              <w:t>Xem chi tiết</w:t>
            </w:r>
            <w:r w:rsidR="00467B7C">
              <w:fldChar w:fldCharType="end"/>
            </w:r>
            <w:r w:rsidR="00467B7C">
              <w:rPr>
                <w:lang w:val="vi-VN"/>
              </w:rPr>
              <w:t xml:space="preserve"> </w:t>
            </w:r>
          </w:p>
          <w:p w14:paraId="082C629B" w14:textId="77777777" w:rsidR="00467B7C" w:rsidRPr="00467B7C" w:rsidRDefault="00467B7C" w:rsidP="009B2E9D">
            <w:pPr>
              <w:pStyle w:val="BulletList1"/>
            </w:pPr>
            <w:r>
              <w:rPr>
                <w:lang w:val="vi-VN"/>
              </w:rPr>
              <w:t>Trong box thông báo</w:t>
            </w:r>
          </w:p>
          <w:p w14:paraId="152103C1" w14:textId="30151B7D" w:rsidR="00467B7C" w:rsidRPr="00B30AC9" w:rsidRDefault="00DE0443" w:rsidP="00467B7C">
            <w:pPr>
              <w:pStyle w:val="BulletList1"/>
              <w:numPr>
                <w:ilvl w:val="0"/>
                <w:numId w:val="0"/>
              </w:numPr>
              <w:ind w:left="360"/>
              <w:rPr>
                <w:rPrChange w:id="113" w:author="Asus" w:date="2020-12-28T19:18:00Z">
                  <w:rPr>
                    <w:strike/>
                    <w:color w:val="000000"/>
                  </w:rPr>
                </w:rPrChange>
              </w:rPr>
            </w:pPr>
            <w:r w:rsidRPr="00DE0443">
              <w:rPr>
                <w:noProof/>
              </w:rPr>
              <w:lastRenderedPageBreak/>
              <w:drawing>
                <wp:inline distT="0" distB="0" distL="0" distR="0" wp14:anchorId="34CC6620" wp14:editId="207699B1">
                  <wp:extent cx="2443180" cy="3571901"/>
                  <wp:effectExtent l="0" t="0" r="0" b="0"/>
                  <wp:docPr id="152834796" name="Picture 152834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4796" name=""/>
                          <pic:cNvPicPr/>
                        </pic:nvPicPr>
                        <pic:blipFill>
                          <a:blip r:embed="rId68"/>
                          <a:stretch>
                            <a:fillRect/>
                          </a:stretch>
                        </pic:blipFill>
                        <pic:spPr>
                          <a:xfrm>
                            <a:off x="0" y="0"/>
                            <a:ext cx="2443180" cy="3571901"/>
                          </a:xfrm>
                          <a:prstGeom prst="rect">
                            <a:avLst/>
                          </a:prstGeom>
                        </pic:spPr>
                      </pic:pic>
                    </a:graphicData>
                  </a:graphic>
                </wp:inline>
              </w:drawing>
            </w:r>
          </w:p>
        </w:tc>
      </w:tr>
    </w:tbl>
    <w:p w14:paraId="418E8819" w14:textId="77777777" w:rsidR="006970F4" w:rsidRPr="006970F4" w:rsidRDefault="006970F4" w:rsidP="006970F4">
      <w:pPr>
        <w:rPr>
          <w:lang w:val="en-US" w:eastAsia="en-US"/>
        </w:rPr>
      </w:pPr>
    </w:p>
    <w:p w14:paraId="284EB640" w14:textId="6AB8D0FE" w:rsidR="006E6B7E" w:rsidRPr="006E6B7E" w:rsidRDefault="006E6B7E" w:rsidP="006E6B7E">
      <w:pPr>
        <w:pStyle w:val="Heading1"/>
      </w:pPr>
      <w:bookmarkStart w:id="114" w:name="_Toc155375246"/>
      <w:r>
        <w:t>Common Business Rule</w:t>
      </w:r>
      <w:bookmarkEnd w:id="114"/>
    </w:p>
    <w:tbl>
      <w:tblPr>
        <w:tblW w:w="0" w:type="auto"/>
        <w:tblCellMar>
          <w:top w:w="15" w:type="dxa"/>
          <w:left w:w="15" w:type="dxa"/>
          <w:bottom w:w="15" w:type="dxa"/>
          <w:right w:w="15" w:type="dxa"/>
        </w:tblCellMar>
        <w:tblLook w:val="04A0" w:firstRow="1" w:lastRow="0" w:firstColumn="1" w:lastColumn="0" w:noHBand="0" w:noVBand="1"/>
      </w:tblPr>
      <w:tblGrid>
        <w:gridCol w:w="848"/>
        <w:gridCol w:w="923"/>
        <w:gridCol w:w="7559"/>
      </w:tblGrid>
      <w:tr w:rsidR="005346E0" w:rsidRPr="001D3B77" w14:paraId="06E367CA" w14:textId="77777777" w:rsidTr="006E6B7E">
        <w:trPr>
          <w:trHeight w:val="764"/>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6EB280A0" w14:textId="77777777" w:rsidR="006E6B7E" w:rsidRPr="006E6B7E" w:rsidRDefault="006E6B7E" w:rsidP="006E6B7E">
            <w:pPr>
              <w:spacing w:line="240" w:lineRule="auto"/>
              <w:rPr>
                <w:rFonts w:ascii="Times New Roman" w:hAnsi="Times New Roman"/>
                <w:sz w:val="24"/>
                <w:lang w:val="en-US" w:eastAsia="en-US"/>
              </w:rPr>
            </w:pPr>
            <w:r w:rsidRPr="006E6B7E">
              <w:rPr>
                <w:rFonts w:cs="Arial"/>
                <w:b/>
                <w:bCs/>
                <w:color w:val="000000"/>
                <w:szCs w:val="20"/>
                <w:lang w:val="en-US" w:eastAsia="en-US"/>
              </w:rPr>
              <w:t>BR Code</w:t>
            </w:r>
          </w:p>
        </w:tc>
        <w:tc>
          <w:tcPr>
            <w:tcW w:w="0" w:type="auto"/>
            <w:tcBorders>
              <w:top w:val="single" w:sz="12" w:space="0" w:color="BFBFBF"/>
              <w:left w:val="single" w:sz="8"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50FD6FFD" w14:textId="77777777" w:rsidR="006E6B7E" w:rsidRPr="006E6B7E" w:rsidRDefault="006E6B7E" w:rsidP="006E6B7E">
            <w:pPr>
              <w:spacing w:line="240" w:lineRule="auto"/>
              <w:rPr>
                <w:rFonts w:ascii="Times New Roman" w:hAnsi="Times New Roman"/>
                <w:sz w:val="24"/>
                <w:lang w:val="en-US" w:eastAsia="en-US"/>
              </w:rPr>
            </w:pPr>
            <w:r w:rsidRPr="006E6B7E">
              <w:rPr>
                <w:rFonts w:cs="Arial"/>
                <w:b/>
                <w:bCs/>
                <w:color w:val="000000"/>
                <w:szCs w:val="20"/>
                <w:lang w:val="en-US" w:eastAsia="en-US"/>
              </w:rPr>
              <w:t>Name</w:t>
            </w:r>
          </w:p>
        </w:tc>
        <w:tc>
          <w:tcPr>
            <w:tcW w:w="0" w:type="auto"/>
            <w:tcBorders>
              <w:top w:val="single" w:sz="12" w:space="0" w:color="BFBFBF"/>
              <w:left w:val="single" w:sz="8" w:space="0" w:color="BFBFBF"/>
              <w:bottom w:val="single" w:sz="8" w:space="0" w:color="BFBFBF"/>
              <w:right w:val="single" w:sz="12" w:space="0" w:color="BFBFBF"/>
            </w:tcBorders>
            <w:shd w:val="clear" w:color="auto" w:fill="D9D9D9"/>
            <w:tcMar>
              <w:top w:w="0" w:type="dxa"/>
              <w:left w:w="115" w:type="dxa"/>
              <w:bottom w:w="0" w:type="dxa"/>
              <w:right w:w="115" w:type="dxa"/>
            </w:tcMar>
            <w:hideMark/>
          </w:tcPr>
          <w:p w14:paraId="25BE0C1C" w14:textId="77777777" w:rsidR="006E6B7E" w:rsidRPr="006E6B7E" w:rsidRDefault="006E6B7E" w:rsidP="006E6B7E">
            <w:pPr>
              <w:spacing w:line="240" w:lineRule="auto"/>
              <w:rPr>
                <w:rFonts w:ascii="Times New Roman" w:hAnsi="Times New Roman"/>
                <w:sz w:val="24"/>
                <w:lang w:val="en-US" w:eastAsia="en-US"/>
              </w:rPr>
            </w:pPr>
            <w:r w:rsidRPr="006E6B7E">
              <w:rPr>
                <w:rFonts w:cs="Arial"/>
                <w:b/>
                <w:bCs/>
                <w:color w:val="000000"/>
                <w:szCs w:val="20"/>
                <w:lang w:val="en-US" w:eastAsia="en-US"/>
              </w:rPr>
              <w:t>Description</w:t>
            </w:r>
          </w:p>
        </w:tc>
      </w:tr>
      <w:tr w:rsidR="005346E0" w:rsidRPr="006E6B7E" w14:paraId="10F6D903" w14:textId="77777777" w:rsidTr="006E6B7E">
        <w:trPr>
          <w:trHeight w:val="253"/>
        </w:trPr>
        <w:tc>
          <w:tcPr>
            <w:tcW w:w="0" w:type="auto"/>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hideMark/>
          </w:tcPr>
          <w:p w14:paraId="0F9CCF46" w14:textId="1BC03D41" w:rsidR="001772D5" w:rsidRDefault="001772D5" w:rsidP="001772D5">
            <w:pPr>
              <w:pStyle w:val="Caption"/>
              <w:jc w:val="left"/>
            </w:pPr>
            <w:bookmarkStart w:id="115" w:name="_Ref155121310"/>
            <w:r>
              <w:t xml:space="preserve">CR </w:t>
            </w:r>
            <w:r>
              <w:fldChar w:fldCharType="begin"/>
            </w:r>
            <w:r>
              <w:instrText xml:space="preserve"> SEQ CR \* ARABIC </w:instrText>
            </w:r>
            <w:r>
              <w:fldChar w:fldCharType="separate"/>
            </w:r>
            <w:r w:rsidR="005E1475">
              <w:rPr>
                <w:noProof/>
              </w:rPr>
              <w:t>1</w:t>
            </w:r>
            <w:r>
              <w:fldChar w:fldCharType="end"/>
            </w:r>
            <w:bookmarkEnd w:id="115"/>
          </w:p>
          <w:p w14:paraId="5D116D26" w14:textId="6341F6B6" w:rsidR="006E6B7E" w:rsidRPr="006E6B7E" w:rsidRDefault="006E6B7E" w:rsidP="006E6B7E">
            <w:pPr>
              <w:spacing w:before="0" w:line="240" w:lineRule="auto"/>
              <w:rPr>
                <w:rFonts w:ascii="Times New Roman" w:hAnsi="Times New Roman"/>
                <w:sz w:val="24"/>
                <w:lang w:val="en-US" w:eastAsia="en-US"/>
              </w:rPr>
            </w:pPr>
          </w:p>
        </w:tc>
        <w:tc>
          <w:tcPr>
            <w:tcW w:w="0" w:type="auto"/>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hideMark/>
          </w:tcPr>
          <w:p w14:paraId="00953090" w14:textId="2ADC925F" w:rsidR="006E6B7E" w:rsidRPr="006E6B7E" w:rsidRDefault="006E6B7E" w:rsidP="006E6B7E">
            <w:pPr>
              <w:spacing w:line="240" w:lineRule="auto"/>
              <w:rPr>
                <w:rFonts w:ascii="Times New Roman" w:hAnsi="Times New Roman"/>
                <w:sz w:val="24"/>
                <w:lang w:val="vi-VN" w:eastAsia="en-US"/>
              </w:rPr>
            </w:pPr>
            <w:proofErr w:type="spellStart"/>
            <w:r>
              <w:rPr>
                <w:lang w:val="en-US" w:eastAsia="en-US"/>
              </w:rPr>
              <w:t>Phân</w:t>
            </w:r>
            <w:proofErr w:type="spellEnd"/>
            <w:r>
              <w:rPr>
                <w:lang w:val="vi-VN" w:eastAsia="en-US"/>
              </w:rPr>
              <w:t xml:space="preserve"> trang</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830B410" w14:textId="77777777" w:rsidR="006E6B7E" w:rsidRDefault="006E6B7E" w:rsidP="006E6B7E">
            <w:pPr>
              <w:pStyle w:val="NHBullet"/>
              <w:numPr>
                <w:ilvl w:val="0"/>
                <w:numId w:val="1"/>
              </w:numPr>
              <w:rPr>
                <w:rFonts w:cs="Arial"/>
                <w:lang w:val="en-US"/>
              </w:rPr>
            </w:pPr>
            <w:proofErr w:type="spellStart"/>
            <w:r>
              <w:rPr>
                <w:rFonts w:cs="Arial"/>
                <w:lang w:val="en-US"/>
              </w:rPr>
              <w:t>Phân</w:t>
            </w:r>
            <w:proofErr w:type="spellEnd"/>
            <w:r>
              <w:rPr>
                <w:rFonts w:cs="Arial"/>
                <w:lang w:val="vi-VN"/>
              </w:rPr>
              <w:t xml:space="preserve"> trang sử dụng 10 bản ghi/ trang</w:t>
            </w:r>
          </w:p>
          <w:p w14:paraId="7F78B867" w14:textId="77777777" w:rsidR="006E6B7E" w:rsidRPr="008F2D5E" w:rsidRDefault="006E6B7E" w:rsidP="006E6B7E">
            <w:pPr>
              <w:pStyle w:val="NHBullet"/>
              <w:numPr>
                <w:ilvl w:val="0"/>
                <w:numId w:val="1"/>
              </w:numPr>
              <w:rPr>
                <w:rFonts w:cs="Arial"/>
                <w:lang w:val="en-US"/>
              </w:rPr>
            </w:pPr>
            <w:r w:rsidRPr="008F2D5E">
              <w:rPr>
                <w:rFonts w:cs="Arial"/>
                <w:lang w:val="en-US"/>
              </w:rPr>
              <w:t xml:space="preserve">Paging bar </w:t>
            </w:r>
            <w:r>
              <w:rPr>
                <w:rFonts w:cs="Arial"/>
                <w:lang w:val="en-US"/>
              </w:rPr>
              <w:t>as below</w:t>
            </w:r>
            <w:r w:rsidRPr="008F2D5E">
              <w:rPr>
                <w:rFonts w:cs="Arial"/>
                <w:lang w:val="en-US"/>
              </w:rPr>
              <w:t>:</w:t>
            </w:r>
          </w:p>
          <w:p w14:paraId="55474B84" w14:textId="7C7522C3" w:rsidR="006E6B7E" w:rsidRPr="008F2D5E" w:rsidRDefault="006E6B7E" w:rsidP="006E6B7E">
            <w:pPr>
              <w:rPr>
                <w:rFonts w:eastAsia="MS PMincho" w:cs="Arial"/>
                <w:lang w:val="en-US" w:eastAsia="ja-JP"/>
              </w:rPr>
            </w:pPr>
            <w:r w:rsidRPr="006E6B7E">
              <w:rPr>
                <w:rFonts w:eastAsia="MS PMincho" w:cs="Arial"/>
                <w:noProof/>
                <w:lang w:val="en-US" w:eastAsia="ja-JP"/>
              </w:rPr>
              <w:drawing>
                <wp:inline distT="0" distB="0" distL="0" distR="0" wp14:anchorId="34C37B11" wp14:editId="4A550820">
                  <wp:extent cx="2171716" cy="290515"/>
                  <wp:effectExtent l="0" t="0" r="0" b="0"/>
                  <wp:docPr id="286153092" name="Picture 28615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3092" name=""/>
                          <pic:cNvPicPr/>
                        </pic:nvPicPr>
                        <pic:blipFill>
                          <a:blip r:embed="rId69"/>
                          <a:stretch>
                            <a:fillRect/>
                          </a:stretch>
                        </pic:blipFill>
                        <pic:spPr>
                          <a:xfrm>
                            <a:off x="0" y="0"/>
                            <a:ext cx="2171716" cy="290515"/>
                          </a:xfrm>
                          <a:prstGeom prst="rect">
                            <a:avLst/>
                          </a:prstGeom>
                        </pic:spPr>
                      </pic:pic>
                    </a:graphicData>
                  </a:graphic>
                </wp:inline>
              </w:drawing>
            </w:r>
          </w:p>
          <w:p w14:paraId="2B28E9C9" w14:textId="77777777" w:rsidR="006E6B7E" w:rsidRPr="00E35E82" w:rsidRDefault="006E6B7E" w:rsidP="006E6B7E">
            <w:pPr>
              <w:pStyle w:val="BRTitle"/>
              <w:numPr>
                <w:ilvl w:val="1"/>
                <w:numId w:val="6"/>
              </w:numPr>
              <w:spacing w:before="0" w:after="0" w:line="360" w:lineRule="auto"/>
              <w:rPr>
                <w:rFonts w:eastAsia="MS PMincho"/>
                <w:b w:val="0"/>
                <w:lang w:eastAsia="ja-JP"/>
              </w:rPr>
            </w:pPr>
            <w:r>
              <w:rPr>
                <w:rFonts w:eastAsia="MS PMincho"/>
                <w:b w:val="0"/>
                <w:lang w:val="vi-VN" w:eastAsia="ja-JP"/>
              </w:rPr>
              <w:t>“&lt;” chuyển hướng đến trang trước của trang hiện tại</w:t>
            </w:r>
          </w:p>
          <w:p w14:paraId="5B9D8DE6" w14:textId="77777777" w:rsidR="006E6B7E" w:rsidRPr="00E35E82" w:rsidRDefault="006E6B7E" w:rsidP="006E6B7E">
            <w:pPr>
              <w:pStyle w:val="BRTitle"/>
              <w:numPr>
                <w:ilvl w:val="1"/>
                <w:numId w:val="6"/>
              </w:numPr>
              <w:spacing w:before="0" w:after="0" w:line="360" w:lineRule="auto"/>
              <w:rPr>
                <w:rFonts w:eastAsia="MS PMincho"/>
                <w:b w:val="0"/>
                <w:lang w:eastAsia="ja-JP"/>
              </w:rPr>
            </w:pPr>
            <w:r>
              <w:rPr>
                <w:rFonts w:eastAsia="MS PMincho"/>
                <w:b w:val="0"/>
                <w:lang w:val="vi-VN" w:eastAsia="ja-JP"/>
              </w:rPr>
              <w:t>“&gt;” chuyển hướng đến trang sau của trang hiện tại</w:t>
            </w:r>
          </w:p>
          <w:p w14:paraId="4AC55FBE" w14:textId="74AECFE5" w:rsidR="006E6B7E" w:rsidRPr="006E6B7E" w:rsidRDefault="006E6B7E">
            <w:pPr>
              <w:numPr>
                <w:ilvl w:val="0"/>
                <w:numId w:val="11"/>
              </w:numPr>
              <w:spacing w:before="0" w:line="240" w:lineRule="auto"/>
              <w:ind w:right="27"/>
              <w:textAlignment w:val="baseline"/>
              <w:rPr>
                <w:rFonts w:ascii="Noto Sans Symbols" w:hAnsi="Noto Sans Symbols"/>
                <w:b/>
                <w:bCs/>
                <w:color w:val="000000"/>
                <w:szCs w:val="20"/>
                <w:lang w:val="en-US" w:eastAsia="en-US"/>
              </w:rPr>
            </w:pPr>
            <w:r>
              <w:rPr>
                <w:rFonts w:eastAsia="MS PMincho"/>
                <w:lang w:eastAsia="ja-JP"/>
              </w:rPr>
              <w:t>Hiển</w:t>
            </w:r>
            <w:r>
              <w:rPr>
                <w:rFonts w:eastAsia="MS PMincho"/>
                <w:lang w:val="vi-VN" w:eastAsia="ja-JP"/>
              </w:rPr>
              <w:t xml:space="preserve"> thị trên màn hình là bản ghi thứ bao nhiêu trên tổng số bao nhiêu bản ghi</w:t>
            </w:r>
          </w:p>
        </w:tc>
      </w:tr>
      <w:tr w:rsidR="005346E0" w:rsidRPr="006E6B7E" w14:paraId="5F202848" w14:textId="77777777" w:rsidTr="005346E0">
        <w:trPr>
          <w:trHeight w:val="961"/>
        </w:trPr>
        <w:tc>
          <w:tcPr>
            <w:tcW w:w="0" w:type="auto"/>
            <w:tcBorders>
              <w:top w:val="single" w:sz="8" w:space="0" w:color="BFBFBF"/>
              <w:left w:val="single" w:sz="12" w:space="0" w:color="BFBFBF"/>
              <w:bottom w:val="single" w:sz="8" w:space="0" w:color="BFBFBF"/>
              <w:right w:val="single" w:sz="8" w:space="0" w:color="BFBFBF"/>
            </w:tcBorders>
            <w:tcMar>
              <w:top w:w="0" w:type="dxa"/>
              <w:left w:w="115" w:type="dxa"/>
              <w:bottom w:w="0" w:type="dxa"/>
              <w:right w:w="115" w:type="dxa"/>
            </w:tcMar>
          </w:tcPr>
          <w:p w14:paraId="51B5B0AE" w14:textId="14276F06" w:rsidR="001772D5" w:rsidRDefault="001772D5" w:rsidP="001772D5">
            <w:pPr>
              <w:pStyle w:val="Caption"/>
              <w:jc w:val="left"/>
            </w:pPr>
            <w:bookmarkStart w:id="116" w:name="_Ref155122481"/>
            <w:r>
              <w:t xml:space="preserve">CR </w:t>
            </w:r>
            <w:r>
              <w:fldChar w:fldCharType="begin"/>
            </w:r>
            <w:r>
              <w:instrText xml:space="preserve"> SEQ CR \* ARABIC </w:instrText>
            </w:r>
            <w:r>
              <w:fldChar w:fldCharType="separate"/>
            </w:r>
            <w:r w:rsidR="005E1475">
              <w:rPr>
                <w:noProof/>
              </w:rPr>
              <w:t>2</w:t>
            </w:r>
            <w:r>
              <w:fldChar w:fldCharType="end"/>
            </w:r>
            <w:bookmarkEnd w:id="116"/>
          </w:p>
        </w:tc>
        <w:tc>
          <w:tcPr>
            <w:tcW w:w="0" w:type="auto"/>
            <w:tcBorders>
              <w:top w:val="single" w:sz="8" w:space="0" w:color="BFBFBF"/>
              <w:left w:val="single" w:sz="8" w:space="0" w:color="BFBFBF"/>
              <w:bottom w:val="single" w:sz="8" w:space="0" w:color="BFBFBF"/>
              <w:right w:val="single" w:sz="8" w:space="0" w:color="BFBFBF"/>
            </w:tcBorders>
            <w:tcMar>
              <w:top w:w="0" w:type="dxa"/>
              <w:left w:w="115" w:type="dxa"/>
              <w:bottom w:w="0" w:type="dxa"/>
              <w:right w:w="115" w:type="dxa"/>
            </w:tcMar>
          </w:tcPr>
          <w:p w14:paraId="4247DC3A" w14:textId="05DB8848" w:rsidR="001772D5" w:rsidRPr="001772D5" w:rsidRDefault="001772D5" w:rsidP="006E6B7E">
            <w:pPr>
              <w:spacing w:line="240" w:lineRule="auto"/>
              <w:rPr>
                <w:lang w:val="vi-VN" w:eastAsia="en-US"/>
              </w:rPr>
            </w:pPr>
            <w:proofErr w:type="spellStart"/>
            <w:r>
              <w:rPr>
                <w:lang w:val="en-US" w:eastAsia="en-US"/>
              </w:rPr>
              <w:t>Tìm</w:t>
            </w:r>
            <w:proofErr w:type="spellEnd"/>
            <w:r>
              <w:rPr>
                <w:lang w:val="vi-VN" w:eastAsia="en-US"/>
              </w:rPr>
              <w:t xml:space="preserve"> kiếm</w:t>
            </w:r>
          </w:p>
        </w:tc>
        <w:tc>
          <w:tcPr>
            <w:tcW w:w="0" w:type="auto"/>
            <w:tcBorders>
              <w:top w:val="single" w:sz="8" w:space="0" w:color="BFBFBF"/>
              <w:left w:val="single" w:sz="8" w:space="0" w:color="BFBFBF"/>
              <w:bottom w:val="single" w:sz="8" w:space="0" w:color="BFBFBF"/>
              <w:right w:val="single" w:sz="12" w:space="0" w:color="BFBFBF"/>
            </w:tcBorders>
            <w:tcMar>
              <w:top w:w="0" w:type="dxa"/>
              <w:left w:w="115" w:type="dxa"/>
              <w:bottom w:w="0" w:type="dxa"/>
              <w:right w:w="115" w:type="dxa"/>
            </w:tcMar>
          </w:tcPr>
          <w:p w14:paraId="5B305870" w14:textId="77777777" w:rsidR="008F1046" w:rsidRDefault="008F1046" w:rsidP="008F1046">
            <w:pPr>
              <w:pStyle w:val="NHBullet"/>
              <w:rPr>
                <w:rFonts w:cs="Arial"/>
                <w:lang w:val="vi-VN"/>
              </w:rPr>
            </w:pPr>
            <w:r w:rsidRPr="005E0A80">
              <w:rPr>
                <w:rFonts w:cs="Arial"/>
                <w:lang w:val="vi-VN"/>
              </w:rPr>
              <w:t>Hệ</w:t>
            </w:r>
            <w:r>
              <w:rPr>
                <w:rFonts w:cs="Arial"/>
                <w:lang w:val="vi-VN"/>
              </w:rPr>
              <w:t xml:space="preserve"> thống tiến hành lọc thông tin trong </w:t>
            </w:r>
            <w:proofErr w:type="spellStart"/>
            <w:r>
              <w:rPr>
                <w:rFonts w:cs="Arial"/>
                <w:lang w:val="vi-VN"/>
              </w:rPr>
              <w:t>csdl</w:t>
            </w:r>
            <w:proofErr w:type="spellEnd"/>
            <w:r>
              <w:rPr>
                <w:rFonts w:cs="Arial"/>
                <w:lang w:val="vi-VN"/>
              </w:rPr>
              <w:t xml:space="preserve"> theo tiêu chí:</w:t>
            </w:r>
          </w:p>
          <w:p w14:paraId="45ED4353" w14:textId="0BF55F71" w:rsidR="008F1046" w:rsidRPr="005E0A80" w:rsidRDefault="008F1046" w:rsidP="005346E0">
            <w:pPr>
              <w:pStyle w:val="BulletList1"/>
              <w:rPr>
                <w:lang w:val="vi-VN"/>
              </w:rPr>
            </w:pPr>
            <w:r w:rsidRPr="005E0A80">
              <w:rPr>
                <w:lang w:val="vi-VN"/>
              </w:rPr>
              <w:t xml:space="preserve">Nếu không nhập giá trị cho tất cả các bản ghi trên màn hình </w:t>
            </w:r>
            <w:proofErr w:type="spellStart"/>
            <w:r w:rsidRPr="005E0A80">
              <w:rPr>
                <w:lang w:val="vi-VN"/>
              </w:rPr>
              <w:t>mockups</w:t>
            </w:r>
            <w:proofErr w:type="spellEnd"/>
            <w:r w:rsidRPr="005E0A80">
              <w:rPr>
                <w:lang w:val="vi-VN"/>
              </w:rPr>
              <w:t xml:space="preserve"> </w:t>
            </w:r>
            <w:r>
              <w:fldChar w:fldCharType="begin"/>
            </w:r>
            <w:r w:rsidRPr="005E0A80">
              <w:rPr>
                <w:lang w:val="vi-VN"/>
              </w:rPr>
              <w:instrText xml:space="preserve"> REF _Ref155107292 \h </w:instrText>
            </w:r>
            <w:r w:rsidR="005346E0" w:rsidRPr="005E0A80">
              <w:rPr>
                <w:lang w:val="vi-VN"/>
              </w:rPr>
              <w:instrText xml:space="preserve"> \* MERGEFORMAT </w:instrText>
            </w:r>
            <w:r>
              <w:fldChar w:fldCharType="separate"/>
            </w:r>
            <w:r w:rsidR="005E1475" w:rsidRPr="005E0A80">
              <w:rPr>
                <w:lang w:val="vi-VN"/>
              </w:rPr>
              <w:t>Màn hình danh sách nhân viên</w:t>
            </w:r>
            <w:r>
              <w:fldChar w:fldCharType="end"/>
            </w:r>
            <w:r w:rsidR="005346E0">
              <w:rPr>
                <w:lang w:val="vi-VN"/>
              </w:rPr>
              <w:t xml:space="preserve"> thì hệ thống sẽ hiển thị toàn bộ bản ghi có trong cơ sở dữ liệu</w:t>
            </w:r>
          </w:p>
          <w:p w14:paraId="1E1F5DF0" w14:textId="77777777" w:rsidR="008F1046" w:rsidRPr="005E0A80" w:rsidRDefault="008F1046" w:rsidP="005346E0">
            <w:pPr>
              <w:pStyle w:val="BulletList1"/>
              <w:rPr>
                <w:lang w:val="vi-VN"/>
              </w:rPr>
            </w:pPr>
            <w:r w:rsidRPr="005E0A80">
              <w:rPr>
                <w:lang w:val="vi-VN"/>
              </w:rPr>
              <w:t>Nếu không tìm thấy bản ghi nào phù hợp với các giá trị đã chọn hiển thị “Không có kết quả nào phù hợp với nội dung tìm kiếm”</w:t>
            </w:r>
          </w:p>
          <w:p w14:paraId="200221ED" w14:textId="77777777" w:rsidR="005346E0" w:rsidRPr="005E0A80" w:rsidRDefault="005346E0" w:rsidP="005346E0">
            <w:pPr>
              <w:pStyle w:val="BulletList1"/>
              <w:rPr>
                <w:lang w:val="vi-VN"/>
              </w:rPr>
            </w:pPr>
            <w:r w:rsidRPr="005E0A80">
              <w:rPr>
                <w:lang w:val="vi-VN"/>
              </w:rPr>
              <w:t>Hệ</w:t>
            </w:r>
            <w:r>
              <w:rPr>
                <w:lang w:val="vi-VN"/>
              </w:rPr>
              <w:t xml:space="preserve"> thống sẽ lọc theo các giá trị mà bạn chọn, giá trị nào chọn trước lọc trước</w:t>
            </w:r>
          </w:p>
          <w:p w14:paraId="59D86ED1" w14:textId="6A8F7C19" w:rsidR="005B3728" w:rsidRPr="008F1046" w:rsidRDefault="004857C4" w:rsidP="005346E0">
            <w:pPr>
              <w:pStyle w:val="BulletList1"/>
            </w:pPr>
            <w:r w:rsidRPr="005E0A80">
              <w:rPr>
                <w:lang w:val="vi-VN"/>
              </w:rPr>
              <w:t>Hệ</w:t>
            </w:r>
            <w:r>
              <w:rPr>
                <w:lang w:val="vi-VN"/>
              </w:rPr>
              <w:t xml:space="preserve"> thống cho phép tìm kiếm theo các trường nhập </w:t>
            </w:r>
            <w:r w:rsidR="00AE5A67">
              <w:rPr>
                <w:lang w:val="vi-VN"/>
              </w:rPr>
              <w:t>vào. Có thể search trong lúc lọc</w:t>
            </w:r>
          </w:p>
        </w:tc>
      </w:tr>
    </w:tbl>
    <w:p w14:paraId="08673262" w14:textId="50C176F4" w:rsidR="00B83FBA" w:rsidRDefault="00B83FBA" w:rsidP="00B83FBA">
      <w:pPr>
        <w:pStyle w:val="Heading1"/>
      </w:pPr>
      <w:bookmarkStart w:id="117" w:name="_Toc155375247"/>
      <w:bookmarkStart w:id="118" w:name="_Ref494814913"/>
      <w:bookmarkStart w:id="119" w:name="_Toc505589323"/>
      <w:bookmarkStart w:id="120" w:name="_Toc439994695"/>
      <w:bookmarkStart w:id="121" w:name="_Toc441231000"/>
      <w:bookmarkEnd w:id="46"/>
      <w:bookmarkEnd w:id="47"/>
      <w:bookmarkEnd w:id="58"/>
      <w:bookmarkEnd w:id="59"/>
      <w:bookmarkEnd w:id="73"/>
      <w:bookmarkEnd w:id="74"/>
      <w:r w:rsidRPr="00B83FBA">
        <w:lastRenderedPageBreak/>
        <w:t>Mockups Screen</w:t>
      </w:r>
      <w:bookmarkEnd w:id="117"/>
    </w:p>
    <w:p w14:paraId="4340A8E7" w14:textId="407A0230" w:rsidR="0022531F" w:rsidRPr="0022531F" w:rsidRDefault="0022531F" w:rsidP="0022531F">
      <w:pPr>
        <w:pStyle w:val="Heading2"/>
      </w:pPr>
      <w:bookmarkStart w:id="122" w:name="_Toc155375248"/>
      <w:r>
        <w:t>Common</w:t>
      </w:r>
      <w:bookmarkEnd w:id="122"/>
    </w:p>
    <w:p w14:paraId="35F24B7E" w14:textId="2B29CF3A" w:rsidR="006C5782" w:rsidRDefault="006C5782" w:rsidP="0022531F">
      <w:pPr>
        <w:pStyle w:val="Heading3"/>
      </w:pPr>
      <w:bookmarkStart w:id="123" w:name="_Ref152236002"/>
      <w:bookmarkStart w:id="124" w:name="_Toc155375249"/>
      <w:proofErr w:type="spellStart"/>
      <w:r>
        <w:t>Đăng</w:t>
      </w:r>
      <w:proofErr w:type="spellEnd"/>
      <w:r>
        <w:t xml:space="preserve"> </w:t>
      </w:r>
      <w:proofErr w:type="spellStart"/>
      <w:r>
        <w:t>nhập</w:t>
      </w:r>
      <w:bookmarkEnd w:id="123"/>
      <w:bookmarkEnd w:id="124"/>
      <w:proofErr w:type="spellEnd"/>
    </w:p>
    <w:p w14:paraId="5DF323D7" w14:textId="4052C09B" w:rsidR="00ED36CE" w:rsidRPr="00ED36CE" w:rsidRDefault="0058637B" w:rsidP="00ED36CE">
      <w:pPr>
        <w:rPr>
          <w:lang w:val="en-US" w:eastAsia="en-US"/>
        </w:rPr>
      </w:pPr>
      <w:r w:rsidRPr="0058637B">
        <w:rPr>
          <w:noProof/>
          <w:lang w:val="en-US" w:eastAsia="en-US"/>
        </w:rPr>
        <w:drawing>
          <wp:inline distT="0" distB="0" distL="0" distR="0" wp14:anchorId="41B3C889" wp14:editId="2920FB86">
            <wp:extent cx="3443313" cy="3762403"/>
            <wp:effectExtent l="0" t="0" r="5080" b="0"/>
            <wp:docPr id="182199372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93727" name="Picture 1" descr="A screenshot of a phone&#10;&#10;Description automatically generated"/>
                    <pic:cNvPicPr/>
                  </pic:nvPicPr>
                  <pic:blipFill>
                    <a:blip r:embed="rId70"/>
                    <a:stretch>
                      <a:fillRect/>
                    </a:stretch>
                  </pic:blipFill>
                  <pic:spPr>
                    <a:xfrm>
                      <a:off x="0" y="0"/>
                      <a:ext cx="3443313" cy="3762403"/>
                    </a:xfrm>
                    <a:prstGeom prst="rect">
                      <a:avLst/>
                    </a:prstGeom>
                  </pic:spPr>
                </pic:pic>
              </a:graphicData>
            </a:graphic>
          </wp:inline>
        </w:drawing>
      </w:r>
    </w:p>
    <w:p w14:paraId="2050EB97" w14:textId="77777777" w:rsidR="00ED36CE" w:rsidRDefault="00ED36CE" w:rsidP="006C5782">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28"/>
        <w:gridCol w:w="1327"/>
        <w:gridCol w:w="1522"/>
        <w:gridCol w:w="995"/>
        <w:gridCol w:w="1228"/>
        <w:gridCol w:w="894"/>
        <w:gridCol w:w="3036"/>
      </w:tblGrid>
      <w:tr w:rsidR="00ED36CE" w:rsidRPr="008F2D5E" w14:paraId="198D8213" w14:textId="77777777" w:rsidTr="00ED36CE">
        <w:trPr>
          <w:trHeight w:val="764"/>
        </w:trPr>
        <w:tc>
          <w:tcPr>
            <w:tcW w:w="176" w:type="pct"/>
            <w:tcBorders>
              <w:top w:val="single" w:sz="12" w:space="0" w:color="BFBFBF"/>
              <w:left w:val="single" w:sz="12" w:space="0" w:color="BFBFBF"/>
              <w:bottom w:val="single" w:sz="8" w:space="0" w:color="BFBFBF"/>
              <w:right w:val="single" w:sz="8" w:space="0" w:color="BFBFBF"/>
            </w:tcBorders>
            <w:shd w:val="clear" w:color="auto" w:fill="D9D9D9" w:themeFill="background1" w:themeFillShade="D9"/>
            <w:hideMark/>
          </w:tcPr>
          <w:p w14:paraId="5B6AB979" w14:textId="77777777" w:rsidR="00ED36CE" w:rsidRPr="00743D86" w:rsidRDefault="00ED36CE">
            <w:pPr>
              <w:rPr>
                <w:rFonts w:cs="Arial"/>
                <w:b/>
                <w:bCs/>
                <w:szCs w:val="20"/>
                <w:lang w:val="en-US" w:eastAsia="en-US"/>
              </w:rPr>
            </w:pPr>
            <w:r>
              <w:rPr>
                <w:rFonts w:cs="Arial"/>
                <w:b/>
                <w:bCs/>
                <w:szCs w:val="20"/>
                <w:lang w:val="en-US" w:eastAsia="en-US"/>
              </w:rPr>
              <w:t>#</w:t>
            </w:r>
          </w:p>
        </w:tc>
        <w:tc>
          <w:tcPr>
            <w:tcW w:w="71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85A4AF3" w14:textId="77777777" w:rsidR="00ED36CE" w:rsidRPr="008F2D5E" w:rsidRDefault="00ED36CE">
            <w:pPr>
              <w:rPr>
                <w:rFonts w:cs="Arial"/>
                <w:b/>
                <w:szCs w:val="20"/>
                <w:lang w:eastAsia="en-US"/>
              </w:rPr>
            </w:pPr>
            <w:r>
              <w:rPr>
                <w:rFonts w:cs="Arial"/>
                <w:b/>
                <w:szCs w:val="20"/>
                <w:lang w:eastAsia="en-US"/>
              </w:rPr>
              <w:t>Component</w:t>
            </w:r>
          </w:p>
        </w:tc>
        <w:tc>
          <w:tcPr>
            <w:tcW w:w="816"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AFA06A6" w14:textId="77777777" w:rsidR="00ED36CE" w:rsidRPr="008F2D5E" w:rsidRDefault="00ED36CE">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4DDD4E3" w14:textId="77777777" w:rsidR="00ED36CE" w:rsidRPr="00743D86" w:rsidRDefault="00ED36CE">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D3CE659" w14:textId="77777777" w:rsidR="00ED36CE" w:rsidRPr="008F2D5E" w:rsidRDefault="00ED36CE">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45DD507" w14:textId="77777777" w:rsidR="00ED36CE" w:rsidRPr="00743D86" w:rsidRDefault="00ED36CE">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627"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1EC22837" w14:textId="77777777" w:rsidR="00ED36CE" w:rsidRPr="008F2D5E" w:rsidRDefault="00ED36CE">
            <w:pPr>
              <w:ind w:right="-1110"/>
              <w:rPr>
                <w:rFonts w:cs="Arial"/>
                <w:b/>
                <w:bCs/>
                <w:szCs w:val="20"/>
                <w:lang w:eastAsia="en-US"/>
              </w:rPr>
            </w:pPr>
            <w:r w:rsidRPr="008F2D5E">
              <w:rPr>
                <w:rFonts w:cs="Arial"/>
                <w:b/>
                <w:szCs w:val="20"/>
                <w:lang w:eastAsia="en-US"/>
              </w:rPr>
              <w:t>Description</w:t>
            </w:r>
          </w:p>
        </w:tc>
      </w:tr>
      <w:tr w:rsidR="00ED36CE" w:rsidRPr="008F2D5E" w14:paraId="0A2163FF" w14:textId="77777777" w:rsidTr="00ED36CE">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4C3E04D" w14:textId="77777777" w:rsidR="00ED36CE" w:rsidRPr="008F2D5E" w:rsidRDefault="00ED36CE">
            <w:pPr>
              <w:spacing w:before="0"/>
              <w:rPr>
                <w:rFonts w:cs="Arial"/>
                <w:szCs w:val="20"/>
              </w:rPr>
            </w:pPr>
            <w:r>
              <w:rPr>
                <w:rFonts w:cs="Arial"/>
                <w:szCs w:val="20"/>
              </w:rPr>
              <w:t>1</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980DC2A" w14:textId="57F25A5A" w:rsidR="00ED36CE" w:rsidRPr="00ED36CE" w:rsidRDefault="00ED36CE">
            <w:pPr>
              <w:rPr>
                <w:rFonts w:eastAsia="MS PMincho" w:cs="Arial"/>
                <w:lang w:val="vi-VN" w:eastAsia="ja-JP"/>
              </w:rPr>
            </w:pPr>
            <w:proofErr w:type="spellStart"/>
            <w:r>
              <w:rPr>
                <w:rFonts w:eastAsia="MS PMincho" w:cs="Arial"/>
                <w:lang w:val="en-US" w:eastAsia="ja-JP"/>
              </w:rPr>
              <w:t>Mã</w:t>
            </w:r>
            <w:proofErr w:type="spellEnd"/>
            <w:r>
              <w:rPr>
                <w:rFonts w:eastAsia="MS PMincho" w:cs="Arial"/>
                <w:lang w:val="vi-VN" w:eastAsia="ja-JP"/>
              </w:rPr>
              <w:t xml:space="preserve"> </w:t>
            </w:r>
            <w:proofErr w:type="spellStart"/>
            <w:r>
              <w:rPr>
                <w:rFonts w:eastAsia="MS PMincho" w:cs="Arial"/>
                <w:lang w:val="en-US" w:eastAsia="ja-JP"/>
              </w:rPr>
              <w:t>nhân</w:t>
            </w:r>
            <w:proofErr w:type="spellEnd"/>
            <w:r>
              <w:rPr>
                <w:rFonts w:eastAsia="MS PMincho" w:cs="Arial"/>
                <w:lang w:val="vi-VN" w:eastAsia="ja-JP"/>
              </w:rPr>
              <w:t xml:space="preserve"> viên</w:t>
            </w:r>
          </w:p>
        </w:tc>
        <w:tc>
          <w:tcPr>
            <w:tcW w:w="81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8B0A33" w14:textId="036AD324" w:rsidR="00ED36CE" w:rsidRPr="00743D86" w:rsidRDefault="00ED36CE">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1349A7" w14:textId="77777777" w:rsidR="00ED36CE" w:rsidRPr="008F2D5E" w:rsidRDefault="00ED36CE">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FD60B6" w14:textId="77777777" w:rsidR="00ED36CE" w:rsidRPr="008F2D5E" w:rsidRDefault="00ED36CE">
            <w:pPr>
              <w:rPr>
                <w:rFonts w:eastAsia="MS PMincho" w:cs="Arial"/>
                <w:lang w:val="en-US" w:eastAsia="ja-JP"/>
              </w:rPr>
            </w:pPr>
            <w:r>
              <w:rPr>
                <w:rFonts w:eastAsia="MS PMincho" w:cs="Arial"/>
                <w:lang w:val="en-US"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74062D" w14:textId="77777777" w:rsidR="00ED36CE" w:rsidRPr="008F2D5E" w:rsidRDefault="00ED36CE">
            <w:pPr>
              <w:rPr>
                <w:rFonts w:eastAsia="MS PMincho" w:cs="Arial"/>
                <w:b/>
                <w:lang w:val="en-US" w:eastAsia="ja-JP"/>
              </w:rPr>
            </w:pPr>
          </w:p>
        </w:tc>
        <w:tc>
          <w:tcPr>
            <w:tcW w:w="162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1812655" w14:textId="770D7F2A" w:rsidR="00ED36CE" w:rsidRDefault="00ED36CE" w:rsidP="00ED36CE">
            <w:pPr>
              <w:pStyle w:val="BulletList1"/>
            </w:pPr>
            <w:proofErr w:type="spellStart"/>
            <w:r>
              <w:t>Được</w:t>
            </w:r>
            <w:proofErr w:type="spellEnd"/>
            <w:r>
              <w:t xml:space="preserve"> </w:t>
            </w:r>
            <w:proofErr w:type="spellStart"/>
            <w:r>
              <w:t>nhập</w:t>
            </w:r>
            <w:proofErr w:type="spellEnd"/>
            <w:r>
              <w:t xml:space="preserve"> </w:t>
            </w:r>
            <w:proofErr w:type="spellStart"/>
            <w:r>
              <w:t>vào</w:t>
            </w:r>
            <w:proofErr w:type="spellEnd"/>
          </w:p>
          <w:p w14:paraId="1865880F" w14:textId="0501CF7A" w:rsidR="00ED36CE" w:rsidRPr="00CE1790" w:rsidRDefault="00ED36CE" w:rsidP="00ED36CE">
            <w:pPr>
              <w:pStyle w:val="BulletList1"/>
            </w:pPr>
            <w:r>
              <w:t xml:space="preserve">Value </w:t>
            </w:r>
            <w:proofErr w:type="gramStart"/>
            <w:r>
              <w:t>=  [</w:t>
            </w:r>
            <w:proofErr w:type="spellStart"/>
            <w:proofErr w:type="gramEnd"/>
            <w:r>
              <w:t>Mã</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của</w:t>
            </w:r>
            <w:proofErr w:type="spellEnd"/>
            <w:r>
              <w:t xml:space="preserve"> “</w:t>
            </w:r>
            <w:proofErr w:type="spellStart"/>
            <w:r>
              <w:t>Hồ</w:t>
            </w:r>
            <w:proofErr w:type="spellEnd"/>
            <w:r>
              <w:t xml:space="preserve"> </w:t>
            </w:r>
            <w:proofErr w:type="spellStart"/>
            <w:r>
              <w:t>sơ</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cấp</w:t>
            </w:r>
            <w:proofErr w:type="spellEnd"/>
            <w:r>
              <w:t xml:space="preserve"> </w:t>
            </w:r>
            <w:proofErr w:type="spellStart"/>
            <w:r>
              <w:t>cho</w:t>
            </w:r>
            <w:proofErr w:type="spellEnd"/>
          </w:p>
        </w:tc>
      </w:tr>
      <w:tr w:rsidR="00ED36CE" w:rsidRPr="008F2D5E" w14:paraId="6CE11D68" w14:textId="77777777" w:rsidTr="00ED36CE">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E05D81F" w14:textId="77777777" w:rsidR="00ED36CE" w:rsidRPr="008F2D5E" w:rsidRDefault="00ED36CE">
            <w:pPr>
              <w:spacing w:before="0"/>
              <w:rPr>
                <w:rFonts w:cs="Arial"/>
                <w:szCs w:val="20"/>
              </w:rPr>
            </w:pPr>
            <w:r>
              <w:rPr>
                <w:rFonts w:cs="Arial"/>
                <w:szCs w:val="20"/>
              </w:rPr>
              <w:t>2</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40F6BB" w14:textId="5E50EE96" w:rsidR="00ED36CE" w:rsidRPr="00ED36CE" w:rsidRDefault="00ED36CE">
            <w:pPr>
              <w:rPr>
                <w:rFonts w:eastAsia="MS PMincho" w:cs="Arial"/>
                <w:lang w:val="vi-VN" w:eastAsia="ja-JP"/>
              </w:rPr>
            </w:pPr>
            <w:proofErr w:type="spellStart"/>
            <w:r>
              <w:rPr>
                <w:rFonts w:eastAsia="MS PMincho" w:cs="Arial"/>
                <w:lang w:val="en-US" w:eastAsia="ja-JP"/>
              </w:rPr>
              <w:t>Mật</w:t>
            </w:r>
            <w:proofErr w:type="spellEnd"/>
            <w:r>
              <w:rPr>
                <w:rFonts w:eastAsia="MS PMincho" w:cs="Arial"/>
                <w:lang w:val="vi-VN" w:eastAsia="ja-JP"/>
              </w:rPr>
              <w:t xml:space="preserve"> khẩu</w:t>
            </w:r>
          </w:p>
        </w:tc>
        <w:tc>
          <w:tcPr>
            <w:tcW w:w="81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44612C4" w14:textId="77777777" w:rsidR="00ED36CE" w:rsidRPr="008F2D5E" w:rsidRDefault="00ED36CE">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F4AB0D5" w14:textId="307B0C2A" w:rsidR="00ED36CE" w:rsidRPr="008F2D5E" w:rsidRDefault="00ED36CE">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6ED998" w14:textId="77777777" w:rsidR="00ED36CE" w:rsidRPr="00CE1790" w:rsidRDefault="00ED36CE">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9E8858" w14:textId="77777777" w:rsidR="00ED36CE" w:rsidRPr="008F2D5E" w:rsidRDefault="00ED36CE">
            <w:pPr>
              <w:rPr>
                <w:rFonts w:eastAsia="MS PMincho" w:cs="Arial"/>
                <w:lang w:val="en-US" w:eastAsia="ja-JP"/>
              </w:rPr>
            </w:pPr>
          </w:p>
        </w:tc>
        <w:tc>
          <w:tcPr>
            <w:tcW w:w="162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DC4D265" w14:textId="77777777" w:rsidR="00ED36CE" w:rsidRPr="00ED36CE" w:rsidRDefault="00ED36CE">
            <w:pPr>
              <w:pStyle w:val="BulletList1"/>
            </w:pPr>
            <w:proofErr w:type="spellStart"/>
            <w:r>
              <w:t>Được</w:t>
            </w:r>
            <w:proofErr w:type="spellEnd"/>
            <w:r>
              <w:rPr>
                <w:lang w:val="vi-VN"/>
              </w:rPr>
              <w:t xml:space="preserve"> nhập vào</w:t>
            </w:r>
          </w:p>
          <w:p w14:paraId="24B91ED8" w14:textId="27D4BA00" w:rsidR="00ED36CE" w:rsidRPr="00FE1C60" w:rsidRDefault="00ED36CE">
            <w:pPr>
              <w:pStyle w:val="BulletList1"/>
            </w:pPr>
            <w:r>
              <w:rPr>
                <w:lang w:val="vi-VN"/>
              </w:rPr>
              <w:t>Value = [Mật khẩu] của “Hồ sơ nhân viên” thỏa mãn [Mã nhân viên] = [Mã nhân viên] trên màn hình</w:t>
            </w:r>
          </w:p>
        </w:tc>
      </w:tr>
      <w:tr w:rsidR="00ED36CE" w:rsidRPr="008F2D5E" w14:paraId="7FAE63DF" w14:textId="77777777" w:rsidTr="00ED36CE">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3320FED" w14:textId="77777777" w:rsidR="00ED36CE" w:rsidRDefault="00ED36CE">
            <w:pPr>
              <w:spacing w:before="0"/>
              <w:rPr>
                <w:rFonts w:cs="Arial"/>
                <w:szCs w:val="20"/>
              </w:rPr>
            </w:pPr>
            <w:r>
              <w:rPr>
                <w:rFonts w:cs="Arial"/>
                <w:szCs w:val="20"/>
              </w:rPr>
              <w:t>3</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99B55E" w14:textId="3BB9681E" w:rsidR="00ED36CE" w:rsidRPr="00ED36CE" w:rsidRDefault="00ED36CE">
            <w:pPr>
              <w:rPr>
                <w:rFonts w:eastAsia="MS PMincho" w:cs="Arial"/>
                <w:lang w:val="vi-VN" w:eastAsia="ja-JP"/>
              </w:rPr>
            </w:pPr>
            <w:proofErr w:type="spellStart"/>
            <w:r>
              <w:rPr>
                <w:rFonts w:eastAsia="MS PMincho" w:cs="Arial"/>
                <w:lang w:val="en-US" w:eastAsia="ja-JP"/>
              </w:rPr>
              <w:t>Đăng</w:t>
            </w:r>
            <w:proofErr w:type="spellEnd"/>
            <w:r>
              <w:rPr>
                <w:rFonts w:eastAsia="MS PMincho" w:cs="Arial"/>
                <w:lang w:val="vi-VN" w:eastAsia="ja-JP"/>
              </w:rPr>
              <w:t xml:space="preserve"> nhập</w:t>
            </w:r>
          </w:p>
        </w:tc>
        <w:tc>
          <w:tcPr>
            <w:tcW w:w="81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CF8873" w14:textId="2E16BD86" w:rsidR="00ED36CE" w:rsidRPr="00D13718" w:rsidRDefault="00ED36CE">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B2918C" w14:textId="1C01BE1D" w:rsidR="00ED36CE" w:rsidRPr="00ED36CE" w:rsidRDefault="00ED36CE">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869CAC" w14:textId="2E406821" w:rsidR="00ED36CE" w:rsidRPr="00D13718" w:rsidRDefault="00ED36CE">
            <w:pPr>
              <w:rPr>
                <w:rFonts w:eastAsia="MS PMincho" w:cs="Arial"/>
                <w:lang w:val="vi-VN" w:eastAsia="ja-JP"/>
              </w:rPr>
            </w:pPr>
            <w:r>
              <w:rPr>
                <w:rFonts w:eastAsia="MS PMincho" w:cs="Arial"/>
                <w:lang w:val="vi-VN" w:eastAsia="ja-JP"/>
              </w:rPr>
              <w:t>N/</w:t>
            </w:r>
            <w:r w:rsidR="00DC3D15">
              <w:rPr>
                <w:rFonts w:eastAsia="MS PMincho" w:cs="Arial"/>
                <w:lang w:val="vi-VN" w:eastAsia="ja-JP"/>
              </w:rPr>
              <w:t>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5355338" w14:textId="77777777" w:rsidR="00ED36CE" w:rsidRPr="008F2D5E" w:rsidRDefault="00ED36CE">
            <w:pPr>
              <w:rPr>
                <w:rFonts w:eastAsia="MS PMincho" w:cs="Arial"/>
                <w:lang w:val="en-US" w:eastAsia="ja-JP"/>
              </w:rPr>
            </w:pPr>
          </w:p>
        </w:tc>
        <w:tc>
          <w:tcPr>
            <w:tcW w:w="162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841CEFC" w14:textId="2D378789" w:rsidR="00ED36CE" w:rsidRDefault="00ED36CE">
            <w:pPr>
              <w:pStyle w:val="BulletList1"/>
            </w:pPr>
            <w:r>
              <w:t>Refer</w:t>
            </w:r>
            <w:r>
              <w:rPr>
                <w:lang w:val="vi-VN"/>
              </w:rPr>
              <w:t xml:space="preserve"> </w:t>
            </w:r>
            <w:r w:rsidR="00DC3D15">
              <w:rPr>
                <w:lang w:val="vi-VN"/>
              </w:rPr>
              <w:fldChar w:fldCharType="begin"/>
            </w:r>
            <w:r w:rsidR="00DC3D15">
              <w:rPr>
                <w:lang w:val="vi-VN"/>
              </w:rPr>
              <w:instrText xml:space="preserve"> REF _Ref152252650 \h </w:instrText>
            </w:r>
            <w:r w:rsidR="00DC3D15">
              <w:rPr>
                <w:lang w:val="vi-VN"/>
              </w:rPr>
            </w:r>
            <w:r w:rsidR="00DC3D15">
              <w:rPr>
                <w:lang w:val="vi-VN"/>
              </w:rPr>
              <w:fldChar w:fldCharType="separate"/>
            </w:r>
            <w:r w:rsidR="005E1475">
              <w:t>UC1</w:t>
            </w:r>
            <w:r w:rsidR="005E1475">
              <w:rPr>
                <w:lang w:val="vi-VN"/>
              </w:rPr>
              <w:t xml:space="preserve">: </w:t>
            </w:r>
            <w:proofErr w:type="spellStart"/>
            <w:r w:rsidR="005E1475">
              <w:t>Đăng</w:t>
            </w:r>
            <w:proofErr w:type="spellEnd"/>
            <w:r w:rsidR="005E1475">
              <w:t xml:space="preserve"> </w:t>
            </w:r>
            <w:proofErr w:type="spellStart"/>
            <w:r w:rsidR="005E1475">
              <w:t>nhập</w:t>
            </w:r>
            <w:proofErr w:type="spellEnd"/>
            <w:r w:rsidR="00DC3D15">
              <w:rPr>
                <w:lang w:val="vi-VN"/>
              </w:rPr>
              <w:fldChar w:fldCharType="end"/>
            </w:r>
          </w:p>
        </w:tc>
      </w:tr>
      <w:tr w:rsidR="00ED36CE" w:rsidRPr="008F2D5E" w14:paraId="71A5CA87" w14:textId="77777777" w:rsidTr="00ED36CE">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03A6968" w14:textId="77777777" w:rsidR="00ED36CE" w:rsidRDefault="00ED36CE">
            <w:pPr>
              <w:spacing w:before="0"/>
              <w:rPr>
                <w:rFonts w:cs="Arial"/>
                <w:szCs w:val="20"/>
              </w:rPr>
            </w:pPr>
            <w:r>
              <w:rPr>
                <w:rFonts w:cs="Arial"/>
                <w:szCs w:val="20"/>
              </w:rPr>
              <w:t>4</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EA9D50" w14:textId="6464BD9C" w:rsidR="00ED36CE" w:rsidRPr="00ED36CE" w:rsidRDefault="00ED36CE">
            <w:pPr>
              <w:rPr>
                <w:rFonts w:eastAsia="MS PMincho" w:cs="Arial"/>
                <w:lang w:val="vi-VN" w:eastAsia="ja-JP"/>
              </w:rPr>
            </w:pPr>
            <w:proofErr w:type="spellStart"/>
            <w:r>
              <w:rPr>
                <w:rFonts w:eastAsia="MS PMincho" w:cs="Arial"/>
                <w:lang w:val="en-US" w:eastAsia="ja-JP"/>
              </w:rPr>
              <w:t>Quên</w:t>
            </w:r>
            <w:proofErr w:type="spellEnd"/>
            <w:r>
              <w:rPr>
                <w:rFonts w:eastAsia="MS PMincho" w:cs="Arial"/>
                <w:lang w:val="vi-VN" w:eastAsia="ja-JP"/>
              </w:rPr>
              <w:t xml:space="preserve"> mật khẩu</w:t>
            </w:r>
          </w:p>
        </w:tc>
        <w:tc>
          <w:tcPr>
            <w:tcW w:w="81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A1DA6F" w14:textId="7260936C" w:rsidR="00ED36CE" w:rsidRPr="00D13718" w:rsidRDefault="00ED36CE">
            <w:pPr>
              <w:rPr>
                <w:rFonts w:eastAsia="MS PMincho" w:cs="Arial"/>
                <w:lang w:val="vi-VN"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459C09" w14:textId="7445C27D" w:rsidR="00ED36CE" w:rsidRPr="00ED36CE" w:rsidRDefault="00ED36CE">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7FB23A" w14:textId="58A05131" w:rsidR="00ED36CE" w:rsidRPr="00ED36CE" w:rsidRDefault="00ED36CE">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E53450" w14:textId="77777777" w:rsidR="00ED36CE" w:rsidRPr="008F2D5E" w:rsidRDefault="00ED36CE">
            <w:pPr>
              <w:rPr>
                <w:rFonts w:eastAsia="MS PMincho" w:cs="Arial"/>
                <w:lang w:val="en-US" w:eastAsia="ja-JP"/>
              </w:rPr>
            </w:pPr>
          </w:p>
        </w:tc>
        <w:tc>
          <w:tcPr>
            <w:tcW w:w="162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E7ECDB0" w14:textId="0B2B3F68" w:rsidR="00ED36CE" w:rsidRDefault="00ED36CE">
            <w:pPr>
              <w:pStyle w:val="BulletList1"/>
            </w:pPr>
            <w:r>
              <w:t>Refer</w:t>
            </w:r>
            <w:r>
              <w:rPr>
                <w:lang w:val="vi-VN"/>
              </w:rPr>
              <w:t xml:space="preserve"> </w:t>
            </w:r>
            <w:r w:rsidR="00DC3D15">
              <w:rPr>
                <w:lang w:val="vi-VN"/>
              </w:rPr>
              <w:fldChar w:fldCharType="begin"/>
            </w:r>
            <w:r w:rsidR="00DC3D15">
              <w:rPr>
                <w:lang w:val="vi-VN"/>
              </w:rPr>
              <w:instrText xml:space="preserve"> REF _Ref152252664 \h </w:instrText>
            </w:r>
            <w:r w:rsidR="00DC3D15">
              <w:rPr>
                <w:lang w:val="vi-VN"/>
              </w:rPr>
            </w:r>
            <w:r w:rsidR="00DC3D15">
              <w:rPr>
                <w:lang w:val="vi-VN"/>
              </w:rPr>
              <w:fldChar w:fldCharType="separate"/>
            </w:r>
            <w:r w:rsidR="005E1475">
              <w:t>UC2</w:t>
            </w:r>
            <w:r w:rsidR="005E1475">
              <w:rPr>
                <w:lang w:val="vi-VN"/>
              </w:rPr>
              <w:t xml:space="preserve">: </w:t>
            </w:r>
            <w:proofErr w:type="spellStart"/>
            <w:r w:rsidR="005E1475">
              <w:t>Quên</w:t>
            </w:r>
            <w:proofErr w:type="spellEnd"/>
            <w:r w:rsidR="005E1475">
              <w:t xml:space="preserve"> </w:t>
            </w:r>
            <w:proofErr w:type="spellStart"/>
            <w:r w:rsidR="005E1475">
              <w:t>mật</w:t>
            </w:r>
            <w:proofErr w:type="spellEnd"/>
            <w:r w:rsidR="005E1475">
              <w:t xml:space="preserve"> </w:t>
            </w:r>
            <w:proofErr w:type="spellStart"/>
            <w:r w:rsidR="005E1475">
              <w:t>khẩu</w:t>
            </w:r>
            <w:proofErr w:type="spellEnd"/>
            <w:r w:rsidR="00DC3D15">
              <w:rPr>
                <w:lang w:val="vi-VN"/>
              </w:rPr>
              <w:fldChar w:fldCharType="end"/>
            </w:r>
          </w:p>
        </w:tc>
      </w:tr>
      <w:tr w:rsidR="00A82554" w:rsidRPr="008F2D5E" w14:paraId="4109CAEB" w14:textId="77777777" w:rsidTr="00ED36CE">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D9DF6E0" w14:textId="6FD131BD" w:rsidR="00A82554" w:rsidRDefault="00A82554">
            <w:pPr>
              <w:spacing w:before="0"/>
              <w:rPr>
                <w:rFonts w:cs="Arial"/>
                <w:szCs w:val="20"/>
              </w:rPr>
            </w:pPr>
            <w:r>
              <w:rPr>
                <w:rFonts w:cs="Arial"/>
                <w:szCs w:val="20"/>
              </w:rPr>
              <w:t>5</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014DD4C" w14:textId="3DF36A66" w:rsidR="00A82554" w:rsidRDefault="00F8796B">
            <w:pPr>
              <w:rPr>
                <w:rFonts w:eastAsia="MS PMincho" w:cs="Arial"/>
                <w:lang w:val="en-US" w:eastAsia="ja-JP"/>
              </w:rPr>
            </w:pPr>
            <w:r w:rsidRPr="00F8796B">
              <w:rPr>
                <w:rFonts w:eastAsia="MS PMincho" w:cs="Arial"/>
                <w:noProof/>
                <w:lang w:val="en-US" w:eastAsia="ja-JP"/>
              </w:rPr>
              <w:drawing>
                <wp:inline distT="0" distB="0" distL="0" distR="0" wp14:anchorId="3E45AFAF" wp14:editId="1271A43E">
                  <wp:extent cx="266702" cy="219077"/>
                  <wp:effectExtent l="0" t="0" r="0" b="9525"/>
                  <wp:docPr id="210182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0234" name=""/>
                          <pic:cNvPicPr/>
                        </pic:nvPicPr>
                        <pic:blipFill>
                          <a:blip r:embed="rId71"/>
                          <a:stretch>
                            <a:fillRect/>
                          </a:stretch>
                        </pic:blipFill>
                        <pic:spPr>
                          <a:xfrm>
                            <a:off x="0" y="0"/>
                            <a:ext cx="266702" cy="219077"/>
                          </a:xfrm>
                          <a:prstGeom prst="rect">
                            <a:avLst/>
                          </a:prstGeom>
                        </pic:spPr>
                      </pic:pic>
                    </a:graphicData>
                  </a:graphic>
                </wp:inline>
              </w:drawing>
            </w:r>
          </w:p>
        </w:tc>
        <w:tc>
          <w:tcPr>
            <w:tcW w:w="81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B7A7212" w14:textId="41131B30" w:rsidR="00A82554" w:rsidRDefault="00A82554">
            <w:pPr>
              <w:rPr>
                <w:rFonts w:eastAsia="MS PMincho" w:cs="Arial"/>
                <w:lang w:val="en-US" w:eastAsia="ja-JP"/>
              </w:rPr>
            </w:pPr>
            <w:r>
              <w:rPr>
                <w:rFonts w:eastAsia="MS PMincho" w:cs="Arial"/>
                <w:lang w:val="en-US"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76DEA1" w14:textId="71DCF328" w:rsidR="00A82554" w:rsidRPr="00A82554" w:rsidRDefault="00A82554">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24781E8" w14:textId="07600434" w:rsidR="00A82554" w:rsidRPr="00A82554" w:rsidRDefault="00A82554">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4F7CB2" w14:textId="2211304F" w:rsidR="00A82554" w:rsidRPr="00A82554" w:rsidRDefault="00A82554">
            <w:pPr>
              <w:rPr>
                <w:rFonts w:eastAsia="MS PMincho" w:cs="Arial"/>
                <w:lang w:val="vi-VN" w:eastAsia="ja-JP"/>
              </w:rPr>
            </w:pPr>
            <w:r w:rsidRPr="005E0A80">
              <w:rPr>
                <w:rFonts w:eastAsia="MS PMincho" w:cs="Arial"/>
                <w:lang w:val="vi-VN" w:eastAsia="ja-JP"/>
              </w:rPr>
              <w:t>Tích</w:t>
            </w:r>
            <w:r>
              <w:rPr>
                <w:rFonts w:eastAsia="MS PMincho" w:cs="Arial"/>
                <w:lang w:val="vi-VN" w:eastAsia="ja-JP"/>
              </w:rPr>
              <w:t xml:space="preserve"> chọn: </w:t>
            </w:r>
            <w:r>
              <w:rPr>
                <w:rFonts w:eastAsia="MS PMincho" w:cs="Arial"/>
                <w:lang w:val="vi-VN" w:eastAsia="ja-JP"/>
              </w:rPr>
              <w:lastRenderedPageBreak/>
              <w:t>Mật khẩu được ẩn</w:t>
            </w:r>
          </w:p>
        </w:tc>
        <w:tc>
          <w:tcPr>
            <w:tcW w:w="162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06F8338" w14:textId="14C8B741" w:rsidR="00A82554" w:rsidRPr="00A82554" w:rsidRDefault="00A82554" w:rsidP="00A82554">
            <w:pPr>
              <w:pStyle w:val="BulletList1"/>
            </w:pPr>
            <w:proofErr w:type="spellStart"/>
            <w:r w:rsidRPr="00A82554">
              <w:lastRenderedPageBreak/>
              <w:t>Ẩn</w:t>
            </w:r>
            <w:proofErr w:type="spellEnd"/>
            <w:r w:rsidRPr="00A82554">
              <w:t xml:space="preserve"> </w:t>
            </w:r>
            <w:proofErr w:type="spellStart"/>
            <w:r w:rsidRPr="00A82554">
              <w:t>hiện</w:t>
            </w:r>
            <w:proofErr w:type="spellEnd"/>
            <w:r w:rsidRPr="00A82554">
              <w:t xml:space="preserve"> </w:t>
            </w:r>
            <w:proofErr w:type="spellStart"/>
            <w:r w:rsidRPr="00A82554">
              <w:t>mật</w:t>
            </w:r>
            <w:proofErr w:type="spellEnd"/>
            <w:r w:rsidRPr="00A82554">
              <w:t xml:space="preserve"> </w:t>
            </w:r>
            <w:proofErr w:type="spellStart"/>
            <w:r w:rsidRPr="00A82554">
              <w:t>khẩu</w:t>
            </w:r>
            <w:proofErr w:type="spellEnd"/>
          </w:p>
        </w:tc>
      </w:tr>
      <w:tr w:rsidR="00F8796B" w:rsidRPr="008F2D5E" w14:paraId="0163D664" w14:textId="77777777" w:rsidTr="00ED36CE">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0E2AC52" w14:textId="18BC8A6F" w:rsidR="00F8796B" w:rsidRDefault="00F8796B">
            <w:pPr>
              <w:spacing w:before="0"/>
              <w:rPr>
                <w:rFonts w:cs="Arial"/>
                <w:szCs w:val="20"/>
              </w:rPr>
            </w:pPr>
            <w:r>
              <w:rPr>
                <w:rFonts w:cs="Arial"/>
                <w:szCs w:val="20"/>
              </w:rPr>
              <w:t>6</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2F99F8D" w14:textId="636C55D9" w:rsidR="00F8796B" w:rsidRPr="00F8796B" w:rsidRDefault="00F8796B">
            <w:pPr>
              <w:rPr>
                <w:rFonts w:eastAsia="MS PMincho" w:cs="Arial"/>
                <w:lang w:val="vi-VN" w:eastAsia="ja-JP"/>
              </w:rPr>
            </w:pPr>
            <w:proofErr w:type="spellStart"/>
            <w:r>
              <w:rPr>
                <w:rFonts w:eastAsia="MS PMincho" w:cs="Arial"/>
                <w:lang w:val="en-US" w:eastAsia="ja-JP"/>
              </w:rPr>
              <w:t>Đăng</w:t>
            </w:r>
            <w:proofErr w:type="spellEnd"/>
            <w:r>
              <w:rPr>
                <w:rFonts w:eastAsia="MS PMincho" w:cs="Arial"/>
                <w:lang w:val="vi-VN" w:eastAsia="ja-JP"/>
              </w:rPr>
              <w:t xml:space="preserve"> nhập</w:t>
            </w:r>
          </w:p>
        </w:tc>
        <w:tc>
          <w:tcPr>
            <w:tcW w:w="81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6AD549" w14:textId="3E910C16" w:rsidR="00F8796B" w:rsidRDefault="00F8796B">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6855578" w14:textId="42981A40" w:rsidR="00F8796B" w:rsidRPr="00F8796B" w:rsidRDefault="00F8796B">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42CB17D" w14:textId="25C1E08D" w:rsidR="00F8796B" w:rsidRPr="00F8796B" w:rsidRDefault="00F8796B">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A1DA88" w14:textId="77777777" w:rsidR="00F8796B" w:rsidRDefault="00F8796B">
            <w:pPr>
              <w:rPr>
                <w:rFonts w:eastAsia="MS PMincho" w:cs="Arial"/>
                <w:lang w:val="en-US" w:eastAsia="ja-JP"/>
              </w:rPr>
            </w:pPr>
          </w:p>
        </w:tc>
        <w:tc>
          <w:tcPr>
            <w:tcW w:w="162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949703E" w14:textId="14D590C9" w:rsidR="00F8796B" w:rsidRPr="00A82554" w:rsidRDefault="00F8796B" w:rsidP="00A82554">
            <w:pPr>
              <w:pStyle w:val="BulletList1"/>
            </w:pPr>
            <w:r>
              <w:t>Refer</w:t>
            </w:r>
            <w:r>
              <w:rPr>
                <w:lang w:val="vi-VN"/>
              </w:rPr>
              <w:t xml:space="preserve"> to </w:t>
            </w:r>
            <w:r>
              <w:rPr>
                <w:lang w:val="vi-VN"/>
              </w:rPr>
              <w:fldChar w:fldCharType="begin"/>
            </w:r>
            <w:r>
              <w:rPr>
                <w:lang w:val="vi-VN"/>
              </w:rPr>
              <w:instrText xml:space="preserve"> REF _Ref152252650 \h </w:instrText>
            </w:r>
            <w:r>
              <w:rPr>
                <w:lang w:val="vi-VN"/>
              </w:rPr>
            </w:r>
            <w:r>
              <w:rPr>
                <w:lang w:val="vi-VN"/>
              </w:rPr>
              <w:fldChar w:fldCharType="separate"/>
            </w:r>
            <w:r>
              <w:t>UC1</w:t>
            </w:r>
            <w:r>
              <w:rPr>
                <w:lang w:val="vi-VN"/>
              </w:rPr>
              <w:t xml:space="preserve">: </w:t>
            </w:r>
            <w:proofErr w:type="spellStart"/>
            <w:r>
              <w:t>Đăng</w:t>
            </w:r>
            <w:proofErr w:type="spellEnd"/>
            <w:r>
              <w:t xml:space="preserve"> </w:t>
            </w:r>
            <w:proofErr w:type="spellStart"/>
            <w:r>
              <w:t>nhập</w:t>
            </w:r>
            <w:proofErr w:type="spellEnd"/>
            <w:r>
              <w:rPr>
                <w:lang w:val="vi-VN"/>
              </w:rPr>
              <w:fldChar w:fldCharType="end"/>
            </w:r>
          </w:p>
        </w:tc>
      </w:tr>
    </w:tbl>
    <w:p w14:paraId="4636DB9C" w14:textId="0FA0A119" w:rsidR="006C5782" w:rsidRDefault="00ED36CE" w:rsidP="006C5782">
      <w:pPr>
        <w:rPr>
          <w:lang w:val="en-US" w:eastAsia="en-US"/>
        </w:rPr>
      </w:pPr>
      <w:r>
        <w:rPr>
          <w:lang w:val="en-US" w:eastAsia="en-US"/>
        </w:rPr>
        <w:br w:type="textWrapping" w:clear="all"/>
      </w:r>
    </w:p>
    <w:p w14:paraId="6B59FA00" w14:textId="473A0844" w:rsidR="006C5782" w:rsidRDefault="006C5782" w:rsidP="0022531F">
      <w:pPr>
        <w:pStyle w:val="Heading3"/>
      </w:pPr>
      <w:bookmarkStart w:id="125" w:name="_Toc155375250"/>
      <w:proofErr w:type="spellStart"/>
      <w:r>
        <w:t>Quên</w:t>
      </w:r>
      <w:proofErr w:type="spellEnd"/>
      <w:r>
        <w:t xml:space="preserve"> </w:t>
      </w:r>
      <w:proofErr w:type="spellStart"/>
      <w:r>
        <w:t>mật</w:t>
      </w:r>
      <w:proofErr w:type="spellEnd"/>
      <w:r>
        <w:t xml:space="preserve"> </w:t>
      </w:r>
      <w:proofErr w:type="spellStart"/>
      <w:r>
        <w:t>khẩu</w:t>
      </w:r>
      <w:bookmarkEnd w:id="125"/>
      <w:proofErr w:type="spellEnd"/>
    </w:p>
    <w:p w14:paraId="7A7F1912" w14:textId="21FE0577" w:rsidR="006C5782" w:rsidRDefault="006C5782" w:rsidP="006C5782">
      <w:pPr>
        <w:rPr>
          <w:lang w:val="en-US" w:eastAsia="en-US"/>
        </w:rPr>
      </w:pPr>
    </w:p>
    <w:p w14:paraId="624F34EF" w14:textId="292473DC" w:rsidR="006C5782" w:rsidRDefault="006C5782" w:rsidP="006C5782">
      <w:pPr>
        <w:rPr>
          <w:lang w:val="en-US" w:eastAsia="en-US"/>
        </w:rPr>
      </w:pPr>
    </w:p>
    <w:p w14:paraId="7CC79F8A" w14:textId="21D76DC8" w:rsidR="006C5782" w:rsidRDefault="007A7A96" w:rsidP="006C5782">
      <w:pPr>
        <w:rPr>
          <w:lang w:val="en-US" w:eastAsia="en-US"/>
        </w:rPr>
      </w:pPr>
      <w:r w:rsidRPr="007A7A96">
        <w:rPr>
          <w:noProof/>
          <w:lang w:val="en-US" w:eastAsia="en-US"/>
        </w:rPr>
        <w:drawing>
          <wp:inline distT="0" distB="0" distL="0" distR="0" wp14:anchorId="609B5E75" wp14:editId="43838F50">
            <wp:extent cx="3962429" cy="2300304"/>
            <wp:effectExtent l="0" t="0" r="0" b="5080"/>
            <wp:docPr id="90492368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23684" name="Picture 1" descr="A screenshot of a chat&#10;&#10;Description automatically generated"/>
                    <pic:cNvPicPr/>
                  </pic:nvPicPr>
                  <pic:blipFill>
                    <a:blip r:embed="rId26"/>
                    <a:stretch>
                      <a:fillRect/>
                    </a:stretch>
                  </pic:blipFill>
                  <pic:spPr>
                    <a:xfrm>
                      <a:off x="0" y="0"/>
                      <a:ext cx="3962429" cy="2300304"/>
                    </a:xfrm>
                    <a:prstGeom prst="rect">
                      <a:avLst/>
                    </a:prstGeom>
                  </pic:spPr>
                </pic:pic>
              </a:graphicData>
            </a:graphic>
          </wp:inline>
        </w:drawing>
      </w:r>
    </w:p>
    <w:p w14:paraId="750009CC" w14:textId="07195BB4" w:rsidR="007A7A96" w:rsidRDefault="007A7A96" w:rsidP="006C5782">
      <w:pPr>
        <w:rPr>
          <w:lang w:val="en-US" w:eastAsia="en-US"/>
        </w:rPr>
      </w:pPr>
    </w:p>
    <w:p w14:paraId="11B74954" w14:textId="05613540" w:rsidR="00B35AC3" w:rsidRDefault="003B79BC" w:rsidP="006C5782">
      <w:pPr>
        <w:rPr>
          <w:lang w:val="en-US" w:eastAsia="en-US"/>
        </w:rPr>
      </w:pPr>
      <w:r w:rsidRPr="003B79BC">
        <w:rPr>
          <w:noProof/>
          <w:lang w:val="en-US" w:eastAsia="en-US"/>
        </w:rPr>
        <w:drawing>
          <wp:inline distT="0" distB="0" distL="0" distR="0" wp14:anchorId="7D448BB9" wp14:editId="49B1303E">
            <wp:extent cx="4572033" cy="2447943"/>
            <wp:effectExtent l="0" t="0" r="0" b="9525"/>
            <wp:docPr id="2000632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32600" name="Picture 1" descr="A screenshot of a computer&#10;&#10;Description automatically generated"/>
                    <pic:cNvPicPr/>
                  </pic:nvPicPr>
                  <pic:blipFill>
                    <a:blip r:embed="rId27"/>
                    <a:stretch>
                      <a:fillRect/>
                    </a:stretch>
                  </pic:blipFill>
                  <pic:spPr>
                    <a:xfrm>
                      <a:off x="0" y="0"/>
                      <a:ext cx="4572033" cy="2447943"/>
                    </a:xfrm>
                    <a:prstGeom prst="rect">
                      <a:avLst/>
                    </a:prstGeom>
                  </pic:spPr>
                </pic:pic>
              </a:graphicData>
            </a:graphic>
          </wp:inline>
        </w:drawing>
      </w:r>
    </w:p>
    <w:p w14:paraId="380105FA" w14:textId="2C2DAB8A" w:rsidR="003B79BC" w:rsidRDefault="003B79BC" w:rsidP="006C5782">
      <w:pPr>
        <w:rPr>
          <w:lang w:val="en-US" w:eastAsia="en-US"/>
        </w:rPr>
      </w:pPr>
      <w:r w:rsidRPr="003B79BC">
        <w:rPr>
          <w:noProof/>
          <w:lang w:val="en-US" w:eastAsia="en-US"/>
        </w:rPr>
        <w:lastRenderedPageBreak/>
        <w:drawing>
          <wp:inline distT="0" distB="0" distL="0" distR="0" wp14:anchorId="6F1A9D3B" wp14:editId="6B0EC0F0">
            <wp:extent cx="4686334" cy="2714645"/>
            <wp:effectExtent l="0" t="0" r="0" b="9525"/>
            <wp:docPr id="12876834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83483" name="Picture 1" descr="A screenshot of a chat&#10;&#10;Description automatically generated"/>
                    <pic:cNvPicPr/>
                  </pic:nvPicPr>
                  <pic:blipFill>
                    <a:blip r:embed="rId28"/>
                    <a:stretch>
                      <a:fillRect/>
                    </a:stretch>
                  </pic:blipFill>
                  <pic:spPr>
                    <a:xfrm>
                      <a:off x="0" y="0"/>
                      <a:ext cx="4686334" cy="2714645"/>
                    </a:xfrm>
                    <a:prstGeom prst="rect">
                      <a:avLst/>
                    </a:prstGeom>
                  </pic:spPr>
                </pic:pic>
              </a:graphicData>
            </a:graphic>
          </wp:inline>
        </w:drawing>
      </w:r>
    </w:p>
    <w:p w14:paraId="734BF1DC" w14:textId="06BE7F8E" w:rsidR="006C5782" w:rsidRDefault="006C5782" w:rsidP="0022531F">
      <w:pPr>
        <w:pStyle w:val="Heading3"/>
      </w:pPr>
      <w:bookmarkStart w:id="126" w:name="_Ref152252702"/>
      <w:bookmarkStart w:id="127" w:name="_Toc155375251"/>
      <w:proofErr w:type="spellStart"/>
      <w:r>
        <w:t>Đổi</w:t>
      </w:r>
      <w:proofErr w:type="spellEnd"/>
      <w:r>
        <w:t xml:space="preserve"> </w:t>
      </w:r>
      <w:proofErr w:type="spellStart"/>
      <w:r>
        <w:t>mật</w:t>
      </w:r>
      <w:proofErr w:type="spellEnd"/>
      <w:r>
        <w:t xml:space="preserve"> </w:t>
      </w:r>
      <w:proofErr w:type="spellStart"/>
      <w:r>
        <w:t>khẩu</w:t>
      </w:r>
      <w:bookmarkEnd w:id="126"/>
      <w:bookmarkEnd w:id="127"/>
      <w:proofErr w:type="spellEnd"/>
    </w:p>
    <w:p w14:paraId="244AE3E2" w14:textId="02190FB5" w:rsidR="006C5782" w:rsidRDefault="00E45766" w:rsidP="006C5782">
      <w:pPr>
        <w:rPr>
          <w:lang w:val="en-US" w:eastAsia="en-US"/>
        </w:rPr>
      </w:pPr>
      <w:r w:rsidRPr="00E45766">
        <w:rPr>
          <w:noProof/>
          <w:lang w:val="en-US" w:eastAsia="en-US"/>
        </w:rPr>
        <w:drawing>
          <wp:inline distT="0" distB="0" distL="0" distR="0" wp14:anchorId="167C3B25" wp14:editId="36F5AA40">
            <wp:extent cx="3643339" cy="3148036"/>
            <wp:effectExtent l="0" t="0" r="0" b="0"/>
            <wp:docPr id="1156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436" name="Picture 1" descr="A screenshot of a computer&#10;&#10;Description automatically generated"/>
                    <pic:cNvPicPr/>
                  </pic:nvPicPr>
                  <pic:blipFill>
                    <a:blip r:embed="rId72"/>
                    <a:stretch>
                      <a:fillRect/>
                    </a:stretch>
                  </pic:blipFill>
                  <pic:spPr>
                    <a:xfrm>
                      <a:off x="0" y="0"/>
                      <a:ext cx="3643339" cy="3148036"/>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28"/>
        <w:gridCol w:w="1327"/>
        <w:gridCol w:w="1522"/>
        <w:gridCol w:w="995"/>
        <w:gridCol w:w="1228"/>
        <w:gridCol w:w="894"/>
        <w:gridCol w:w="3036"/>
      </w:tblGrid>
      <w:tr w:rsidR="00DC3D15" w:rsidRPr="008F2D5E" w14:paraId="5BA3A3B7" w14:textId="77777777">
        <w:trPr>
          <w:trHeight w:val="764"/>
        </w:trPr>
        <w:tc>
          <w:tcPr>
            <w:tcW w:w="176" w:type="pct"/>
            <w:tcBorders>
              <w:top w:val="single" w:sz="12" w:space="0" w:color="BFBFBF"/>
              <w:left w:val="single" w:sz="12" w:space="0" w:color="BFBFBF"/>
              <w:bottom w:val="single" w:sz="8" w:space="0" w:color="BFBFBF"/>
              <w:right w:val="single" w:sz="8" w:space="0" w:color="BFBFBF"/>
            </w:tcBorders>
            <w:shd w:val="clear" w:color="auto" w:fill="D9D9D9" w:themeFill="background1" w:themeFillShade="D9"/>
            <w:hideMark/>
          </w:tcPr>
          <w:p w14:paraId="30BF4DF6" w14:textId="77777777" w:rsidR="00DC3D15" w:rsidRPr="00743D86" w:rsidRDefault="00DC3D15">
            <w:pPr>
              <w:rPr>
                <w:rFonts w:cs="Arial"/>
                <w:b/>
                <w:bCs/>
                <w:szCs w:val="20"/>
                <w:lang w:val="en-US" w:eastAsia="en-US"/>
              </w:rPr>
            </w:pPr>
            <w:r>
              <w:rPr>
                <w:rFonts w:cs="Arial"/>
                <w:b/>
                <w:bCs/>
                <w:szCs w:val="20"/>
                <w:lang w:val="en-US" w:eastAsia="en-US"/>
              </w:rPr>
              <w:t>#</w:t>
            </w:r>
          </w:p>
        </w:tc>
        <w:tc>
          <w:tcPr>
            <w:tcW w:w="71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61E9BFA" w14:textId="77777777" w:rsidR="00DC3D15" w:rsidRPr="008F2D5E" w:rsidRDefault="00DC3D15">
            <w:pPr>
              <w:rPr>
                <w:rFonts w:cs="Arial"/>
                <w:b/>
                <w:szCs w:val="20"/>
                <w:lang w:eastAsia="en-US"/>
              </w:rPr>
            </w:pPr>
            <w:r>
              <w:rPr>
                <w:rFonts w:cs="Arial"/>
                <w:b/>
                <w:szCs w:val="20"/>
                <w:lang w:eastAsia="en-US"/>
              </w:rPr>
              <w:t>Component</w:t>
            </w:r>
          </w:p>
        </w:tc>
        <w:tc>
          <w:tcPr>
            <w:tcW w:w="816"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F5295D8" w14:textId="77777777" w:rsidR="00DC3D15" w:rsidRPr="008F2D5E" w:rsidRDefault="00DC3D15">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E4B5902" w14:textId="77777777" w:rsidR="00DC3D15" w:rsidRPr="00743D86" w:rsidRDefault="00DC3D15">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BA27DE4" w14:textId="77777777" w:rsidR="00DC3D15" w:rsidRPr="008F2D5E" w:rsidRDefault="00DC3D15">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3C45757" w14:textId="77777777" w:rsidR="00DC3D15" w:rsidRPr="00743D86" w:rsidRDefault="00DC3D15">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627"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5E577155" w14:textId="77777777" w:rsidR="00DC3D15" w:rsidRPr="008F2D5E" w:rsidRDefault="00DC3D15">
            <w:pPr>
              <w:ind w:right="-1110"/>
              <w:rPr>
                <w:rFonts w:cs="Arial"/>
                <w:b/>
                <w:bCs/>
                <w:szCs w:val="20"/>
                <w:lang w:eastAsia="en-US"/>
              </w:rPr>
            </w:pPr>
            <w:r w:rsidRPr="008F2D5E">
              <w:rPr>
                <w:rFonts w:cs="Arial"/>
                <w:b/>
                <w:szCs w:val="20"/>
                <w:lang w:eastAsia="en-US"/>
              </w:rPr>
              <w:t>Description</w:t>
            </w:r>
          </w:p>
        </w:tc>
      </w:tr>
      <w:tr w:rsidR="00DC3D15" w:rsidRPr="008F2D5E" w14:paraId="61228585" w14:textId="77777777">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FCC9B84" w14:textId="77777777" w:rsidR="00DC3D15" w:rsidRPr="008F2D5E" w:rsidRDefault="00DC3D15">
            <w:pPr>
              <w:spacing w:before="0"/>
              <w:rPr>
                <w:rFonts w:cs="Arial"/>
                <w:szCs w:val="20"/>
              </w:rPr>
            </w:pPr>
            <w:r>
              <w:rPr>
                <w:rFonts w:cs="Arial"/>
                <w:szCs w:val="20"/>
              </w:rPr>
              <w:t>1</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76F057" w14:textId="025010FB" w:rsidR="00DC3D15" w:rsidRPr="00ED36CE" w:rsidRDefault="00DC3D15">
            <w:pPr>
              <w:rPr>
                <w:rFonts w:eastAsia="MS PMincho" w:cs="Arial"/>
                <w:lang w:val="vi-VN" w:eastAsia="ja-JP"/>
              </w:rPr>
            </w:pPr>
            <w:r>
              <w:rPr>
                <w:rFonts w:eastAsia="MS PMincho" w:cs="Arial"/>
                <w:lang w:val="vi-VN" w:eastAsia="ja-JP"/>
              </w:rPr>
              <w:t>Mật khẩu hiện tại</w:t>
            </w:r>
          </w:p>
        </w:tc>
        <w:tc>
          <w:tcPr>
            <w:tcW w:w="81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EF2E33" w14:textId="77777777" w:rsidR="00DC3D15" w:rsidRPr="00743D86" w:rsidRDefault="00DC3D15">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ACBFFEA" w14:textId="77777777" w:rsidR="00DC3D15" w:rsidRPr="008F2D5E" w:rsidRDefault="00DC3D15">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25A659" w14:textId="77777777" w:rsidR="00DC3D15" w:rsidRPr="008F2D5E" w:rsidRDefault="00DC3D15">
            <w:pPr>
              <w:rPr>
                <w:rFonts w:eastAsia="MS PMincho" w:cs="Arial"/>
                <w:lang w:val="en-US" w:eastAsia="ja-JP"/>
              </w:rPr>
            </w:pPr>
            <w:r>
              <w:rPr>
                <w:rFonts w:eastAsia="MS PMincho" w:cs="Arial"/>
                <w:lang w:val="en-US"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6B8537" w14:textId="77777777" w:rsidR="00DC3D15" w:rsidRPr="008F2D5E" w:rsidRDefault="00DC3D15">
            <w:pPr>
              <w:rPr>
                <w:rFonts w:eastAsia="MS PMincho" w:cs="Arial"/>
                <w:b/>
                <w:lang w:val="en-US" w:eastAsia="ja-JP"/>
              </w:rPr>
            </w:pPr>
          </w:p>
        </w:tc>
        <w:tc>
          <w:tcPr>
            <w:tcW w:w="162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50FFB24" w14:textId="74821CA0" w:rsidR="00DC3D15" w:rsidRPr="00CE1790" w:rsidRDefault="00DC3D15" w:rsidP="00DC3D15">
            <w:pPr>
              <w:pStyle w:val="BulletList1"/>
            </w:pPr>
            <w:proofErr w:type="spellStart"/>
            <w:r>
              <w:t>Được</w:t>
            </w:r>
            <w:proofErr w:type="spellEnd"/>
            <w:r>
              <w:t xml:space="preserve"> </w:t>
            </w:r>
            <w:proofErr w:type="spellStart"/>
            <w:r>
              <w:t>nhập</w:t>
            </w:r>
            <w:proofErr w:type="spellEnd"/>
            <w:r>
              <w:t xml:space="preserve"> </w:t>
            </w:r>
            <w:proofErr w:type="spellStart"/>
            <w:r>
              <w:t>vào</w:t>
            </w:r>
            <w:proofErr w:type="spellEnd"/>
          </w:p>
        </w:tc>
      </w:tr>
      <w:tr w:rsidR="00DC3D15" w:rsidRPr="008F2D5E" w14:paraId="2902020C" w14:textId="77777777">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469194F" w14:textId="77777777" w:rsidR="00DC3D15" w:rsidRPr="008F2D5E" w:rsidRDefault="00DC3D15">
            <w:pPr>
              <w:spacing w:before="0"/>
              <w:rPr>
                <w:rFonts w:cs="Arial"/>
                <w:szCs w:val="20"/>
              </w:rPr>
            </w:pPr>
            <w:r>
              <w:rPr>
                <w:rFonts w:cs="Arial"/>
                <w:szCs w:val="20"/>
              </w:rPr>
              <w:t>2</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FCA4F2" w14:textId="2C1548D8" w:rsidR="00DC3D15" w:rsidRPr="00ED36CE" w:rsidRDefault="00DC3D15">
            <w:pPr>
              <w:rPr>
                <w:rFonts w:eastAsia="MS PMincho" w:cs="Arial"/>
                <w:lang w:val="vi-VN" w:eastAsia="ja-JP"/>
              </w:rPr>
            </w:pPr>
            <w:proofErr w:type="spellStart"/>
            <w:r>
              <w:rPr>
                <w:rFonts w:eastAsia="MS PMincho" w:cs="Arial"/>
                <w:lang w:val="en-US" w:eastAsia="ja-JP"/>
              </w:rPr>
              <w:t>Mật</w:t>
            </w:r>
            <w:proofErr w:type="spellEnd"/>
            <w:r>
              <w:rPr>
                <w:rFonts w:eastAsia="MS PMincho" w:cs="Arial"/>
                <w:lang w:val="vi-VN" w:eastAsia="ja-JP"/>
              </w:rPr>
              <w:t xml:space="preserve"> khẩu mới</w:t>
            </w:r>
          </w:p>
        </w:tc>
        <w:tc>
          <w:tcPr>
            <w:tcW w:w="81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50A910" w14:textId="77777777" w:rsidR="00DC3D15" w:rsidRPr="008F2D5E" w:rsidRDefault="00DC3D15">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A7299CA" w14:textId="77777777" w:rsidR="00DC3D15" w:rsidRPr="008F2D5E" w:rsidRDefault="00DC3D15">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9829F19" w14:textId="77777777" w:rsidR="00DC3D15" w:rsidRPr="00CE1790" w:rsidRDefault="00DC3D15">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31E24D9" w14:textId="77777777" w:rsidR="00DC3D15" w:rsidRPr="008F2D5E" w:rsidRDefault="00DC3D15">
            <w:pPr>
              <w:rPr>
                <w:rFonts w:eastAsia="MS PMincho" w:cs="Arial"/>
                <w:lang w:val="en-US" w:eastAsia="ja-JP"/>
              </w:rPr>
            </w:pPr>
          </w:p>
        </w:tc>
        <w:tc>
          <w:tcPr>
            <w:tcW w:w="162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771EF9C" w14:textId="0B694309" w:rsidR="00DC3D15" w:rsidRPr="00FE1C60" w:rsidRDefault="00DC3D15" w:rsidP="00DC3D15">
            <w:pPr>
              <w:pStyle w:val="BulletList1"/>
            </w:pPr>
            <w:proofErr w:type="spellStart"/>
            <w:r>
              <w:t>Được</w:t>
            </w:r>
            <w:proofErr w:type="spellEnd"/>
            <w:r>
              <w:rPr>
                <w:lang w:val="vi-VN"/>
              </w:rPr>
              <w:t xml:space="preserve"> nhập vào</w:t>
            </w:r>
          </w:p>
        </w:tc>
      </w:tr>
      <w:tr w:rsidR="00DC3D15" w:rsidRPr="008F2D5E" w14:paraId="73C18BBE" w14:textId="77777777">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D15600C" w14:textId="77777777" w:rsidR="00DC3D15" w:rsidRDefault="00DC3D15">
            <w:pPr>
              <w:spacing w:before="0"/>
              <w:rPr>
                <w:rFonts w:cs="Arial"/>
                <w:szCs w:val="20"/>
              </w:rPr>
            </w:pPr>
            <w:r>
              <w:rPr>
                <w:rFonts w:cs="Arial"/>
                <w:szCs w:val="20"/>
              </w:rPr>
              <w:t>3</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129675" w14:textId="662928EF" w:rsidR="00DC3D15" w:rsidRPr="00ED36CE" w:rsidRDefault="00DC3D15">
            <w:pPr>
              <w:rPr>
                <w:rFonts w:eastAsia="MS PMincho" w:cs="Arial"/>
                <w:lang w:val="vi-VN" w:eastAsia="ja-JP"/>
              </w:rPr>
            </w:pPr>
            <w:r>
              <w:rPr>
                <w:rFonts w:eastAsia="MS PMincho" w:cs="Arial"/>
                <w:lang w:val="vi-VN" w:eastAsia="ja-JP"/>
              </w:rPr>
              <w:t>Nhập lại mật khẩu</w:t>
            </w:r>
          </w:p>
        </w:tc>
        <w:tc>
          <w:tcPr>
            <w:tcW w:w="81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C22E824" w14:textId="3CA419BD" w:rsidR="00DC3D15" w:rsidRPr="00D13718" w:rsidRDefault="00DC3D15">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305431" w14:textId="7A748BF6" w:rsidR="00DC3D15" w:rsidRPr="00ED36CE" w:rsidRDefault="00DC3D15">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31AAE9A" w14:textId="7B315E1D" w:rsidR="00DC3D15" w:rsidRPr="00D13718" w:rsidRDefault="00DC3D15">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A8F268" w14:textId="77777777" w:rsidR="00DC3D15" w:rsidRPr="008F2D5E" w:rsidRDefault="00DC3D15">
            <w:pPr>
              <w:rPr>
                <w:rFonts w:eastAsia="MS PMincho" w:cs="Arial"/>
                <w:lang w:val="en-US" w:eastAsia="ja-JP"/>
              </w:rPr>
            </w:pPr>
          </w:p>
        </w:tc>
        <w:tc>
          <w:tcPr>
            <w:tcW w:w="162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9685CEC" w14:textId="34E16220" w:rsidR="00DC3D15" w:rsidRDefault="00DC3D15">
            <w:pPr>
              <w:pStyle w:val="BulletList1"/>
            </w:pPr>
            <w:proofErr w:type="spellStart"/>
            <w:r>
              <w:t>Được</w:t>
            </w:r>
            <w:proofErr w:type="spellEnd"/>
            <w:r>
              <w:rPr>
                <w:lang w:val="vi-VN"/>
              </w:rPr>
              <w:t xml:space="preserve"> nhập vào</w:t>
            </w:r>
          </w:p>
        </w:tc>
      </w:tr>
      <w:tr w:rsidR="00DC3D15" w:rsidRPr="008F2D5E" w14:paraId="07D8885F" w14:textId="77777777">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31AF933" w14:textId="77777777" w:rsidR="00DC3D15" w:rsidRDefault="00DC3D15">
            <w:pPr>
              <w:spacing w:before="0"/>
              <w:rPr>
                <w:rFonts w:cs="Arial"/>
                <w:szCs w:val="20"/>
              </w:rPr>
            </w:pPr>
            <w:r>
              <w:rPr>
                <w:rFonts w:cs="Arial"/>
                <w:szCs w:val="20"/>
              </w:rPr>
              <w:lastRenderedPageBreak/>
              <w:t>4</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D6F910" w14:textId="3FF36621" w:rsidR="00DC3D15" w:rsidRPr="00ED36CE" w:rsidRDefault="00DC3D15">
            <w:pPr>
              <w:rPr>
                <w:rFonts w:eastAsia="MS PMincho" w:cs="Arial"/>
                <w:lang w:val="vi-VN" w:eastAsia="ja-JP"/>
              </w:rPr>
            </w:pPr>
            <w:r>
              <w:rPr>
                <w:rFonts w:eastAsia="MS PMincho" w:cs="Arial"/>
                <w:lang w:val="vi-VN" w:eastAsia="ja-JP"/>
              </w:rPr>
              <w:t>Cập nhật</w:t>
            </w:r>
          </w:p>
        </w:tc>
        <w:tc>
          <w:tcPr>
            <w:tcW w:w="81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1DA4FD" w14:textId="77777777" w:rsidR="00DC3D15" w:rsidRPr="00D13718" w:rsidRDefault="00DC3D15">
            <w:pPr>
              <w:rPr>
                <w:rFonts w:eastAsia="MS PMincho" w:cs="Arial"/>
                <w:lang w:val="vi-VN"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24F775E" w14:textId="77777777" w:rsidR="00DC3D15" w:rsidRPr="00ED36CE" w:rsidRDefault="00DC3D15">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A33BEC" w14:textId="77777777" w:rsidR="00DC3D15" w:rsidRPr="00ED36CE" w:rsidRDefault="00DC3D15">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3EA05C" w14:textId="77777777" w:rsidR="00DC3D15" w:rsidRPr="008F2D5E" w:rsidRDefault="00DC3D15">
            <w:pPr>
              <w:rPr>
                <w:rFonts w:eastAsia="MS PMincho" w:cs="Arial"/>
                <w:lang w:val="en-US" w:eastAsia="ja-JP"/>
              </w:rPr>
            </w:pPr>
          </w:p>
        </w:tc>
        <w:tc>
          <w:tcPr>
            <w:tcW w:w="162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F9A91CF" w14:textId="721242CE" w:rsidR="00DC3D15" w:rsidRDefault="00DC3D15">
            <w:pPr>
              <w:pStyle w:val="BulletList1"/>
            </w:pPr>
            <w:r>
              <w:t>Refer</w:t>
            </w:r>
            <w:r>
              <w:rPr>
                <w:lang w:val="vi-VN"/>
              </w:rPr>
              <w:t xml:space="preserve"> </w:t>
            </w:r>
            <w:r>
              <w:rPr>
                <w:lang w:val="vi-VN"/>
              </w:rPr>
              <w:fldChar w:fldCharType="begin"/>
            </w:r>
            <w:r>
              <w:rPr>
                <w:lang w:val="vi-VN"/>
              </w:rPr>
              <w:instrText xml:space="preserve"> REF _Ref152252702 \h </w:instrText>
            </w:r>
            <w:r>
              <w:rPr>
                <w:lang w:val="vi-VN"/>
              </w:rPr>
            </w:r>
            <w:r>
              <w:rPr>
                <w:lang w:val="vi-VN"/>
              </w:rPr>
              <w:fldChar w:fldCharType="separate"/>
            </w:r>
            <w:proofErr w:type="spellStart"/>
            <w:r w:rsidR="005E1475">
              <w:t>Đổi</w:t>
            </w:r>
            <w:proofErr w:type="spellEnd"/>
            <w:r w:rsidR="005E1475">
              <w:t xml:space="preserve"> </w:t>
            </w:r>
            <w:proofErr w:type="spellStart"/>
            <w:r w:rsidR="005E1475">
              <w:t>mật</w:t>
            </w:r>
            <w:proofErr w:type="spellEnd"/>
            <w:r w:rsidR="005E1475">
              <w:t xml:space="preserve"> </w:t>
            </w:r>
            <w:proofErr w:type="spellStart"/>
            <w:r w:rsidR="005E1475">
              <w:t>khẩu</w:t>
            </w:r>
            <w:proofErr w:type="spellEnd"/>
            <w:r>
              <w:rPr>
                <w:lang w:val="vi-VN"/>
              </w:rPr>
              <w:fldChar w:fldCharType="end"/>
            </w:r>
          </w:p>
        </w:tc>
      </w:tr>
      <w:tr w:rsidR="00DC3D15" w:rsidRPr="008F2D5E" w14:paraId="59027244" w14:textId="77777777">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8F453A5" w14:textId="77777777" w:rsidR="00DC3D15" w:rsidRDefault="00DC3D15">
            <w:pPr>
              <w:spacing w:before="0"/>
              <w:rPr>
                <w:rFonts w:cs="Arial"/>
                <w:szCs w:val="20"/>
              </w:rPr>
            </w:pPr>
            <w:r>
              <w:rPr>
                <w:rFonts w:cs="Arial"/>
                <w:szCs w:val="20"/>
              </w:rPr>
              <w:t>5</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0399E15" w14:textId="4CA39690" w:rsidR="00DC3D15" w:rsidRPr="00DC3D15" w:rsidRDefault="00DC3D15">
            <w:pPr>
              <w:rPr>
                <w:rFonts w:eastAsia="MS PMincho" w:cs="Arial"/>
                <w:lang w:val="vi-VN" w:eastAsia="ja-JP"/>
              </w:rPr>
            </w:pPr>
            <w:r>
              <w:rPr>
                <w:rFonts w:eastAsia="MS PMincho" w:cs="Arial"/>
                <w:noProof/>
                <w:lang w:val="en-US" w:eastAsia="ja-JP"/>
              </w:rPr>
              <w:t>Hủy</w:t>
            </w:r>
            <w:r>
              <w:rPr>
                <w:rFonts w:eastAsia="MS PMincho" w:cs="Arial"/>
                <w:noProof/>
                <w:lang w:val="vi-VN" w:eastAsia="ja-JP"/>
              </w:rPr>
              <w:t xml:space="preserve"> bỏ</w:t>
            </w:r>
          </w:p>
        </w:tc>
        <w:tc>
          <w:tcPr>
            <w:tcW w:w="81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726DDC" w14:textId="294FEE39" w:rsidR="00DC3D15" w:rsidRDefault="00DC3D15">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9ED6FDB" w14:textId="77777777" w:rsidR="00DC3D15" w:rsidRPr="00A82554" w:rsidRDefault="00DC3D15">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E903CC" w14:textId="77777777" w:rsidR="00DC3D15" w:rsidRPr="00A82554" w:rsidRDefault="00DC3D15">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435769" w14:textId="7A72C7BC" w:rsidR="00DC3D15" w:rsidRPr="00A82554" w:rsidRDefault="00DC3D15">
            <w:pPr>
              <w:rPr>
                <w:rFonts w:eastAsia="MS PMincho" w:cs="Arial"/>
                <w:lang w:val="vi-VN" w:eastAsia="ja-JP"/>
              </w:rPr>
            </w:pPr>
          </w:p>
        </w:tc>
        <w:tc>
          <w:tcPr>
            <w:tcW w:w="162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47D6117" w14:textId="77777777" w:rsidR="00DC3D15" w:rsidRPr="00A82554" w:rsidRDefault="00DC3D15">
            <w:pPr>
              <w:pStyle w:val="BulletList1"/>
            </w:pPr>
            <w:proofErr w:type="spellStart"/>
            <w:r w:rsidRPr="00A82554">
              <w:t>Ẩn</w:t>
            </w:r>
            <w:proofErr w:type="spellEnd"/>
            <w:r w:rsidRPr="00A82554">
              <w:t xml:space="preserve"> </w:t>
            </w:r>
            <w:proofErr w:type="spellStart"/>
            <w:r w:rsidRPr="00A82554">
              <w:t>hiện</w:t>
            </w:r>
            <w:proofErr w:type="spellEnd"/>
            <w:r w:rsidRPr="00A82554">
              <w:t xml:space="preserve"> </w:t>
            </w:r>
            <w:proofErr w:type="spellStart"/>
            <w:r w:rsidRPr="00A82554">
              <w:t>mật</w:t>
            </w:r>
            <w:proofErr w:type="spellEnd"/>
            <w:r w:rsidRPr="00A82554">
              <w:t xml:space="preserve"> </w:t>
            </w:r>
            <w:proofErr w:type="spellStart"/>
            <w:r w:rsidRPr="00A82554">
              <w:t>khẩu</w:t>
            </w:r>
            <w:proofErr w:type="spellEnd"/>
          </w:p>
        </w:tc>
      </w:tr>
    </w:tbl>
    <w:p w14:paraId="50E65E5F" w14:textId="4DE67C69" w:rsidR="00DC3D15" w:rsidRDefault="00DC3D15" w:rsidP="006C5782">
      <w:pPr>
        <w:rPr>
          <w:lang w:val="en-US" w:eastAsia="en-US"/>
        </w:rPr>
      </w:pPr>
      <w:r>
        <w:rPr>
          <w:lang w:val="en-US" w:eastAsia="en-US"/>
        </w:rPr>
        <w:br w:type="textWrapping" w:clear="all"/>
      </w:r>
    </w:p>
    <w:p w14:paraId="52A8C93D" w14:textId="3D8B6F07" w:rsidR="00DC3D15" w:rsidRPr="00B864DB" w:rsidRDefault="00564CBA" w:rsidP="00564CBA">
      <w:pPr>
        <w:pStyle w:val="Heading3"/>
      </w:pPr>
      <w:bookmarkStart w:id="128" w:name="_Toc155375252"/>
      <w:proofErr w:type="spellStart"/>
      <w:r>
        <w:t>Hồ</w:t>
      </w:r>
      <w:proofErr w:type="spellEnd"/>
      <w:r>
        <w:t xml:space="preserve"> </w:t>
      </w:r>
      <w:proofErr w:type="spellStart"/>
      <w:r>
        <w:t>sơ</w:t>
      </w:r>
      <w:proofErr w:type="spellEnd"/>
      <w:r>
        <w:t xml:space="preserve"> </w:t>
      </w:r>
      <w:proofErr w:type="spellStart"/>
      <w:r>
        <w:t>nhân</w:t>
      </w:r>
      <w:proofErr w:type="spellEnd"/>
      <w:r>
        <w:t xml:space="preserve"> </w:t>
      </w:r>
      <w:proofErr w:type="spellStart"/>
      <w:r>
        <w:t>viên</w:t>
      </w:r>
      <w:bookmarkEnd w:id="128"/>
      <w:proofErr w:type="spellEnd"/>
    </w:p>
    <w:p w14:paraId="7EED4D22" w14:textId="71D2D4BE" w:rsidR="0022531F" w:rsidRDefault="000400C0" w:rsidP="0022531F">
      <w:pPr>
        <w:pStyle w:val="Heading2"/>
        <w:rPr>
          <w:lang w:val="vi-VN"/>
        </w:rPr>
      </w:pPr>
      <w:bookmarkStart w:id="129" w:name="_Toc155375253"/>
      <w:r>
        <w:t>Quản</w:t>
      </w:r>
      <w:r>
        <w:rPr>
          <w:lang w:val="vi-VN"/>
        </w:rPr>
        <w:t xml:space="preserve"> lý phòng </w:t>
      </w:r>
      <w:proofErr w:type="gramStart"/>
      <w:r>
        <w:rPr>
          <w:lang w:val="vi-VN"/>
        </w:rPr>
        <w:t>ban</w:t>
      </w:r>
      <w:bookmarkEnd w:id="129"/>
      <w:proofErr w:type="gramEnd"/>
    </w:p>
    <w:p w14:paraId="50BEBC1D" w14:textId="323EEE91" w:rsidR="000400C0" w:rsidRDefault="000400C0" w:rsidP="000400C0">
      <w:pPr>
        <w:pStyle w:val="Heading3"/>
      </w:pPr>
      <w:bookmarkStart w:id="130" w:name="_Toc155375254"/>
      <w:proofErr w:type="spellStart"/>
      <w:r>
        <w:t>Tạo</w:t>
      </w:r>
      <w:proofErr w:type="spellEnd"/>
      <w:r>
        <w:t xml:space="preserve"> </w:t>
      </w:r>
      <w:proofErr w:type="spellStart"/>
      <w:r>
        <w:t>mới</w:t>
      </w:r>
      <w:proofErr w:type="spellEnd"/>
      <w:r>
        <w:t xml:space="preserve"> </w:t>
      </w:r>
      <w:proofErr w:type="spellStart"/>
      <w:r>
        <w:t>phòng</w:t>
      </w:r>
      <w:proofErr w:type="spellEnd"/>
      <w:r>
        <w:t xml:space="preserve"> </w:t>
      </w:r>
      <w:proofErr w:type="gramStart"/>
      <w:r>
        <w:t>ban</w:t>
      </w:r>
      <w:bookmarkEnd w:id="130"/>
      <w:proofErr w:type="gramEnd"/>
    </w:p>
    <w:p w14:paraId="12DCC3F5" w14:textId="604E044E" w:rsidR="000400C0" w:rsidRPr="000400C0" w:rsidRDefault="00025E86" w:rsidP="000400C0">
      <w:pPr>
        <w:rPr>
          <w:lang w:val="en-US" w:eastAsia="en-US"/>
        </w:rPr>
      </w:pPr>
      <w:r w:rsidRPr="00025E86">
        <w:rPr>
          <w:noProof/>
          <w:lang w:val="en-US" w:eastAsia="en-US"/>
        </w:rPr>
        <w:drawing>
          <wp:inline distT="0" distB="0" distL="0" distR="0" wp14:anchorId="2C07FB67" wp14:editId="68FFCBC8">
            <wp:extent cx="5943600" cy="4258945"/>
            <wp:effectExtent l="0" t="0" r="0" b="8255"/>
            <wp:docPr id="1468103132" name="Picture 1468103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03132" name="Picture 1" descr="A screenshot of a computer&#10;&#10;Description automatically generated"/>
                    <pic:cNvPicPr/>
                  </pic:nvPicPr>
                  <pic:blipFill>
                    <a:blip r:embed="rId73"/>
                    <a:stretch>
                      <a:fillRect/>
                    </a:stretch>
                  </pic:blipFill>
                  <pic:spPr>
                    <a:xfrm>
                      <a:off x="0" y="0"/>
                      <a:ext cx="5943600" cy="4258945"/>
                    </a:xfrm>
                    <a:prstGeom prst="rect">
                      <a:avLst/>
                    </a:prstGeom>
                  </pic:spPr>
                </pic:pic>
              </a:graphicData>
            </a:graphic>
          </wp:inline>
        </w:drawing>
      </w:r>
    </w:p>
    <w:p w14:paraId="70CCD647" w14:textId="31266920" w:rsidR="00B83FBA" w:rsidRDefault="00B83FBA" w:rsidP="000400C0">
      <w:pPr>
        <w:rPr>
          <w:lang w:val="vi-VN" w:eastAsia="en-US"/>
        </w:rPr>
      </w:pPr>
    </w:p>
    <w:p w14:paraId="5E43C2F9" w14:textId="63D7C35E" w:rsidR="00195568" w:rsidRDefault="00195568" w:rsidP="00BE22AE">
      <w:pPr>
        <w:jc w:val="center"/>
        <w:rPr>
          <w:lang w:val="vi-VN" w:eastAsia="en-US"/>
        </w:rPr>
      </w:pPr>
    </w:p>
    <w:p w14:paraId="027959D9" w14:textId="4BEC0FB4" w:rsidR="00195568" w:rsidRPr="00195568" w:rsidRDefault="00195568" w:rsidP="00BE22AE">
      <w:pPr>
        <w:jc w:val="center"/>
        <w:rPr>
          <w:lang w:val="vi-VN"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8"/>
        <w:gridCol w:w="1327"/>
        <w:gridCol w:w="1485"/>
        <w:gridCol w:w="995"/>
        <w:gridCol w:w="1228"/>
        <w:gridCol w:w="894"/>
        <w:gridCol w:w="2963"/>
      </w:tblGrid>
      <w:tr w:rsidR="00743D86" w:rsidRPr="008F2D5E" w14:paraId="4F2B2AA8" w14:textId="77777777" w:rsidTr="000E1B06">
        <w:trPr>
          <w:trHeight w:val="764"/>
        </w:trPr>
        <w:tc>
          <w:tcPr>
            <w:tcW w:w="235" w:type="pct"/>
            <w:tcBorders>
              <w:top w:val="single" w:sz="12" w:space="0" w:color="BFBFBF"/>
              <w:left w:val="single" w:sz="12" w:space="0" w:color="BFBFBF"/>
              <w:bottom w:val="single" w:sz="8" w:space="0" w:color="BFBFBF"/>
              <w:right w:val="single" w:sz="8" w:space="0" w:color="BFBFBF"/>
            </w:tcBorders>
            <w:shd w:val="clear" w:color="auto" w:fill="D9D9D9" w:themeFill="background1" w:themeFillShade="D9"/>
            <w:hideMark/>
          </w:tcPr>
          <w:p w14:paraId="7D9D8F28" w14:textId="3E5B9A81" w:rsidR="00BE22AE" w:rsidRPr="00743D86" w:rsidRDefault="00743D86">
            <w:pPr>
              <w:rPr>
                <w:rFonts w:cs="Arial"/>
                <w:b/>
                <w:bCs/>
                <w:szCs w:val="20"/>
                <w:lang w:val="en-US" w:eastAsia="en-US"/>
              </w:rPr>
            </w:pPr>
            <w:r>
              <w:rPr>
                <w:rFonts w:cs="Arial"/>
                <w:b/>
                <w:bCs/>
                <w:szCs w:val="20"/>
                <w:lang w:val="en-US" w:eastAsia="en-US"/>
              </w:rPr>
              <w:t>#</w:t>
            </w:r>
          </w:p>
        </w:tc>
        <w:tc>
          <w:tcPr>
            <w:tcW w:w="71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AA9AA2D" w14:textId="710751DF" w:rsidR="00BE22AE" w:rsidRPr="008F2D5E" w:rsidRDefault="00743D86">
            <w:pPr>
              <w:rPr>
                <w:rFonts w:cs="Arial"/>
                <w:b/>
                <w:szCs w:val="20"/>
                <w:lang w:eastAsia="en-US"/>
              </w:rPr>
            </w:pPr>
            <w:r>
              <w:rPr>
                <w:rFonts w:cs="Arial"/>
                <w:b/>
                <w:szCs w:val="20"/>
                <w:lang w:eastAsia="en-US"/>
              </w:rPr>
              <w:t>Component</w:t>
            </w:r>
          </w:p>
        </w:tc>
        <w:tc>
          <w:tcPr>
            <w:tcW w:w="796"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A28D582" w14:textId="28004193" w:rsidR="00BE22AE" w:rsidRPr="008F2D5E" w:rsidRDefault="00743D86">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1896AE7" w14:textId="2C4F6D11" w:rsidR="00BE22AE" w:rsidRPr="00743D86" w:rsidRDefault="00743D86">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CD640CF" w14:textId="189C618D" w:rsidR="00BE22AE" w:rsidRPr="008F2D5E" w:rsidRDefault="00743D86">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089DDA8" w14:textId="26887522" w:rsidR="00BE22AE" w:rsidRPr="00743D86" w:rsidRDefault="00743D86">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8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64092DB3" w14:textId="77777777" w:rsidR="00BE22AE" w:rsidRPr="008F2D5E" w:rsidRDefault="00BE22AE" w:rsidP="00743D86">
            <w:pPr>
              <w:ind w:right="-1110"/>
              <w:rPr>
                <w:rFonts w:cs="Arial"/>
                <w:b/>
                <w:bCs/>
                <w:szCs w:val="20"/>
                <w:lang w:eastAsia="en-US"/>
              </w:rPr>
            </w:pPr>
            <w:r w:rsidRPr="008F2D5E">
              <w:rPr>
                <w:rFonts w:cs="Arial"/>
                <w:b/>
                <w:szCs w:val="20"/>
                <w:lang w:eastAsia="en-US"/>
              </w:rPr>
              <w:t>Description</w:t>
            </w:r>
          </w:p>
        </w:tc>
      </w:tr>
      <w:tr w:rsidR="00743D86" w:rsidRPr="008F2D5E" w14:paraId="07873345" w14:textId="77777777" w:rsidTr="000E1B06">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61047D2" w14:textId="4B11DAD3" w:rsidR="00BE22AE" w:rsidRPr="008F2D5E" w:rsidRDefault="00743D86">
            <w:pPr>
              <w:spacing w:before="0"/>
              <w:rPr>
                <w:rFonts w:cs="Arial"/>
                <w:szCs w:val="20"/>
              </w:rPr>
            </w:pPr>
            <w:r>
              <w:rPr>
                <w:rFonts w:cs="Arial"/>
                <w:szCs w:val="20"/>
              </w:rPr>
              <w:t>1</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524B6A" w14:textId="09DBDE32" w:rsidR="00BE22AE" w:rsidRPr="000E1B06" w:rsidRDefault="000E1B06">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viết tắt</w:t>
            </w:r>
          </w:p>
        </w:tc>
        <w:tc>
          <w:tcPr>
            <w:tcW w:w="79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22C6C6" w14:textId="2AA69491" w:rsidR="00BE22AE" w:rsidRPr="00743D86" w:rsidRDefault="000E1B06">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9C9D9B" w14:textId="78C75F50" w:rsidR="00BE22AE" w:rsidRPr="008F2D5E" w:rsidRDefault="00743D86">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FD4CDC" w14:textId="2C3FCC99" w:rsidR="00BE22AE" w:rsidRPr="008F2D5E" w:rsidRDefault="00743D86">
            <w:pPr>
              <w:rPr>
                <w:rFonts w:eastAsia="MS PMincho" w:cs="Arial"/>
                <w:lang w:val="en-US" w:eastAsia="ja-JP"/>
              </w:rPr>
            </w:pPr>
            <w:r>
              <w:rPr>
                <w:rFonts w:eastAsia="MS PMincho" w:cs="Arial"/>
                <w:lang w:val="en-US"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A0267E" w14:textId="2821F9C2" w:rsidR="00BE22AE" w:rsidRPr="008F2D5E" w:rsidRDefault="00BE22AE">
            <w:pPr>
              <w:rPr>
                <w:rFonts w:eastAsia="MS PMincho" w:cs="Arial"/>
                <w:b/>
                <w:lang w:val="en-US"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3E3DC4C" w14:textId="23E4D453" w:rsidR="00CE1790" w:rsidRPr="00CE1790" w:rsidRDefault="000E1B06" w:rsidP="000E1B06">
            <w:pPr>
              <w:pStyle w:val="BulletList1"/>
            </w:pPr>
            <w:r>
              <w:t>Free Input</w:t>
            </w:r>
          </w:p>
        </w:tc>
      </w:tr>
      <w:tr w:rsidR="00743D86" w:rsidRPr="008F2D5E" w14:paraId="18A8CF30" w14:textId="77777777" w:rsidTr="000E1B06">
        <w:trPr>
          <w:trHeight w:val="58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8C681A8" w14:textId="1276AE8F" w:rsidR="00BE22AE" w:rsidRPr="008F2D5E" w:rsidRDefault="00CE1790">
            <w:pPr>
              <w:spacing w:before="0"/>
              <w:rPr>
                <w:rFonts w:cs="Arial"/>
                <w:szCs w:val="20"/>
              </w:rPr>
            </w:pPr>
            <w:r>
              <w:rPr>
                <w:rFonts w:cs="Arial"/>
                <w:szCs w:val="20"/>
              </w:rPr>
              <w:t>2</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49FDBF" w14:textId="31FF0B2E" w:rsidR="00BE22AE" w:rsidRPr="000E1B06" w:rsidRDefault="000E1B06">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phòng ban</w:t>
            </w:r>
          </w:p>
        </w:tc>
        <w:tc>
          <w:tcPr>
            <w:tcW w:w="79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C4F5B57" w14:textId="27FF1CAF" w:rsidR="00BE22AE" w:rsidRPr="008F2D5E" w:rsidRDefault="00CE1790">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E74773" w14:textId="2D1EED8D" w:rsidR="00BE22AE" w:rsidRPr="008F2D5E" w:rsidRDefault="000E1B06">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1C34C9" w14:textId="5C0B3030" w:rsidR="00BE22AE" w:rsidRPr="00CE1790" w:rsidRDefault="00D13718">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68EE96" w14:textId="1A35FD18" w:rsidR="00BE22AE" w:rsidRPr="008F2D5E" w:rsidRDefault="00BE22AE">
            <w:pPr>
              <w:rPr>
                <w:rFonts w:eastAsia="MS PMincho" w:cs="Arial"/>
                <w:lang w:val="en-US"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1800E13" w14:textId="68EC1729" w:rsidR="00BE22AE" w:rsidRPr="00FE1C60" w:rsidRDefault="000E1B06" w:rsidP="00CE1790">
            <w:pPr>
              <w:pStyle w:val="BulletList1"/>
            </w:pPr>
            <w:r>
              <w:t>Free</w:t>
            </w:r>
            <w:r>
              <w:rPr>
                <w:lang w:val="vi-VN"/>
              </w:rPr>
              <w:t xml:space="preserve"> Input</w:t>
            </w:r>
          </w:p>
        </w:tc>
      </w:tr>
      <w:tr w:rsidR="00D13718" w:rsidRPr="008F2D5E" w14:paraId="330BE580" w14:textId="77777777" w:rsidTr="000E1B06">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25B13BE" w14:textId="2B8AA7EB" w:rsidR="00D13718" w:rsidRDefault="00D13718" w:rsidP="00D13718">
            <w:pPr>
              <w:spacing w:before="0"/>
              <w:rPr>
                <w:rFonts w:cs="Arial"/>
                <w:szCs w:val="20"/>
              </w:rPr>
            </w:pPr>
            <w:r>
              <w:rPr>
                <w:rFonts w:cs="Arial"/>
                <w:szCs w:val="20"/>
              </w:rPr>
              <w:lastRenderedPageBreak/>
              <w:t>3</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110B7B" w14:textId="6BD085F7" w:rsidR="00D13718" w:rsidRPr="000E1B06" w:rsidRDefault="000E1B06" w:rsidP="00D13718">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quản lý</w:t>
            </w:r>
          </w:p>
        </w:tc>
        <w:tc>
          <w:tcPr>
            <w:tcW w:w="79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F25503" w14:textId="04CF4568" w:rsidR="00D13718" w:rsidRPr="00D13718" w:rsidRDefault="000E1B06" w:rsidP="00D13718">
            <w:pPr>
              <w:rPr>
                <w:rFonts w:eastAsia="MS PMincho" w:cs="Arial"/>
                <w:lang w:val="vi-VN" w:eastAsia="ja-JP"/>
              </w:rPr>
            </w:pPr>
            <w:r>
              <w:rPr>
                <w:rFonts w:eastAsia="MS PMincho" w:cs="Arial"/>
                <w:lang w:val="vi-VN" w:eastAsia="ja-JP"/>
              </w:rPr>
              <w:t>Dropdown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B43114" w14:textId="52B12F82" w:rsidR="00D13718" w:rsidRDefault="00D13718" w:rsidP="00D13718">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9CB8FB3" w14:textId="15E38824" w:rsidR="00D13718" w:rsidRPr="00D13718" w:rsidRDefault="00D13718" w:rsidP="00D13718">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54B227" w14:textId="77777777" w:rsidR="00D13718" w:rsidRPr="008F2D5E" w:rsidRDefault="00D13718" w:rsidP="00D13718">
            <w:pPr>
              <w:rPr>
                <w:rFonts w:eastAsia="MS PMincho" w:cs="Arial"/>
                <w:lang w:val="en-US"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94339C4" w14:textId="6EF8304C" w:rsidR="00D13718" w:rsidRDefault="000E1B06" w:rsidP="00D13718">
            <w:pPr>
              <w:pStyle w:val="BulletList1"/>
            </w:pPr>
            <w:r>
              <w:t>Value</w:t>
            </w:r>
            <w:r>
              <w:rPr>
                <w:lang w:val="vi-VN"/>
              </w:rPr>
              <w:t xml:space="preserve"> = All [EmpName] của “Employee” sao cho nhân viên đó chưa làm trưởng phòng của phòng ban khác</w:t>
            </w:r>
          </w:p>
        </w:tc>
      </w:tr>
      <w:tr w:rsidR="00D13718" w:rsidRPr="008F2D5E" w14:paraId="40A7EEE9" w14:textId="77777777" w:rsidTr="000E1B06">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A703C69" w14:textId="5E37AABF" w:rsidR="00D13718" w:rsidRDefault="00D13718" w:rsidP="00D13718">
            <w:pPr>
              <w:spacing w:before="0"/>
              <w:rPr>
                <w:rFonts w:cs="Arial"/>
                <w:szCs w:val="20"/>
              </w:rPr>
            </w:pPr>
            <w:r>
              <w:rPr>
                <w:rFonts w:cs="Arial"/>
                <w:szCs w:val="20"/>
              </w:rPr>
              <w:t>4</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CA6AF9" w14:textId="5BF3A365" w:rsidR="00D13718" w:rsidRPr="00D13718" w:rsidRDefault="000E1B06" w:rsidP="00D13718">
            <w:pPr>
              <w:rPr>
                <w:rFonts w:eastAsia="MS PMincho" w:cs="Arial"/>
                <w:lang w:val="vi-VN" w:eastAsia="ja-JP"/>
              </w:rPr>
            </w:pPr>
            <w:r>
              <w:rPr>
                <w:rFonts w:eastAsia="MS PMincho" w:cs="Arial"/>
                <w:lang w:val="vi-VN" w:eastAsia="ja-JP"/>
              </w:rPr>
              <w:t>Mô tả</w:t>
            </w:r>
          </w:p>
        </w:tc>
        <w:tc>
          <w:tcPr>
            <w:tcW w:w="79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676C2B3" w14:textId="687AC10B" w:rsidR="00D13718" w:rsidRPr="00C81603" w:rsidRDefault="00D13718" w:rsidP="00D13718">
            <w:pPr>
              <w:rPr>
                <w:rFonts w:eastAsia="MS PMincho" w:cs="Arial"/>
                <w:lang w:val="vi-VN" w:eastAsia="ja-JP"/>
              </w:rPr>
            </w:pPr>
            <w:r>
              <w:rPr>
                <w:rFonts w:eastAsia="MS PMincho" w:cs="Arial"/>
                <w:lang w:val="en-US" w:eastAsia="ja-JP"/>
              </w:rPr>
              <w:t>Text</w:t>
            </w:r>
            <w:r w:rsidR="00C81603">
              <w:rPr>
                <w:rFonts w:eastAsia="MS PMincho" w:cs="Arial"/>
                <w:lang w:val="vi-VN" w:eastAsia="ja-JP"/>
              </w:rPr>
              <w:t xml:space="preserve"> area</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5182AC2" w14:textId="3114504D" w:rsidR="00D13718" w:rsidRDefault="000E1B06" w:rsidP="00D13718">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2D5D99" w14:textId="4BA60F95" w:rsidR="00D13718" w:rsidRDefault="000E1B06" w:rsidP="00D13718">
            <w:pPr>
              <w:rPr>
                <w:rFonts w:eastAsia="MS PMincho" w:cs="Arial"/>
                <w:lang w:val="en-US" w:eastAsia="ja-JP"/>
              </w:rPr>
            </w:pPr>
            <w:r>
              <w:rPr>
                <w:rFonts w:eastAsia="MS PMincho" w:cs="Arial"/>
                <w:lang w:val="en-US" w:eastAsia="ja-JP"/>
              </w:rPr>
              <w:t>No</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66C79A4" w14:textId="77777777" w:rsidR="00D13718" w:rsidRPr="008F2D5E" w:rsidRDefault="00D13718" w:rsidP="00D13718">
            <w:pPr>
              <w:rPr>
                <w:rFonts w:eastAsia="MS PMincho" w:cs="Arial"/>
                <w:lang w:val="en-US"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A837839" w14:textId="6158FBD0" w:rsidR="00D13718" w:rsidRDefault="000E1B06" w:rsidP="00D13718">
            <w:pPr>
              <w:pStyle w:val="BulletList1"/>
            </w:pPr>
            <w:r>
              <w:t>Free</w:t>
            </w:r>
            <w:r>
              <w:rPr>
                <w:lang w:val="vi-VN"/>
              </w:rPr>
              <w:t xml:space="preserve"> Input</w:t>
            </w:r>
          </w:p>
        </w:tc>
      </w:tr>
      <w:tr w:rsidR="00D13718" w:rsidRPr="005E0A80" w14:paraId="43675944" w14:textId="77777777" w:rsidTr="000E1B06">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5853013" w14:textId="47BA7C34" w:rsidR="00D13718" w:rsidRDefault="00D13718" w:rsidP="00D13718">
            <w:pPr>
              <w:spacing w:before="0"/>
              <w:rPr>
                <w:rFonts w:cs="Arial"/>
                <w:szCs w:val="20"/>
              </w:rPr>
            </w:pPr>
            <w:r>
              <w:rPr>
                <w:rFonts w:cs="Arial"/>
                <w:szCs w:val="20"/>
              </w:rPr>
              <w:t>5</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91EAB1" w14:textId="76D3D488" w:rsidR="00D13718" w:rsidRPr="000E1B06" w:rsidRDefault="000E1B06" w:rsidP="00D13718">
            <w:pPr>
              <w:rPr>
                <w:rFonts w:eastAsia="MS PMincho" w:cs="Arial"/>
                <w:lang w:val="vi-VN" w:eastAsia="ja-JP"/>
              </w:rPr>
            </w:pPr>
            <w:proofErr w:type="spellStart"/>
            <w:r>
              <w:rPr>
                <w:rFonts w:eastAsia="MS PMincho" w:cs="Arial"/>
                <w:lang w:val="en-US" w:eastAsia="ja-JP"/>
              </w:rPr>
              <w:t>Hủy</w:t>
            </w:r>
            <w:proofErr w:type="spellEnd"/>
            <w:r>
              <w:rPr>
                <w:rFonts w:eastAsia="MS PMincho" w:cs="Arial"/>
                <w:lang w:val="vi-VN" w:eastAsia="ja-JP"/>
              </w:rPr>
              <w:t xml:space="preserve"> bỏ</w:t>
            </w:r>
          </w:p>
        </w:tc>
        <w:tc>
          <w:tcPr>
            <w:tcW w:w="79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5E5856F" w14:textId="7A726344" w:rsidR="00D13718" w:rsidRDefault="000E1B06" w:rsidP="00D13718">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3CB3D6" w14:textId="5FF5D696" w:rsidR="00D13718" w:rsidRPr="000E1B06" w:rsidRDefault="000E1B06" w:rsidP="00D13718">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CC01A4" w14:textId="14274D7B" w:rsidR="00D13718" w:rsidRPr="000E1B06" w:rsidRDefault="000E1B06" w:rsidP="00D13718">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67D5CF" w14:textId="301459FC" w:rsidR="00D13718" w:rsidRPr="000E1B06" w:rsidRDefault="00D13718" w:rsidP="00D13718">
            <w:pPr>
              <w:rPr>
                <w:rFonts w:eastAsia="MS PMincho" w:cs="Arial"/>
                <w:lang w:val="vi-VN"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38228E2" w14:textId="02D083CD" w:rsidR="00D13718" w:rsidRPr="005E0A80" w:rsidRDefault="000E1B06" w:rsidP="00D13718">
            <w:pPr>
              <w:pStyle w:val="BulletList1"/>
              <w:rPr>
                <w:lang w:val="vi-VN"/>
              </w:rPr>
            </w:pPr>
            <w:r w:rsidRPr="005E0A80">
              <w:rPr>
                <w:lang w:val="vi-VN"/>
              </w:rPr>
              <w:t>Khi</w:t>
            </w:r>
            <w:r>
              <w:rPr>
                <w:lang w:val="vi-VN"/>
              </w:rPr>
              <w:t xml:space="preserve"> NSD </w:t>
            </w:r>
            <w:proofErr w:type="spellStart"/>
            <w:r>
              <w:rPr>
                <w:lang w:val="vi-VN"/>
              </w:rPr>
              <w:t>click</w:t>
            </w:r>
            <w:proofErr w:type="spellEnd"/>
            <w:r>
              <w:rPr>
                <w:lang w:val="vi-VN"/>
              </w:rPr>
              <w:t xml:space="preserve"> vào button hệ thống đã đóng trang</w:t>
            </w:r>
          </w:p>
        </w:tc>
      </w:tr>
      <w:tr w:rsidR="00D7053F" w:rsidRPr="008F2D5E" w14:paraId="4DFEEF62" w14:textId="77777777" w:rsidTr="000E1B06">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2EEF67F" w14:textId="001A38B0" w:rsidR="00D7053F" w:rsidRDefault="00D7053F" w:rsidP="00D13718">
            <w:pPr>
              <w:spacing w:before="0"/>
              <w:rPr>
                <w:rFonts w:cs="Arial"/>
                <w:szCs w:val="20"/>
              </w:rPr>
            </w:pPr>
            <w:r>
              <w:rPr>
                <w:rFonts w:cs="Arial"/>
                <w:szCs w:val="20"/>
              </w:rPr>
              <w:t>6</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7343BA" w14:textId="171630B2" w:rsidR="00D7053F" w:rsidRPr="00D7053F" w:rsidRDefault="000E1B06" w:rsidP="00D13718">
            <w:pPr>
              <w:rPr>
                <w:rFonts w:eastAsia="MS PMincho" w:cs="Arial"/>
                <w:lang w:val="vi-VN" w:eastAsia="ja-JP"/>
              </w:rPr>
            </w:pPr>
            <w:proofErr w:type="spellStart"/>
            <w:r>
              <w:rPr>
                <w:rFonts w:eastAsia="MS PMincho" w:cs="Arial"/>
                <w:lang w:val="en-US" w:eastAsia="ja-JP"/>
              </w:rPr>
              <w:t>Tạo</w:t>
            </w:r>
            <w:proofErr w:type="spellEnd"/>
          </w:p>
        </w:tc>
        <w:tc>
          <w:tcPr>
            <w:tcW w:w="79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4F9E507" w14:textId="5C016844" w:rsidR="00D7053F" w:rsidRDefault="000E1B06" w:rsidP="00D13718">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1D408B3" w14:textId="16FE3225" w:rsidR="00D7053F" w:rsidRPr="000E1B06" w:rsidRDefault="000E1B06" w:rsidP="00D13718">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E759F" w14:textId="640FDD6E" w:rsidR="00D7053F" w:rsidRPr="000E1B06" w:rsidRDefault="000E1B06" w:rsidP="00D13718">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D3303F" w14:textId="77777777" w:rsidR="00D7053F" w:rsidRPr="008F2D5E" w:rsidRDefault="00D7053F" w:rsidP="00D13718">
            <w:pPr>
              <w:rPr>
                <w:rFonts w:eastAsia="MS PMincho" w:cs="Arial"/>
                <w:lang w:val="en-US"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8EED8C7" w14:textId="1440F36D" w:rsidR="00D7053F" w:rsidRDefault="00BB5A4C" w:rsidP="00D13718">
            <w:pPr>
              <w:pStyle w:val="BulletList1"/>
            </w:pPr>
            <w:r>
              <w:t>Refer</w:t>
            </w:r>
            <w:r>
              <w:rPr>
                <w:lang w:val="vi-VN"/>
              </w:rPr>
              <w:t xml:space="preserve"> to </w:t>
            </w:r>
            <w:r>
              <w:rPr>
                <w:lang w:val="vi-VN"/>
              </w:rPr>
              <w:fldChar w:fldCharType="begin"/>
            </w:r>
            <w:r>
              <w:rPr>
                <w:lang w:val="vi-VN"/>
              </w:rPr>
              <w:instrText xml:space="preserve"> REF _Ref155171082 \h </w:instrText>
            </w:r>
            <w:r>
              <w:rPr>
                <w:lang w:val="vi-VN"/>
              </w:rPr>
            </w:r>
            <w:r>
              <w:rPr>
                <w:lang w:val="vi-VN"/>
              </w:rPr>
              <w:fldChar w:fldCharType="separate"/>
            </w:r>
            <w:r w:rsidR="005E1475">
              <w:t>UC7</w:t>
            </w:r>
            <w:r w:rsidR="005E1475">
              <w:rPr>
                <w:lang w:val="vi-VN"/>
              </w:rPr>
              <w:t xml:space="preserve">: </w:t>
            </w:r>
            <w:proofErr w:type="spellStart"/>
            <w:r w:rsidR="005E1475">
              <w:t>Tạo</w:t>
            </w:r>
            <w:proofErr w:type="spellEnd"/>
            <w:r w:rsidR="005E1475">
              <w:t xml:space="preserve"> </w:t>
            </w:r>
            <w:proofErr w:type="spellStart"/>
            <w:r w:rsidR="005E1475">
              <w:t>mới</w:t>
            </w:r>
            <w:proofErr w:type="spellEnd"/>
            <w:r w:rsidR="005E1475">
              <w:t xml:space="preserve"> </w:t>
            </w:r>
            <w:proofErr w:type="spellStart"/>
            <w:r w:rsidR="005E1475">
              <w:t>phòng</w:t>
            </w:r>
            <w:proofErr w:type="spellEnd"/>
            <w:r w:rsidR="005E1475">
              <w:t xml:space="preserve"> ban</w:t>
            </w:r>
            <w:r>
              <w:rPr>
                <w:lang w:val="vi-VN"/>
              </w:rPr>
              <w:fldChar w:fldCharType="end"/>
            </w:r>
          </w:p>
        </w:tc>
      </w:tr>
      <w:tr w:rsidR="00D13718" w:rsidRPr="008F2D5E" w14:paraId="07E3272E" w14:textId="77777777" w:rsidTr="000E1B06">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43B1265" w14:textId="4631F1EF" w:rsidR="00D13718" w:rsidRDefault="00D7053F" w:rsidP="00D13718">
            <w:pPr>
              <w:spacing w:before="0"/>
              <w:rPr>
                <w:rFonts w:cs="Arial"/>
                <w:szCs w:val="20"/>
              </w:rPr>
            </w:pPr>
            <w:r>
              <w:rPr>
                <w:rFonts w:cs="Arial"/>
                <w:szCs w:val="20"/>
              </w:rPr>
              <w:t>7</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93D6557" w14:textId="577CCD30" w:rsidR="00D13718" w:rsidRPr="00D13718" w:rsidRDefault="000E1B06" w:rsidP="00D13718">
            <w:pPr>
              <w:rPr>
                <w:rFonts w:eastAsia="MS PMincho" w:cs="Arial"/>
                <w:lang w:val="vi-VN" w:eastAsia="ja-JP"/>
              </w:rPr>
            </w:pPr>
            <w:r w:rsidRPr="000E1B06">
              <w:rPr>
                <w:rFonts w:eastAsia="MS PMincho" w:cs="Arial"/>
                <w:noProof/>
                <w:lang w:val="vi-VN" w:eastAsia="ja-JP"/>
              </w:rPr>
              <w:drawing>
                <wp:inline distT="0" distB="0" distL="0" distR="0" wp14:anchorId="69D87CEE" wp14:editId="313DB624">
                  <wp:extent cx="214314" cy="285752"/>
                  <wp:effectExtent l="0" t="0" r="0" b="0"/>
                  <wp:docPr id="1036222755" name="Picture 103622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22755" name=""/>
                          <pic:cNvPicPr/>
                        </pic:nvPicPr>
                        <pic:blipFill>
                          <a:blip r:embed="rId74"/>
                          <a:stretch>
                            <a:fillRect/>
                          </a:stretch>
                        </pic:blipFill>
                        <pic:spPr>
                          <a:xfrm>
                            <a:off x="0" y="0"/>
                            <a:ext cx="214314" cy="285752"/>
                          </a:xfrm>
                          <a:prstGeom prst="rect">
                            <a:avLst/>
                          </a:prstGeom>
                        </pic:spPr>
                      </pic:pic>
                    </a:graphicData>
                  </a:graphic>
                </wp:inline>
              </w:drawing>
            </w:r>
          </w:p>
        </w:tc>
        <w:tc>
          <w:tcPr>
            <w:tcW w:w="79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3657A60" w14:textId="63CD9130" w:rsidR="00D13718" w:rsidRDefault="000E1B06" w:rsidP="00D13718">
            <w:pPr>
              <w:rPr>
                <w:rFonts w:eastAsia="MS PMincho" w:cs="Arial"/>
                <w:lang w:val="en-US" w:eastAsia="ja-JP"/>
              </w:rPr>
            </w:pPr>
            <w:r>
              <w:rPr>
                <w:rFonts w:eastAsia="MS PMincho" w:cs="Arial"/>
                <w:lang w:val="en-US"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7145817" w14:textId="7467EC39" w:rsidR="00D13718" w:rsidRPr="000E1B06" w:rsidRDefault="000E1B06" w:rsidP="00D13718">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84526F" w14:textId="0DD0D528" w:rsidR="00D13718" w:rsidRPr="000E1B06" w:rsidRDefault="000E1B06" w:rsidP="00D13718">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5B2B43" w14:textId="77777777" w:rsidR="00D13718" w:rsidRPr="008F2D5E" w:rsidRDefault="00D13718" w:rsidP="00D13718">
            <w:pPr>
              <w:rPr>
                <w:rFonts w:eastAsia="MS PMincho" w:cs="Arial"/>
                <w:lang w:val="en-US"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997995C" w14:textId="626A79D6" w:rsidR="00D13718" w:rsidRDefault="00BB5A4C" w:rsidP="00D13718">
            <w:pPr>
              <w:pStyle w:val="BulletList1"/>
            </w:pPr>
            <w:r>
              <w:t>Khi</w:t>
            </w:r>
            <w:r>
              <w:rPr>
                <w:lang w:val="vi-VN"/>
              </w:rPr>
              <w:t xml:space="preserve"> người dùng click vào button hệ thống sẽ đóng trang hiện tại lại</w:t>
            </w:r>
            <w:r w:rsidR="00C35337">
              <w:rPr>
                <w:lang w:val="vi-VN"/>
              </w:rPr>
              <w:t xml:space="preserve"> và quay lại màn hình danh </w:t>
            </w:r>
          </w:p>
        </w:tc>
      </w:tr>
    </w:tbl>
    <w:p w14:paraId="65F0C1AF" w14:textId="7A20A51C" w:rsidR="00BE22AE" w:rsidRDefault="00201D76" w:rsidP="00201D76">
      <w:pPr>
        <w:pStyle w:val="Heading3"/>
        <w:rPr>
          <w:lang w:val="vi-VN"/>
        </w:rPr>
      </w:pPr>
      <w:bookmarkStart w:id="131" w:name="_Ref151993324"/>
      <w:bookmarkStart w:id="132" w:name="_Ref155190608"/>
      <w:bookmarkStart w:id="133" w:name="_Toc155375255"/>
      <w:proofErr w:type="spellStart"/>
      <w:r w:rsidRPr="00201D76">
        <w:t>Màn</w:t>
      </w:r>
      <w:proofErr w:type="spellEnd"/>
      <w:r w:rsidRPr="00201D76">
        <w:t xml:space="preserve"> </w:t>
      </w:r>
      <w:proofErr w:type="spellStart"/>
      <w:r w:rsidRPr="00201D76">
        <w:t>hình</w:t>
      </w:r>
      <w:proofErr w:type="spellEnd"/>
      <w:r w:rsidRPr="00201D76">
        <w:t xml:space="preserve"> </w:t>
      </w:r>
      <w:proofErr w:type="spellStart"/>
      <w:r w:rsidRPr="00201D76">
        <w:t>d</w:t>
      </w:r>
      <w:r w:rsidR="001F3E51" w:rsidRPr="00201D76">
        <w:t>anh</w:t>
      </w:r>
      <w:proofErr w:type="spellEnd"/>
      <w:r w:rsidR="001F3E51" w:rsidRPr="00201D76">
        <w:t xml:space="preserve"> </w:t>
      </w:r>
      <w:proofErr w:type="spellStart"/>
      <w:r w:rsidR="001F3E51" w:rsidRPr="00201D76">
        <w:t>sách</w:t>
      </w:r>
      <w:proofErr w:type="spellEnd"/>
      <w:r w:rsidR="001F3E51" w:rsidRPr="00201D76">
        <w:t xml:space="preserve"> </w:t>
      </w:r>
      <w:bookmarkEnd w:id="131"/>
      <w:proofErr w:type="spellStart"/>
      <w:r w:rsidR="000400C0">
        <w:t>phòng</w:t>
      </w:r>
      <w:proofErr w:type="spellEnd"/>
      <w:r w:rsidR="000400C0">
        <w:rPr>
          <w:lang w:val="vi-VN"/>
        </w:rPr>
        <w:t xml:space="preserve"> </w:t>
      </w:r>
      <w:proofErr w:type="gramStart"/>
      <w:r w:rsidR="000400C0">
        <w:rPr>
          <w:lang w:val="vi-VN"/>
        </w:rPr>
        <w:t>ban</w:t>
      </w:r>
      <w:bookmarkEnd w:id="132"/>
      <w:bookmarkEnd w:id="133"/>
      <w:proofErr w:type="gramEnd"/>
    </w:p>
    <w:p w14:paraId="3C2B77E4" w14:textId="1304F1B8" w:rsidR="000400C0" w:rsidRDefault="002A27DE" w:rsidP="000400C0">
      <w:pPr>
        <w:rPr>
          <w:lang w:val="vi-VN" w:eastAsia="en-US"/>
        </w:rPr>
      </w:pPr>
      <w:r w:rsidRPr="002A27DE">
        <w:rPr>
          <w:noProof/>
          <w:lang w:val="vi-VN" w:eastAsia="en-US"/>
        </w:rPr>
        <w:drawing>
          <wp:inline distT="0" distB="0" distL="0" distR="0" wp14:anchorId="3FB9EC7F" wp14:editId="616A7EA0">
            <wp:extent cx="5943600" cy="4307840"/>
            <wp:effectExtent l="0" t="0" r="0" b="0"/>
            <wp:docPr id="549411732" name="Picture 5494117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11732" name="Picture 1" descr="A screenshot of a computer&#10;&#10;Description automatically generated"/>
                    <pic:cNvPicPr/>
                  </pic:nvPicPr>
                  <pic:blipFill>
                    <a:blip r:embed="rId75"/>
                    <a:stretch>
                      <a:fillRect/>
                    </a:stretch>
                  </pic:blipFill>
                  <pic:spPr>
                    <a:xfrm>
                      <a:off x="0" y="0"/>
                      <a:ext cx="5943600" cy="430784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64"/>
        <w:gridCol w:w="5652"/>
      </w:tblGrid>
      <w:tr w:rsidR="00BB5A4C" w:rsidRPr="00B62375" w14:paraId="03FCA687" w14:textId="77777777">
        <w:trPr>
          <w:trHeight w:val="253"/>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5A5EE2C3" w14:textId="77777777" w:rsidR="00BB5A4C" w:rsidRPr="00B62375" w:rsidRDefault="00BB5A4C">
            <w:pPr>
              <w:spacing w:line="240" w:lineRule="auto"/>
              <w:jc w:val="both"/>
              <w:rPr>
                <w:rFonts w:ascii="Times New Roman" w:hAnsi="Times New Roman"/>
                <w:sz w:val="24"/>
                <w:lang w:val="en-US" w:eastAsia="en-US"/>
              </w:rPr>
            </w:pPr>
            <w:r w:rsidRPr="00B62375">
              <w:rPr>
                <w:rFonts w:cs="Arial"/>
                <w:b/>
                <w:bCs/>
                <w:color w:val="000000"/>
                <w:szCs w:val="20"/>
                <w:lang w:val="en-US" w:eastAsia="en-US"/>
              </w:rPr>
              <w:t>Data Source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5BDE8E0E" w14:textId="5B806511" w:rsidR="00BB5A4C" w:rsidRPr="00B62375" w:rsidRDefault="00BB5A4C">
            <w:pPr>
              <w:spacing w:line="240" w:lineRule="auto"/>
              <w:jc w:val="both"/>
              <w:rPr>
                <w:rFonts w:ascii="Times New Roman" w:hAnsi="Times New Roman"/>
                <w:sz w:val="24"/>
                <w:lang w:val="vi-VN" w:eastAsia="en-US"/>
              </w:rPr>
            </w:pPr>
            <w:proofErr w:type="spellStart"/>
            <w:r>
              <w:rPr>
                <w:lang w:val="en-US" w:eastAsia="en-US"/>
              </w:rPr>
              <w:t>Truy</w:t>
            </w:r>
            <w:proofErr w:type="spellEnd"/>
            <w:r>
              <w:rPr>
                <w:lang w:val="vi-VN" w:eastAsia="en-US"/>
              </w:rPr>
              <w:t xml:space="preserve"> xuất tất cả các bản ghi “Phòng ban” trong cơ sở dữ liệu.</w:t>
            </w:r>
          </w:p>
        </w:tc>
      </w:tr>
      <w:tr w:rsidR="00BB5A4C" w:rsidRPr="00B62375" w14:paraId="02E3C1F2" w14:textId="77777777">
        <w:trPr>
          <w:trHeight w:val="253"/>
        </w:trPr>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0E8D2AB0" w14:textId="77777777" w:rsidR="00BB5A4C" w:rsidRPr="00B62375" w:rsidRDefault="00BB5A4C">
            <w:pPr>
              <w:spacing w:line="240" w:lineRule="auto"/>
              <w:jc w:val="both"/>
              <w:rPr>
                <w:rFonts w:ascii="Times New Roman" w:hAnsi="Times New Roman"/>
                <w:sz w:val="24"/>
                <w:lang w:val="en-US" w:eastAsia="en-US"/>
              </w:rPr>
            </w:pPr>
            <w:r w:rsidRPr="00B62375">
              <w:rPr>
                <w:rFonts w:cs="Arial"/>
                <w:b/>
                <w:bCs/>
                <w:color w:val="000000"/>
                <w:szCs w:val="20"/>
                <w:lang w:val="en-US" w:eastAsia="en-US"/>
              </w:rPr>
              <w:t>Default Sorting</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58AB6AC4" w14:textId="77777777" w:rsidR="00BB5A4C" w:rsidRPr="00B62375" w:rsidRDefault="00BB5A4C">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432BD052" w14:textId="7A63010A" w:rsidR="00BB5A4C" w:rsidRPr="00B62375" w:rsidRDefault="00BB5A4C">
            <w:pPr>
              <w:spacing w:line="240" w:lineRule="auto"/>
              <w:jc w:val="both"/>
              <w:rPr>
                <w:rFonts w:ascii="Times New Roman" w:hAnsi="Times New Roman"/>
                <w:sz w:val="24"/>
                <w:lang w:val="en-US" w:eastAsia="en-US"/>
              </w:rPr>
            </w:pPr>
            <w:r w:rsidRPr="00B62375">
              <w:rPr>
                <w:rFonts w:cs="Arial"/>
                <w:color w:val="000000"/>
                <w:szCs w:val="20"/>
                <w:lang w:val="en-US" w:eastAsia="en-US"/>
              </w:rPr>
              <w:t>Sorted by [</w:t>
            </w:r>
            <w:proofErr w:type="spellStart"/>
            <w:r>
              <w:rPr>
                <w:rFonts w:cs="Arial"/>
                <w:color w:val="000000"/>
                <w:szCs w:val="20"/>
                <w:lang w:val="en-US" w:eastAsia="en-US"/>
              </w:rPr>
              <w:t>Dep</w:t>
            </w:r>
            <w:r w:rsidRPr="00B62375">
              <w:rPr>
                <w:rFonts w:cs="Arial"/>
                <w:color w:val="000000"/>
                <w:szCs w:val="20"/>
                <w:lang w:val="en-US" w:eastAsia="en-US"/>
              </w:rPr>
              <w:t>ID</w:t>
            </w:r>
            <w:proofErr w:type="spellEnd"/>
            <w:r w:rsidRPr="00B62375">
              <w:rPr>
                <w:rFonts w:cs="Arial"/>
                <w:color w:val="000000"/>
                <w:szCs w:val="20"/>
                <w:lang w:val="en-US" w:eastAsia="en-US"/>
              </w:rPr>
              <w:t xml:space="preserve">] </w:t>
            </w:r>
            <w:proofErr w:type="spellStart"/>
            <w:r>
              <w:rPr>
                <w:rFonts w:cs="Arial"/>
                <w:color w:val="000000"/>
                <w:szCs w:val="20"/>
                <w:lang w:val="en-US" w:eastAsia="en-US"/>
              </w:rPr>
              <w:t>tăng</w:t>
            </w:r>
            <w:proofErr w:type="spellEnd"/>
            <w:r>
              <w:rPr>
                <w:rFonts w:cs="Arial"/>
                <w:color w:val="000000"/>
                <w:szCs w:val="20"/>
                <w:lang w:val="vi-VN" w:eastAsia="en-US"/>
              </w:rPr>
              <w:t xml:space="preserve"> dần</w:t>
            </w:r>
            <w:r w:rsidRPr="00B62375">
              <w:rPr>
                <w:rFonts w:cs="Arial"/>
                <w:color w:val="000000"/>
                <w:szCs w:val="20"/>
                <w:lang w:val="en-US" w:eastAsia="en-US"/>
              </w:rPr>
              <w:t>.</w:t>
            </w:r>
          </w:p>
        </w:tc>
      </w:tr>
    </w:tbl>
    <w:p w14:paraId="3AE0BA7B" w14:textId="77777777" w:rsidR="00BB5A4C" w:rsidRPr="000400C0" w:rsidRDefault="00BB5A4C" w:rsidP="000400C0">
      <w:pPr>
        <w:rPr>
          <w:lang w:val="vi-VN" w:eastAsia="en-US"/>
        </w:rPr>
      </w:pPr>
    </w:p>
    <w:p w14:paraId="53F156FB" w14:textId="516B270C" w:rsidR="001F3E51" w:rsidRDefault="001F3E51" w:rsidP="001F3E51">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28"/>
        <w:gridCol w:w="1327"/>
        <w:gridCol w:w="1305"/>
        <w:gridCol w:w="994"/>
        <w:gridCol w:w="1228"/>
        <w:gridCol w:w="894"/>
        <w:gridCol w:w="3254"/>
      </w:tblGrid>
      <w:tr w:rsidR="008206F6" w:rsidRPr="008F2D5E" w14:paraId="591B4681" w14:textId="77777777" w:rsidTr="00C35337">
        <w:trPr>
          <w:trHeight w:val="764"/>
        </w:trPr>
        <w:tc>
          <w:tcPr>
            <w:tcW w:w="175" w:type="pct"/>
            <w:tcBorders>
              <w:top w:val="single" w:sz="12" w:space="0" w:color="BFBFBF"/>
              <w:left w:val="single" w:sz="12" w:space="0" w:color="BFBFBF"/>
              <w:bottom w:val="single" w:sz="8" w:space="0" w:color="BFBFBF"/>
              <w:right w:val="single" w:sz="8" w:space="0" w:color="BFBFBF"/>
            </w:tcBorders>
            <w:shd w:val="clear" w:color="auto" w:fill="D9D9D9" w:themeFill="background1" w:themeFillShade="D9"/>
            <w:hideMark/>
          </w:tcPr>
          <w:p w14:paraId="4C9F795F" w14:textId="77777777" w:rsidR="008206F6" w:rsidRPr="00743D86" w:rsidRDefault="008206F6">
            <w:pPr>
              <w:rPr>
                <w:rFonts w:cs="Arial"/>
                <w:b/>
                <w:bCs/>
                <w:szCs w:val="20"/>
                <w:lang w:val="en-US" w:eastAsia="en-US"/>
              </w:rPr>
            </w:pPr>
            <w:r>
              <w:rPr>
                <w:rFonts w:cs="Arial"/>
                <w:b/>
                <w:bCs/>
                <w:szCs w:val="20"/>
                <w:lang w:val="en-US" w:eastAsia="en-US"/>
              </w:rPr>
              <w:lastRenderedPageBreak/>
              <w:t>#</w:t>
            </w:r>
          </w:p>
        </w:tc>
        <w:tc>
          <w:tcPr>
            <w:tcW w:w="69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D000C8D" w14:textId="77777777" w:rsidR="008206F6" w:rsidRPr="008F2D5E" w:rsidRDefault="008206F6">
            <w:pPr>
              <w:rPr>
                <w:rFonts w:cs="Arial"/>
                <w:b/>
                <w:szCs w:val="20"/>
                <w:lang w:eastAsia="en-US"/>
              </w:rPr>
            </w:pPr>
            <w:r>
              <w:rPr>
                <w:rFonts w:cs="Arial"/>
                <w:b/>
                <w:szCs w:val="20"/>
                <w:lang w:eastAsia="en-US"/>
              </w:rPr>
              <w:t>Component</w:t>
            </w:r>
          </w:p>
        </w:tc>
        <w:tc>
          <w:tcPr>
            <w:tcW w:w="682"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5EE4B4D" w14:textId="77777777" w:rsidR="008206F6" w:rsidRPr="008F2D5E" w:rsidRDefault="008206F6">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20"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1CB86CA" w14:textId="77777777" w:rsidR="008206F6" w:rsidRPr="00743D86" w:rsidRDefault="008206F6">
            <w:pPr>
              <w:rPr>
                <w:rFonts w:cs="Arial"/>
                <w:b/>
                <w:szCs w:val="20"/>
                <w:lang w:val="vi-VN" w:eastAsia="en-US"/>
              </w:rPr>
            </w:pPr>
            <w:r>
              <w:rPr>
                <w:rFonts w:cs="Arial"/>
                <w:b/>
                <w:szCs w:val="20"/>
                <w:lang w:eastAsia="en-US"/>
              </w:rPr>
              <w:t>Editable</w:t>
            </w:r>
          </w:p>
        </w:tc>
        <w:tc>
          <w:tcPr>
            <w:tcW w:w="64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7FEC79A" w14:textId="77777777" w:rsidR="008206F6" w:rsidRPr="008F2D5E" w:rsidRDefault="008206F6">
            <w:pPr>
              <w:rPr>
                <w:rFonts w:cs="Arial"/>
                <w:b/>
                <w:szCs w:val="20"/>
                <w:lang w:eastAsia="en-US"/>
              </w:rPr>
            </w:pPr>
            <w:r>
              <w:rPr>
                <w:rFonts w:cs="Arial"/>
                <w:b/>
                <w:szCs w:val="20"/>
                <w:lang w:eastAsia="en-US"/>
              </w:rPr>
              <w:t>Mandatory</w:t>
            </w:r>
          </w:p>
        </w:tc>
        <w:tc>
          <w:tcPr>
            <w:tcW w:w="46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43C3F14" w14:textId="77777777" w:rsidR="008206F6" w:rsidRPr="00743D86" w:rsidRDefault="008206F6">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822"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564CBDD4" w14:textId="77777777" w:rsidR="008206F6" w:rsidRPr="008F2D5E" w:rsidRDefault="008206F6">
            <w:pPr>
              <w:ind w:right="-1110"/>
              <w:rPr>
                <w:rFonts w:cs="Arial"/>
                <w:b/>
                <w:bCs/>
                <w:szCs w:val="20"/>
                <w:lang w:eastAsia="en-US"/>
              </w:rPr>
            </w:pPr>
            <w:r w:rsidRPr="008F2D5E">
              <w:rPr>
                <w:rFonts w:cs="Arial"/>
                <w:b/>
                <w:szCs w:val="20"/>
                <w:lang w:eastAsia="en-US"/>
              </w:rPr>
              <w:t>Description</w:t>
            </w:r>
          </w:p>
        </w:tc>
      </w:tr>
      <w:tr w:rsidR="0022531F" w:rsidRPr="008F2D5E" w14:paraId="17029996" w14:textId="77777777" w:rsidTr="00C3533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03FDD31" w14:textId="78BE2FF5" w:rsidR="0022531F" w:rsidRDefault="0022531F">
            <w:pPr>
              <w:spacing w:before="0"/>
              <w:rPr>
                <w:rFonts w:cs="Arial"/>
                <w:szCs w:val="20"/>
              </w:rPr>
            </w:pPr>
            <w:r>
              <w:rPr>
                <w:rFonts w:cs="Arial"/>
                <w:szCs w:val="20"/>
              </w:rPr>
              <w:t>3</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1585F4" w14:textId="1BCE14E4" w:rsidR="0022531F" w:rsidRPr="0022531F" w:rsidRDefault="00183AD1">
            <w:pPr>
              <w:rPr>
                <w:rFonts w:eastAsia="MS PMincho" w:cs="Arial"/>
                <w:lang w:val="vi-VN" w:eastAsia="ja-JP"/>
              </w:rPr>
            </w:pPr>
            <w:r w:rsidRPr="00183AD1">
              <w:rPr>
                <w:rFonts w:eastAsia="MS PMincho" w:cs="Arial"/>
                <w:noProof/>
                <w:lang w:val="en-US" w:eastAsia="ja-JP"/>
              </w:rPr>
              <w:drawing>
                <wp:inline distT="0" distB="0" distL="0" distR="0" wp14:anchorId="4C043855" wp14:editId="58F1F5FC">
                  <wp:extent cx="338140" cy="219077"/>
                  <wp:effectExtent l="0" t="0" r="5080" b="0"/>
                  <wp:docPr id="1993754726" name="Picture 199375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54726" name=""/>
                          <pic:cNvPicPr/>
                        </pic:nvPicPr>
                        <pic:blipFill>
                          <a:blip r:embed="rId76"/>
                          <a:stretch>
                            <a:fillRect/>
                          </a:stretch>
                        </pic:blipFill>
                        <pic:spPr>
                          <a:xfrm>
                            <a:off x="0" y="0"/>
                            <a:ext cx="338140" cy="219077"/>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C0C3B8" w14:textId="4F252BE8" w:rsidR="0022531F" w:rsidRDefault="00183AD1">
            <w:pPr>
              <w:rPr>
                <w:rFonts w:eastAsia="MS PMincho" w:cs="Arial"/>
                <w:lang w:val="en-US" w:eastAsia="ja-JP"/>
              </w:rPr>
            </w:pPr>
            <w:r>
              <w:rPr>
                <w:rFonts w:eastAsia="MS PMincho" w:cs="Arial"/>
                <w:lang w:val="en-US" w:eastAsia="ja-JP"/>
              </w:rPr>
              <w:t>Text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7216121" w14:textId="06C3B279" w:rsidR="0022531F" w:rsidRPr="000D7C48" w:rsidRDefault="000D7C48">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980F6D" w14:textId="2C08F320" w:rsidR="0022531F" w:rsidRDefault="0022531F">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4734F" w14:textId="77777777" w:rsidR="0022531F" w:rsidRPr="008F2D5E" w:rsidRDefault="0022531F">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41865B4" w14:textId="48676877" w:rsidR="0022531F" w:rsidRDefault="000D7C48">
            <w:pPr>
              <w:pStyle w:val="BulletList1"/>
            </w:pPr>
            <w:r>
              <w:t>Value</w:t>
            </w:r>
            <w:r>
              <w:rPr>
                <w:lang w:val="vi-VN"/>
              </w:rPr>
              <w:t xml:space="preserve">= Tổng [EmpID] </w:t>
            </w:r>
            <w:proofErr w:type="gramStart"/>
            <w:r>
              <w:rPr>
                <w:lang w:val="vi-VN"/>
              </w:rPr>
              <w:t>của ”Employee</w:t>
            </w:r>
            <w:proofErr w:type="gramEnd"/>
            <w:r>
              <w:rPr>
                <w:lang w:val="vi-VN"/>
              </w:rPr>
              <w:t xml:space="preserve">” sao cho DepID = DepID của bản ghi hiện tại (tổng các nhân viên trong văn phòng) </w:t>
            </w:r>
          </w:p>
        </w:tc>
      </w:tr>
      <w:tr w:rsidR="008206F6" w:rsidRPr="008F2D5E" w14:paraId="62F43F62" w14:textId="77777777" w:rsidTr="00C3533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3758CDB" w14:textId="77777777" w:rsidR="008206F6" w:rsidRPr="008F2D5E" w:rsidRDefault="008206F6">
            <w:pPr>
              <w:spacing w:before="0"/>
              <w:rPr>
                <w:rFonts w:cs="Arial"/>
                <w:szCs w:val="20"/>
              </w:rPr>
            </w:pPr>
            <w:r>
              <w:rPr>
                <w:rFonts w:cs="Arial"/>
                <w:szCs w:val="20"/>
              </w:rPr>
              <w:t>2</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A9854D" w14:textId="4A8EAA87" w:rsidR="008206F6" w:rsidRPr="000D7C48" w:rsidRDefault="000D7C48">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phòng ban</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56BB4D9" w14:textId="2836719E" w:rsidR="008206F6" w:rsidRPr="008F2D5E" w:rsidRDefault="000D7C48">
            <w:pPr>
              <w:rPr>
                <w:rFonts w:eastAsia="MS PMincho" w:cs="Arial"/>
                <w:lang w:val="en-US" w:eastAsia="ja-JP"/>
              </w:rPr>
            </w:pPr>
            <w:r>
              <w:rPr>
                <w:rFonts w:eastAsia="MS PMincho" w:cs="Arial"/>
                <w:lang w:val="en-US" w:eastAsia="ja-JP"/>
              </w:rPr>
              <w:t>Text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005D121" w14:textId="77777777" w:rsidR="008206F6" w:rsidRPr="008F2D5E" w:rsidRDefault="008206F6">
            <w:pPr>
              <w:rPr>
                <w:rFonts w:eastAsia="MS PMincho" w:cs="Arial"/>
                <w:lang w:val="en-US" w:eastAsia="ja-JP"/>
              </w:rPr>
            </w:pPr>
            <w:r>
              <w:rPr>
                <w:rFonts w:eastAsia="MS PMincho" w:cs="Arial"/>
                <w:lang w:val="en-US"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A34D933" w14:textId="77777777" w:rsidR="008206F6" w:rsidRPr="00CE1790" w:rsidRDefault="008206F6">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D36E5" w14:textId="77777777" w:rsidR="008206F6" w:rsidRPr="008F2D5E" w:rsidRDefault="008206F6">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F64393B" w14:textId="37BFC7EE" w:rsidR="008206F6" w:rsidRPr="00FE1C60" w:rsidRDefault="00564CBA">
            <w:pPr>
              <w:pStyle w:val="BulletList1"/>
            </w:pPr>
            <w:r>
              <w:t>Value</w:t>
            </w:r>
            <w:r>
              <w:rPr>
                <w:lang w:val="vi-VN"/>
              </w:rPr>
              <w:t xml:space="preserve"> =</w:t>
            </w:r>
            <w:r w:rsidR="000D7C48">
              <w:rPr>
                <w:lang w:val="vi-VN"/>
              </w:rPr>
              <w:t xml:space="preserve"> [DepartmentName]</w:t>
            </w:r>
            <w:r w:rsidR="003C14C0">
              <w:rPr>
                <w:lang w:val="vi-VN"/>
              </w:rPr>
              <w:t xml:space="preserve"> </w:t>
            </w:r>
          </w:p>
        </w:tc>
      </w:tr>
      <w:tr w:rsidR="008206F6" w:rsidRPr="008F2D5E" w14:paraId="75A11DE5" w14:textId="77777777" w:rsidTr="00C35337">
        <w:trPr>
          <w:trHeight w:val="898"/>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F308039" w14:textId="77777777" w:rsidR="008206F6" w:rsidRDefault="008206F6">
            <w:pPr>
              <w:spacing w:before="0"/>
              <w:rPr>
                <w:rFonts w:cs="Arial"/>
                <w:szCs w:val="20"/>
              </w:rPr>
            </w:pPr>
            <w:r>
              <w:rPr>
                <w:rFonts w:cs="Arial"/>
                <w:szCs w:val="20"/>
              </w:rPr>
              <w:t>3</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B3DA95" w14:textId="61D8F630" w:rsidR="008206F6" w:rsidRPr="000D7C48" w:rsidRDefault="000D7C48">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viết tắt của phòng ban</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8D551BC" w14:textId="2DD868B2" w:rsidR="008206F6" w:rsidRPr="00D13718" w:rsidRDefault="000D7C48">
            <w:pPr>
              <w:rPr>
                <w:rFonts w:eastAsia="MS PMincho" w:cs="Arial"/>
                <w:lang w:val="vi-VN" w:eastAsia="ja-JP"/>
              </w:rPr>
            </w:pPr>
            <w:r>
              <w:rPr>
                <w:rFonts w:eastAsia="MS PMincho" w:cs="Arial"/>
                <w:lang w:val="vi-VN" w:eastAsia="ja-JP"/>
              </w:rPr>
              <w:t>Text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AD5756" w14:textId="77777777" w:rsidR="008206F6" w:rsidRDefault="008206F6">
            <w:pPr>
              <w:rPr>
                <w:rFonts w:eastAsia="MS PMincho" w:cs="Arial"/>
                <w:lang w:val="en-US" w:eastAsia="ja-JP"/>
              </w:rPr>
            </w:pPr>
            <w:r>
              <w:rPr>
                <w:rFonts w:eastAsia="MS PMincho" w:cs="Arial"/>
                <w:lang w:val="en-US"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FC675D" w14:textId="77777777" w:rsidR="008206F6" w:rsidRPr="00D13718" w:rsidRDefault="008206F6">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1654EB" w14:textId="77777777" w:rsidR="008206F6" w:rsidRPr="008F2D5E" w:rsidRDefault="008206F6">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410051F" w14:textId="241E4A8B" w:rsidR="000D7C48" w:rsidRDefault="000D7C48" w:rsidP="000D7C48">
            <w:pPr>
              <w:pStyle w:val="BulletList1"/>
            </w:pPr>
            <w:r>
              <w:t>Value</w:t>
            </w:r>
            <w:r>
              <w:rPr>
                <w:lang w:val="vi-VN"/>
              </w:rPr>
              <w:t>= [ShortName]</w:t>
            </w:r>
          </w:p>
        </w:tc>
      </w:tr>
      <w:tr w:rsidR="008206F6" w:rsidRPr="008F2D5E" w14:paraId="6B9B40A8" w14:textId="77777777" w:rsidTr="00C3533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104DDC4" w14:textId="0D415A8F" w:rsidR="008206F6" w:rsidRDefault="00084EE3">
            <w:pPr>
              <w:spacing w:before="0"/>
              <w:rPr>
                <w:rFonts w:cs="Arial"/>
                <w:szCs w:val="20"/>
              </w:rPr>
            </w:pPr>
            <w:r>
              <w:rPr>
                <w:rFonts w:cs="Arial"/>
                <w:szCs w:val="20"/>
              </w:rPr>
              <w:t>5</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2BC808A" w14:textId="3E6213AA" w:rsidR="008206F6" w:rsidRPr="00084EE3" w:rsidRDefault="000D7C48">
            <w:pPr>
              <w:rPr>
                <w:rFonts w:eastAsia="MS PMincho" w:cs="Arial"/>
                <w:lang w:val="vi-VN" w:eastAsia="ja-JP"/>
              </w:rPr>
            </w:pPr>
            <w:r w:rsidRPr="000D7C48">
              <w:rPr>
                <w:rFonts w:eastAsia="MS PMincho" w:cs="Arial"/>
                <w:noProof/>
                <w:lang w:val="en-US" w:eastAsia="ja-JP"/>
              </w:rPr>
              <w:drawing>
                <wp:inline distT="0" distB="0" distL="0" distR="0" wp14:anchorId="53992F6F" wp14:editId="36BD8486">
                  <wp:extent cx="200026" cy="142876"/>
                  <wp:effectExtent l="0" t="0" r="9525" b="9525"/>
                  <wp:docPr id="2135575983" name="Picture 213557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75983" name=""/>
                          <pic:cNvPicPr/>
                        </pic:nvPicPr>
                        <pic:blipFill>
                          <a:blip r:embed="rId77"/>
                          <a:stretch>
                            <a:fillRect/>
                          </a:stretch>
                        </pic:blipFill>
                        <pic:spPr>
                          <a:xfrm>
                            <a:off x="0" y="0"/>
                            <a:ext cx="200026" cy="142876"/>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9C3441" w14:textId="608961CC" w:rsidR="008206F6" w:rsidRPr="00D13718" w:rsidRDefault="000D7C48">
            <w:pPr>
              <w:rPr>
                <w:rFonts w:eastAsia="MS PMincho" w:cs="Arial"/>
                <w:lang w:val="vi-VN" w:eastAsia="ja-JP"/>
              </w:rPr>
            </w:pPr>
            <w:r>
              <w:rPr>
                <w:rFonts w:eastAsia="MS PMincho" w:cs="Arial"/>
                <w:lang w:val="vi-VN" w:eastAsia="ja-JP"/>
              </w:rPr>
              <w:t>Icon</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8D80D9" w14:textId="44FA4909" w:rsidR="008206F6" w:rsidRPr="00084EE3" w:rsidRDefault="00084EE3">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94D980" w14:textId="39EC6C86" w:rsidR="008206F6" w:rsidRPr="00084EE3" w:rsidRDefault="00084EE3">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68E714" w14:textId="77777777" w:rsidR="008206F6" w:rsidRPr="008F2D5E" w:rsidRDefault="008206F6">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26A9C81" w14:textId="77777777" w:rsidR="008206F6" w:rsidRPr="002A27DE" w:rsidRDefault="002A27DE">
            <w:pPr>
              <w:pStyle w:val="BulletList1"/>
            </w:pPr>
            <w:r>
              <w:t>Khi</w:t>
            </w:r>
            <w:r>
              <w:rPr>
                <w:lang w:val="vi-VN"/>
              </w:rPr>
              <w:t xml:space="preserve"> NSD click vào icon thì hệ thống sẽ show 1 </w:t>
            </w:r>
            <w:proofErr w:type="gramStart"/>
            <w:r>
              <w:rPr>
                <w:lang w:val="vi-VN"/>
              </w:rPr>
              <w:t>popup</w:t>
            </w:r>
            <w:proofErr w:type="gramEnd"/>
          </w:p>
          <w:p w14:paraId="4965437C" w14:textId="1D91099F" w:rsidR="002A27DE" w:rsidRDefault="00AF311D" w:rsidP="002A27DE">
            <w:pPr>
              <w:pStyle w:val="BulletList1"/>
              <w:numPr>
                <w:ilvl w:val="0"/>
                <w:numId w:val="0"/>
              </w:numPr>
              <w:ind w:left="360"/>
            </w:pPr>
            <w:r w:rsidRPr="00AF311D">
              <w:rPr>
                <w:noProof/>
              </w:rPr>
              <w:drawing>
                <wp:inline distT="0" distB="0" distL="0" distR="0" wp14:anchorId="602AED81" wp14:editId="69E65869">
                  <wp:extent cx="1547824" cy="2062178"/>
                  <wp:effectExtent l="0" t="0" r="0" b="0"/>
                  <wp:docPr id="1456851157" name="Picture 145685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51157" name=""/>
                          <pic:cNvPicPr/>
                        </pic:nvPicPr>
                        <pic:blipFill>
                          <a:blip r:embed="rId78"/>
                          <a:stretch>
                            <a:fillRect/>
                          </a:stretch>
                        </pic:blipFill>
                        <pic:spPr>
                          <a:xfrm>
                            <a:off x="0" y="0"/>
                            <a:ext cx="1547824" cy="2062178"/>
                          </a:xfrm>
                          <a:prstGeom prst="rect">
                            <a:avLst/>
                          </a:prstGeom>
                        </pic:spPr>
                      </pic:pic>
                    </a:graphicData>
                  </a:graphic>
                </wp:inline>
              </w:drawing>
            </w:r>
          </w:p>
          <w:p w14:paraId="4D3E56F8" w14:textId="6EE08C14" w:rsidR="00D572B8" w:rsidRPr="00D572B8" w:rsidRDefault="00D572B8" w:rsidP="002A27DE">
            <w:pPr>
              <w:pStyle w:val="BulletList1"/>
              <w:numPr>
                <w:ilvl w:val="0"/>
                <w:numId w:val="0"/>
              </w:numPr>
              <w:ind w:left="360"/>
              <w:rPr>
                <w:lang w:val="vi-VN"/>
              </w:rPr>
            </w:pPr>
          </w:p>
        </w:tc>
      </w:tr>
    </w:tbl>
    <w:p w14:paraId="6BF2C8DF" w14:textId="270F8F58" w:rsidR="00D572B8" w:rsidRDefault="00D572B8" w:rsidP="000D7C48">
      <w:pPr>
        <w:pStyle w:val="Heading3"/>
        <w:rPr>
          <w:lang w:val="vi-VN"/>
        </w:rPr>
      </w:pPr>
      <w:bookmarkStart w:id="134" w:name="_Ref155190605"/>
      <w:bookmarkStart w:id="135" w:name="_Toc155375256"/>
      <w:proofErr w:type="spellStart"/>
      <w:r>
        <w:lastRenderedPageBreak/>
        <w:t>Màn</w:t>
      </w:r>
      <w:proofErr w:type="spellEnd"/>
      <w:r>
        <w:rPr>
          <w:lang w:val="vi-VN"/>
        </w:rPr>
        <w:t xml:space="preserve"> hình xem chi tiết phòng </w:t>
      </w:r>
      <w:proofErr w:type="gramStart"/>
      <w:r>
        <w:rPr>
          <w:lang w:val="vi-VN"/>
        </w:rPr>
        <w:t>ban</w:t>
      </w:r>
      <w:bookmarkEnd w:id="134"/>
      <w:bookmarkEnd w:id="135"/>
      <w:proofErr w:type="gramEnd"/>
    </w:p>
    <w:p w14:paraId="25E06809" w14:textId="4EA227E1" w:rsidR="003C14C0" w:rsidRDefault="007A31E0" w:rsidP="003C14C0">
      <w:pPr>
        <w:rPr>
          <w:lang w:val="vi-VN" w:eastAsia="en-US"/>
        </w:rPr>
      </w:pPr>
      <w:r w:rsidRPr="007A31E0">
        <w:rPr>
          <w:noProof/>
          <w:lang w:val="vi-VN" w:eastAsia="en-US"/>
        </w:rPr>
        <w:drawing>
          <wp:inline distT="0" distB="0" distL="0" distR="0" wp14:anchorId="3DE0BC21" wp14:editId="256BA32F">
            <wp:extent cx="5943600" cy="4245610"/>
            <wp:effectExtent l="0" t="0" r="0" b="2540"/>
            <wp:docPr id="1354339155" name="Picture 1354339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39155" name="Picture 1" descr="A screenshot of a computer&#10;&#10;Description automatically generated"/>
                    <pic:cNvPicPr/>
                  </pic:nvPicPr>
                  <pic:blipFill>
                    <a:blip r:embed="rId79"/>
                    <a:stretch>
                      <a:fillRect/>
                    </a:stretch>
                  </pic:blipFill>
                  <pic:spPr>
                    <a:xfrm>
                      <a:off x="0" y="0"/>
                      <a:ext cx="5943600" cy="4245610"/>
                    </a:xfrm>
                    <a:prstGeom prst="rect">
                      <a:avLst/>
                    </a:prstGeom>
                  </pic:spPr>
                </pic:pic>
              </a:graphicData>
            </a:graphic>
          </wp:inline>
        </w:drawing>
      </w:r>
    </w:p>
    <w:p w14:paraId="1C4FBAF7" w14:textId="77777777" w:rsidR="003C14C0" w:rsidRDefault="003C14C0" w:rsidP="003C14C0">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02"/>
        <w:gridCol w:w="1476"/>
        <w:gridCol w:w="1446"/>
        <w:gridCol w:w="994"/>
        <w:gridCol w:w="1228"/>
        <w:gridCol w:w="894"/>
        <w:gridCol w:w="2890"/>
      </w:tblGrid>
      <w:tr w:rsidR="003C14C0" w:rsidRPr="008F2D5E" w14:paraId="786009F6" w14:textId="77777777">
        <w:trPr>
          <w:trHeight w:val="764"/>
        </w:trPr>
        <w:tc>
          <w:tcPr>
            <w:tcW w:w="236" w:type="pct"/>
            <w:tcBorders>
              <w:top w:val="single" w:sz="12" w:space="0" w:color="BFBFBF"/>
              <w:left w:val="single" w:sz="12" w:space="0" w:color="BFBFBF"/>
              <w:bottom w:val="single" w:sz="8" w:space="0" w:color="BFBFBF"/>
              <w:right w:val="single" w:sz="8" w:space="0" w:color="BFBFBF"/>
            </w:tcBorders>
            <w:shd w:val="clear" w:color="auto" w:fill="D9D9D9" w:themeFill="background1" w:themeFillShade="D9"/>
            <w:hideMark/>
          </w:tcPr>
          <w:p w14:paraId="39C45868" w14:textId="77777777" w:rsidR="003C14C0" w:rsidRPr="00743D86" w:rsidRDefault="003C14C0">
            <w:pPr>
              <w:rPr>
                <w:rFonts w:cs="Arial"/>
                <w:b/>
                <w:bCs/>
                <w:szCs w:val="20"/>
                <w:lang w:val="en-US" w:eastAsia="en-US"/>
              </w:rPr>
            </w:pPr>
            <w:r>
              <w:rPr>
                <w:rFonts w:cs="Arial"/>
                <w:b/>
                <w:bCs/>
                <w:szCs w:val="20"/>
                <w:lang w:val="en-US" w:eastAsia="en-US"/>
              </w:rPr>
              <w:t>#</w:t>
            </w:r>
          </w:p>
        </w:tc>
        <w:tc>
          <w:tcPr>
            <w:tcW w:w="71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C8071B3" w14:textId="77777777" w:rsidR="003C14C0" w:rsidRPr="008F2D5E" w:rsidRDefault="003C14C0">
            <w:pPr>
              <w:rPr>
                <w:rFonts w:cs="Arial"/>
                <w:b/>
                <w:szCs w:val="20"/>
                <w:lang w:eastAsia="en-US"/>
              </w:rPr>
            </w:pPr>
            <w:r>
              <w:rPr>
                <w:rFonts w:cs="Arial"/>
                <w:b/>
                <w:szCs w:val="20"/>
                <w:lang w:eastAsia="en-US"/>
              </w:rPr>
              <w:t>Component</w:t>
            </w:r>
          </w:p>
        </w:tc>
        <w:tc>
          <w:tcPr>
            <w:tcW w:w="79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696AF01" w14:textId="77777777" w:rsidR="003C14C0" w:rsidRPr="008F2D5E" w:rsidRDefault="003C14C0">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DC47E12" w14:textId="77777777" w:rsidR="003C14C0" w:rsidRPr="00743D86" w:rsidRDefault="003C14C0">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6256808" w14:textId="77777777" w:rsidR="003C14C0" w:rsidRPr="008F2D5E" w:rsidRDefault="003C14C0">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414DF8A" w14:textId="77777777" w:rsidR="003C14C0" w:rsidRPr="00743D86" w:rsidRDefault="003C14C0">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8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7FD06282" w14:textId="77777777" w:rsidR="003C14C0" w:rsidRPr="008F2D5E" w:rsidRDefault="003C14C0">
            <w:pPr>
              <w:ind w:right="-1110"/>
              <w:rPr>
                <w:rFonts w:cs="Arial"/>
                <w:b/>
                <w:bCs/>
                <w:szCs w:val="20"/>
                <w:lang w:eastAsia="en-US"/>
              </w:rPr>
            </w:pPr>
            <w:r w:rsidRPr="008F2D5E">
              <w:rPr>
                <w:rFonts w:cs="Arial"/>
                <w:b/>
                <w:szCs w:val="20"/>
                <w:lang w:eastAsia="en-US"/>
              </w:rPr>
              <w:t>Description</w:t>
            </w:r>
          </w:p>
        </w:tc>
      </w:tr>
      <w:tr w:rsidR="003C14C0" w:rsidRPr="008F2D5E" w14:paraId="7EC621BC" w14:textId="77777777">
        <w:trPr>
          <w:trHeight w:val="253"/>
        </w:trPr>
        <w:tc>
          <w:tcPr>
            <w:tcW w:w="23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76B2293" w14:textId="77777777" w:rsidR="003C14C0" w:rsidRDefault="003C14C0">
            <w:pPr>
              <w:spacing w:before="0"/>
              <w:rPr>
                <w:rFonts w:cs="Arial"/>
                <w:szCs w:val="20"/>
              </w:rPr>
            </w:pPr>
            <w:r>
              <w:rPr>
                <w:rFonts w:cs="Arial"/>
                <w:szCs w:val="20"/>
              </w:rPr>
              <w:t>3</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1A0CCA" w14:textId="0BCD3278" w:rsidR="003C14C0" w:rsidRPr="0022531F" w:rsidRDefault="003C14C0">
            <w:pPr>
              <w:rPr>
                <w:rFonts w:eastAsia="MS PMincho" w:cs="Arial"/>
                <w:lang w:val="vi-VN" w:eastAsia="ja-JP"/>
              </w:rPr>
            </w:pPr>
            <w:r w:rsidRPr="003C14C0">
              <w:rPr>
                <w:rFonts w:eastAsia="MS PMincho" w:cs="Arial"/>
                <w:noProof/>
                <w:lang w:val="vi-VN" w:eastAsia="ja-JP"/>
              </w:rPr>
              <w:drawing>
                <wp:inline distT="0" distB="0" distL="0" distR="0" wp14:anchorId="5A15CE81" wp14:editId="11A00B73">
                  <wp:extent cx="795343" cy="376240"/>
                  <wp:effectExtent l="0" t="0" r="5080" b="5080"/>
                  <wp:docPr id="2069113086" name="Picture 206911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113086" name=""/>
                          <pic:cNvPicPr/>
                        </pic:nvPicPr>
                        <pic:blipFill>
                          <a:blip r:embed="rId80"/>
                          <a:stretch>
                            <a:fillRect/>
                          </a:stretch>
                        </pic:blipFill>
                        <pic:spPr>
                          <a:xfrm>
                            <a:off x="0" y="0"/>
                            <a:ext cx="795343" cy="376240"/>
                          </a:xfrm>
                          <a:prstGeom prst="rect">
                            <a:avLst/>
                          </a:prstGeom>
                        </pic:spPr>
                      </pic:pic>
                    </a:graphicData>
                  </a:graphic>
                </wp:inline>
              </w:drawing>
            </w:r>
          </w:p>
        </w:tc>
        <w:tc>
          <w:tcPr>
            <w:tcW w:w="79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695B60" w14:textId="50B43A7F" w:rsidR="003C14C0" w:rsidRDefault="003C14C0">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E36258" w14:textId="14FBD224" w:rsidR="003C14C0" w:rsidRPr="000D7C48" w:rsidRDefault="003C14C0">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840962C" w14:textId="5445C3C0" w:rsidR="003C14C0" w:rsidRDefault="003C14C0">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CDE568" w14:textId="77777777" w:rsidR="003C14C0" w:rsidRPr="008F2D5E" w:rsidRDefault="003C14C0">
            <w:pPr>
              <w:rPr>
                <w:rFonts w:eastAsia="MS PMincho" w:cs="Arial"/>
                <w:lang w:val="en-US"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5E6B54E" w14:textId="58D0F1CF" w:rsidR="003C14C0" w:rsidRDefault="003C14C0">
            <w:pPr>
              <w:pStyle w:val="BulletList1"/>
            </w:pPr>
            <w:r>
              <w:rPr>
                <w:lang w:val="vi-VN"/>
              </w:rPr>
              <w:t xml:space="preserve">Khi NSD click button “Chỉnh sửa”  hệ thông sẽ hiển thị màn hình chỉnh sửa </w:t>
            </w:r>
          </w:p>
        </w:tc>
      </w:tr>
      <w:tr w:rsidR="003C14C0" w:rsidRPr="008F2D5E" w14:paraId="683E3D8C" w14:textId="77777777">
        <w:trPr>
          <w:trHeight w:val="253"/>
        </w:trPr>
        <w:tc>
          <w:tcPr>
            <w:tcW w:w="23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209368A" w14:textId="77777777" w:rsidR="003C14C0" w:rsidRPr="008F2D5E" w:rsidRDefault="003C14C0">
            <w:pPr>
              <w:spacing w:before="0"/>
              <w:rPr>
                <w:rFonts w:cs="Arial"/>
                <w:szCs w:val="20"/>
              </w:rPr>
            </w:pPr>
            <w:r>
              <w:rPr>
                <w:rFonts w:cs="Arial"/>
                <w:szCs w:val="20"/>
              </w:rPr>
              <w:t>2</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7E0EBF" w14:textId="77777777" w:rsidR="003C14C0" w:rsidRPr="000D7C48" w:rsidRDefault="003C14C0">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phòng ban</w:t>
            </w:r>
          </w:p>
        </w:tc>
        <w:tc>
          <w:tcPr>
            <w:tcW w:w="79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D087B39" w14:textId="0CECCCEA" w:rsidR="003C14C0" w:rsidRPr="008F2D5E" w:rsidRDefault="00C81603">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96BF846" w14:textId="1E2AE7B3" w:rsidR="003C14C0" w:rsidRPr="008F2D5E" w:rsidRDefault="003C14C0">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20629A" w14:textId="66FA6DD4" w:rsidR="003C14C0" w:rsidRPr="00CE1790" w:rsidRDefault="003C14C0">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73B198" w14:textId="77777777" w:rsidR="003C14C0" w:rsidRPr="008F2D5E" w:rsidRDefault="003C14C0">
            <w:pPr>
              <w:rPr>
                <w:rFonts w:eastAsia="MS PMincho" w:cs="Arial"/>
                <w:lang w:val="en-US"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070F39A" w14:textId="0CA84D0F" w:rsidR="003C14C0" w:rsidRPr="00FE1C60" w:rsidRDefault="00C35337">
            <w:pPr>
              <w:pStyle w:val="BulletList1"/>
            </w:pPr>
            <w:r>
              <w:t>Value</w:t>
            </w:r>
            <w:r>
              <w:rPr>
                <w:lang w:val="vi-VN"/>
              </w:rPr>
              <w:t>= [DepName] của “Department” sao cho [DepID] = [DepID] của bản ghi vừa chọn</w:t>
            </w:r>
          </w:p>
        </w:tc>
      </w:tr>
      <w:tr w:rsidR="003C14C0" w:rsidRPr="008F2D5E" w14:paraId="4D09952E" w14:textId="77777777">
        <w:trPr>
          <w:trHeight w:val="898"/>
        </w:trPr>
        <w:tc>
          <w:tcPr>
            <w:tcW w:w="23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6CC2590" w14:textId="77777777" w:rsidR="003C14C0" w:rsidRDefault="003C14C0">
            <w:pPr>
              <w:spacing w:before="0"/>
              <w:rPr>
                <w:rFonts w:cs="Arial"/>
                <w:szCs w:val="20"/>
              </w:rPr>
            </w:pPr>
            <w:r>
              <w:rPr>
                <w:rFonts w:cs="Arial"/>
                <w:szCs w:val="20"/>
              </w:rPr>
              <w:t>3</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C9C8E6" w14:textId="77777777" w:rsidR="003C14C0" w:rsidRPr="000D7C48" w:rsidRDefault="003C14C0">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viết tắt của phòng ban</w:t>
            </w:r>
          </w:p>
        </w:tc>
        <w:tc>
          <w:tcPr>
            <w:tcW w:w="79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2CF33F" w14:textId="5FB14F17" w:rsidR="003C14C0" w:rsidRPr="00D13718" w:rsidRDefault="00C81603">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7CB3F8" w14:textId="77777777" w:rsidR="003C14C0" w:rsidRDefault="003C14C0">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E110325" w14:textId="4EFEDEA4" w:rsidR="003C14C0" w:rsidRPr="00D13718" w:rsidRDefault="003C14C0">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B251F2" w14:textId="77777777" w:rsidR="003C14C0" w:rsidRPr="008F2D5E" w:rsidRDefault="003C14C0">
            <w:pPr>
              <w:rPr>
                <w:rFonts w:eastAsia="MS PMincho" w:cs="Arial"/>
                <w:lang w:val="en-US"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CFE90E5" w14:textId="0D33FD64" w:rsidR="003C14C0" w:rsidRDefault="003C14C0" w:rsidP="003C14C0">
            <w:pPr>
              <w:pStyle w:val="BulletList1"/>
            </w:pPr>
            <w:r>
              <w:t>Value</w:t>
            </w:r>
            <w:r>
              <w:rPr>
                <w:lang w:val="vi-VN"/>
              </w:rPr>
              <w:t xml:space="preserve">= [ShortName] của “Department” sao cho </w:t>
            </w:r>
            <w:r w:rsidR="00C35337">
              <w:rPr>
                <w:lang w:val="vi-VN"/>
              </w:rPr>
              <w:t>[DepID] = [DepID] của bản ghi vừa chọn</w:t>
            </w:r>
          </w:p>
        </w:tc>
      </w:tr>
      <w:tr w:rsidR="003C14C0" w:rsidRPr="008F2D5E" w14:paraId="4E258529" w14:textId="77777777">
        <w:trPr>
          <w:trHeight w:val="253"/>
        </w:trPr>
        <w:tc>
          <w:tcPr>
            <w:tcW w:w="23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3ACE673" w14:textId="77777777" w:rsidR="003C14C0" w:rsidRDefault="003C14C0">
            <w:pPr>
              <w:spacing w:before="0"/>
              <w:rPr>
                <w:rFonts w:cs="Arial"/>
                <w:szCs w:val="20"/>
              </w:rPr>
            </w:pPr>
            <w:r>
              <w:rPr>
                <w:rFonts w:cs="Arial"/>
                <w:szCs w:val="20"/>
              </w:rPr>
              <w:t>5</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116A00" w14:textId="3AB2FF87" w:rsidR="003C14C0" w:rsidRPr="003C14C0" w:rsidRDefault="003C14C0">
            <w:pPr>
              <w:rPr>
                <w:rFonts w:eastAsia="MS PMincho" w:cs="Arial"/>
                <w:lang w:val="vi-VN" w:eastAsia="ja-JP"/>
              </w:rPr>
            </w:pPr>
            <w:proofErr w:type="spellStart"/>
            <w:r>
              <w:rPr>
                <w:rFonts w:eastAsia="MS PMincho" w:cs="Arial"/>
                <w:lang w:val="en-US" w:eastAsia="ja-JP"/>
              </w:rPr>
              <w:t>Mô</w:t>
            </w:r>
            <w:proofErr w:type="spellEnd"/>
            <w:r>
              <w:rPr>
                <w:rFonts w:eastAsia="MS PMincho" w:cs="Arial"/>
                <w:lang w:val="vi-VN" w:eastAsia="ja-JP"/>
              </w:rPr>
              <w:t xml:space="preserve"> tả</w:t>
            </w:r>
          </w:p>
        </w:tc>
        <w:tc>
          <w:tcPr>
            <w:tcW w:w="79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1C3987" w14:textId="781DCB1D" w:rsidR="003C14C0" w:rsidRPr="00D13718" w:rsidRDefault="003C14C0">
            <w:pPr>
              <w:rPr>
                <w:rFonts w:eastAsia="MS PMincho" w:cs="Arial"/>
                <w:lang w:val="vi-VN" w:eastAsia="ja-JP"/>
              </w:rPr>
            </w:pPr>
            <w:r>
              <w:rPr>
                <w:rFonts w:eastAsia="MS PMincho" w:cs="Arial"/>
                <w:lang w:val="vi-VN" w:eastAsia="ja-JP"/>
              </w:rPr>
              <w:t>Text</w:t>
            </w:r>
            <w:r w:rsidR="00C81603">
              <w:rPr>
                <w:rFonts w:eastAsia="MS PMincho" w:cs="Arial"/>
                <w:lang w:val="vi-VN" w:eastAsia="ja-JP"/>
              </w:rPr>
              <w:t xml:space="preserve"> area</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3D79403" w14:textId="5746546F" w:rsidR="003C14C0" w:rsidRPr="00084EE3" w:rsidRDefault="003C14C0">
            <w:pPr>
              <w:rPr>
                <w:rFonts w:eastAsia="MS PMincho" w:cs="Arial"/>
                <w:lang w:val="vi-VN"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55F1C3" w14:textId="00880A06" w:rsidR="003C14C0" w:rsidRPr="00084EE3" w:rsidRDefault="003C14C0">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2881EE" w14:textId="77777777" w:rsidR="003C14C0" w:rsidRPr="008F2D5E" w:rsidRDefault="003C14C0">
            <w:pPr>
              <w:rPr>
                <w:rFonts w:eastAsia="MS PMincho" w:cs="Arial"/>
                <w:lang w:val="en-US"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53D3A5C" w14:textId="49B014C2" w:rsidR="003C14C0" w:rsidRPr="00C35337" w:rsidRDefault="00C35337" w:rsidP="00C35337">
            <w:pPr>
              <w:pStyle w:val="BulletList1"/>
            </w:pPr>
            <w:r w:rsidRPr="00C35337">
              <w:t>Value= [</w:t>
            </w:r>
            <w:r>
              <w:t>Description</w:t>
            </w:r>
            <w:r w:rsidRPr="00C35337">
              <w:t xml:space="preserve">] </w:t>
            </w:r>
            <w:proofErr w:type="spellStart"/>
            <w:r w:rsidRPr="00C35337">
              <w:t>của</w:t>
            </w:r>
            <w:proofErr w:type="spellEnd"/>
            <w:r w:rsidRPr="00C35337">
              <w:t xml:space="preserve"> “Department” </w:t>
            </w:r>
            <w:proofErr w:type="spellStart"/>
            <w:r w:rsidRPr="00C35337">
              <w:t>sao</w:t>
            </w:r>
            <w:proofErr w:type="spellEnd"/>
            <w:r w:rsidRPr="00C35337">
              <w:t xml:space="preserve"> </w:t>
            </w:r>
            <w:proofErr w:type="spellStart"/>
            <w:r w:rsidRPr="00C35337">
              <w:t>cho</w:t>
            </w:r>
            <w:proofErr w:type="spellEnd"/>
            <w:r w:rsidRPr="00C35337">
              <w:t xml:space="preserve"> [</w:t>
            </w:r>
            <w:proofErr w:type="spellStart"/>
            <w:r w:rsidRPr="00C35337">
              <w:t>DepID</w:t>
            </w:r>
            <w:proofErr w:type="spellEnd"/>
            <w:r w:rsidRPr="00C35337">
              <w:t>] = [</w:t>
            </w:r>
            <w:proofErr w:type="spellStart"/>
            <w:r w:rsidRPr="00C35337">
              <w:t>DepID</w:t>
            </w:r>
            <w:proofErr w:type="spellEnd"/>
            <w:r w:rsidRPr="00C35337">
              <w:t xml:space="preserve">] </w:t>
            </w:r>
            <w:proofErr w:type="spellStart"/>
            <w:r w:rsidRPr="00C35337">
              <w:t>của</w:t>
            </w:r>
            <w:proofErr w:type="spellEnd"/>
            <w:r w:rsidRPr="00C35337">
              <w:t xml:space="preserve"> </w:t>
            </w:r>
            <w:proofErr w:type="spellStart"/>
            <w:r w:rsidRPr="00C35337">
              <w:t>bản</w:t>
            </w:r>
            <w:proofErr w:type="spellEnd"/>
            <w:r w:rsidRPr="00C35337">
              <w:t xml:space="preserve"> </w:t>
            </w:r>
            <w:proofErr w:type="spellStart"/>
            <w:r w:rsidRPr="00C35337">
              <w:t>ghi</w:t>
            </w:r>
            <w:proofErr w:type="spellEnd"/>
            <w:r w:rsidRPr="00C35337">
              <w:t xml:space="preserve"> </w:t>
            </w:r>
            <w:proofErr w:type="spellStart"/>
            <w:r w:rsidRPr="00C35337">
              <w:t>vừa</w:t>
            </w:r>
            <w:proofErr w:type="spellEnd"/>
            <w:r w:rsidRPr="00C35337">
              <w:t xml:space="preserve"> </w:t>
            </w:r>
            <w:proofErr w:type="spellStart"/>
            <w:r w:rsidRPr="00C35337">
              <w:t>chọn</w:t>
            </w:r>
            <w:proofErr w:type="spellEnd"/>
            <w:r w:rsidRPr="00C35337">
              <w:t xml:space="preserve"> </w:t>
            </w:r>
          </w:p>
          <w:p w14:paraId="28F4B08B" w14:textId="77777777" w:rsidR="003C14C0" w:rsidRPr="00D572B8" w:rsidRDefault="003C14C0">
            <w:pPr>
              <w:pStyle w:val="BulletList1"/>
              <w:numPr>
                <w:ilvl w:val="0"/>
                <w:numId w:val="0"/>
              </w:numPr>
              <w:ind w:left="360"/>
              <w:rPr>
                <w:lang w:val="vi-VN"/>
              </w:rPr>
            </w:pPr>
          </w:p>
        </w:tc>
      </w:tr>
      <w:tr w:rsidR="00C35337" w:rsidRPr="008F2D5E" w14:paraId="0A47A723" w14:textId="77777777">
        <w:trPr>
          <w:trHeight w:val="253"/>
        </w:trPr>
        <w:tc>
          <w:tcPr>
            <w:tcW w:w="23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B388A29" w14:textId="19970A9B" w:rsidR="00C35337" w:rsidRDefault="00C35337">
            <w:pPr>
              <w:spacing w:before="0"/>
              <w:rPr>
                <w:rFonts w:cs="Arial"/>
                <w:szCs w:val="20"/>
              </w:rPr>
            </w:pPr>
            <w:r>
              <w:rPr>
                <w:rFonts w:cs="Arial"/>
                <w:szCs w:val="20"/>
              </w:rPr>
              <w:lastRenderedPageBreak/>
              <w:t>6</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3192AFF" w14:textId="15F27A6C" w:rsidR="00C35337" w:rsidRDefault="00C35337">
            <w:pPr>
              <w:rPr>
                <w:rFonts w:eastAsia="MS PMincho" w:cs="Arial"/>
                <w:lang w:val="en-US" w:eastAsia="ja-JP"/>
              </w:rPr>
            </w:pPr>
            <w:r w:rsidRPr="000E1B06">
              <w:rPr>
                <w:rFonts w:eastAsia="MS PMincho" w:cs="Arial"/>
                <w:noProof/>
                <w:lang w:val="vi-VN" w:eastAsia="ja-JP"/>
              </w:rPr>
              <w:drawing>
                <wp:inline distT="0" distB="0" distL="0" distR="0" wp14:anchorId="124F33F7" wp14:editId="03893D16">
                  <wp:extent cx="214314" cy="285752"/>
                  <wp:effectExtent l="0" t="0" r="0" b="0"/>
                  <wp:docPr id="851451007" name="Picture 85145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22755" name=""/>
                          <pic:cNvPicPr/>
                        </pic:nvPicPr>
                        <pic:blipFill>
                          <a:blip r:embed="rId74"/>
                          <a:stretch>
                            <a:fillRect/>
                          </a:stretch>
                        </pic:blipFill>
                        <pic:spPr>
                          <a:xfrm>
                            <a:off x="0" y="0"/>
                            <a:ext cx="214314" cy="285752"/>
                          </a:xfrm>
                          <a:prstGeom prst="rect">
                            <a:avLst/>
                          </a:prstGeom>
                        </pic:spPr>
                      </pic:pic>
                    </a:graphicData>
                  </a:graphic>
                </wp:inline>
              </w:drawing>
            </w:r>
          </w:p>
        </w:tc>
        <w:tc>
          <w:tcPr>
            <w:tcW w:w="79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936C41" w14:textId="74DC31EC" w:rsidR="00C35337" w:rsidRDefault="00C35337">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ACB794" w14:textId="7581CB93" w:rsidR="00C35337" w:rsidRPr="00C35337" w:rsidRDefault="00C35337">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0B8AEC" w14:textId="1921EA34" w:rsidR="00C35337" w:rsidRDefault="00C35337">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DD57A0" w14:textId="77777777" w:rsidR="00C35337" w:rsidRPr="008F2D5E" w:rsidRDefault="00C35337">
            <w:pPr>
              <w:rPr>
                <w:rFonts w:eastAsia="MS PMincho" w:cs="Arial"/>
                <w:lang w:val="en-US" w:eastAsia="ja-JP"/>
              </w:rPr>
            </w:pPr>
          </w:p>
        </w:tc>
        <w:tc>
          <w:tcPr>
            <w:tcW w:w="158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D777170" w14:textId="527E9374" w:rsidR="00C35337" w:rsidRPr="00C35337" w:rsidRDefault="00C35337" w:rsidP="00C35337">
            <w:pPr>
              <w:pStyle w:val="BulletList1"/>
            </w:pPr>
            <w:r>
              <w:t>Khi</w:t>
            </w:r>
            <w:r>
              <w:rPr>
                <w:lang w:val="vi-VN"/>
              </w:rPr>
              <w:t xml:space="preserve"> người dùng click vào button hệ thống sẽ đóng trang hiện tại lại và quay lại màn hình danh sách</w:t>
            </w:r>
          </w:p>
        </w:tc>
      </w:tr>
    </w:tbl>
    <w:p w14:paraId="0A69EA57" w14:textId="77777777" w:rsidR="003C14C0" w:rsidRPr="003C14C0" w:rsidRDefault="003C14C0" w:rsidP="003C14C0">
      <w:pPr>
        <w:rPr>
          <w:lang w:val="vi-VN" w:eastAsia="en-US"/>
        </w:rPr>
      </w:pPr>
    </w:p>
    <w:p w14:paraId="5C11087F" w14:textId="77777777" w:rsidR="00D572B8" w:rsidRPr="005E0A80" w:rsidRDefault="00D572B8" w:rsidP="000D7C48">
      <w:pPr>
        <w:pStyle w:val="Heading3"/>
        <w:rPr>
          <w:lang w:val="vi-VN"/>
        </w:rPr>
      </w:pPr>
      <w:bookmarkStart w:id="136" w:name="_Toc155375257"/>
      <w:r w:rsidRPr="005E0A80">
        <w:rPr>
          <w:lang w:val="vi-VN"/>
        </w:rPr>
        <w:t>Màn hình chỉnh sửa phòng ban</w:t>
      </w:r>
      <w:bookmarkEnd w:id="136"/>
    </w:p>
    <w:p w14:paraId="147FE926" w14:textId="3A483EC6" w:rsidR="00D572B8" w:rsidRDefault="00025E86" w:rsidP="000D7C48">
      <w:pPr>
        <w:rPr>
          <w:lang w:val="en-US" w:eastAsia="en-US"/>
        </w:rPr>
      </w:pPr>
      <w:r w:rsidRPr="00025E86">
        <w:rPr>
          <w:noProof/>
          <w:lang w:val="en-US" w:eastAsia="en-US"/>
        </w:rPr>
        <w:drawing>
          <wp:inline distT="0" distB="0" distL="0" distR="0" wp14:anchorId="009D12BE" wp14:editId="0D8EA71C">
            <wp:extent cx="5943600" cy="4276725"/>
            <wp:effectExtent l="0" t="0" r="0" b="9525"/>
            <wp:docPr id="1054481383" name="Picture 10544813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81383" name="Picture 1" descr="A screenshot of a computer&#10;&#10;Description automatically generated"/>
                    <pic:cNvPicPr/>
                  </pic:nvPicPr>
                  <pic:blipFill>
                    <a:blip r:embed="rId81"/>
                    <a:stretch>
                      <a:fillRect/>
                    </a:stretch>
                  </pic:blipFill>
                  <pic:spPr>
                    <a:xfrm>
                      <a:off x="0" y="0"/>
                      <a:ext cx="5943600" cy="4276725"/>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01"/>
        <w:gridCol w:w="1476"/>
        <w:gridCol w:w="1446"/>
        <w:gridCol w:w="995"/>
        <w:gridCol w:w="1228"/>
        <w:gridCol w:w="894"/>
        <w:gridCol w:w="2890"/>
      </w:tblGrid>
      <w:tr w:rsidR="00C35337" w:rsidRPr="008F2D5E" w14:paraId="2865E914" w14:textId="77777777" w:rsidTr="00C35337">
        <w:trPr>
          <w:trHeight w:val="764"/>
        </w:trPr>
        <w:tc>
          <w:tcPr>
            <w:tcW w:w="215" w:type="pct"/>
            <w:tcBorders>
              <w:top w:val="single" w:sz="12" w:space="0" w:color="BFBFBF"/>
              <w:left w:val="single" w:sz="12" w:space="0" w:color="BFBFBF"/>
              <w:bottom w:val="single" w:sz="8" w:space="0" w:color="BFBFBF"/>
              <w:right w:val="single" w:sz="8" w:space="0" w:color="BFBFBF"/>
            </w:tcBorders>
            <w:shd w:val="clear" w:color="auto" w:fill="D9D9D9" w:themeFill="background1" w:themeFillShade="D9"/>
            <w:hideMark/>
          </w:tcPr>
          <w:p w14:paraId="1865FCDA" w14:textId="77777777" w:rsidR="00C35337" w:rsidRPr="00743D86" w:rsidRDefault="00C35337">
            <w:pPr>
              <w:rPr>
                <w:rFonts w:cs="Arial"/>
                <w:b/>
                <w:bCs/>
                <w:szCs w:val="20"/>
                <w:lang w:val="en-US" w:eastAsia="en-US"/>
              </w:rPr>
            </w:pPr>
            <w:r>
              <w:rPr>
                <w:rFonts w:cs="Arial"/>
                <w:b/>
                <w:bCs/>
                <w:szCs w:val="20"/>
                <w:lang w:val="en-US" w:eastAsia="en-US"/>
              </w:rPr>
              <w:t>#</w:t>
            </w:r>
          </w:p>
        </w:tc>
        <w:tc>
          <w:tcPr>
            <w:tcW w:w="79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BA1E5CE" w14:textId="77777777" w:rsidR="00C35337" w:rsidRPr="008F2D5E" w:rsidRDefault="00C35337">
            <w:pPr>
              <w:rPr>
                <w:rFonts w:cs="Arial"/>
                <w:b/>
                <w:szCs w:val="20"/>
                <w:lang w:eastAsia="en-US"/>
              </w:rPr>
            </w:pPr>
            <w:r>
              <w:rPr>
                <w:rFonts w:cs="Arial"/>
                <w:b/>
                <w:szCs w:val="20"/>
                <w:lang w:eastAsia="en-US"/>
              </w:rPr>
              <w:t>Component</w:t>
            </w:r>
          </w:p>
        </w:tc>
        <w:tc>
          <w:tcPr>
            <w:tcW w:w="77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CF9C290" w14:textId="77777777" w:rsidR="00C35337" w:rsidRPr="008F2D5E" w:rsidRDefault="00C35337">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4A9E708" w14:textId="77777777" w:rsidR="00C35337" w:rsidRPr="00743D86" w:rsidRDefault="00C35337">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510D3C9" w14:textId="77777777" w:rsidR="00C35337" w:rsidRPr="008F2D5E" w:rsidRDefault="00C35337">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1996A22" w14:textId="77777777" w:rsidR="00C35337" w:rsidRPr="00743D86" w:rsidRDefault="00C35337">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4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25898953" w14:textId="77777777" w:rsidR="00C35337" w:rsidRPr="008F2D5E" w:rsidRDefault="00C35337">
            <w:pPr>
              <w:ind w:right="-1110"/>
              <w:rPr>
                <w:rFonts w:cs="Arial"/>
                <w:b/>
                <w:bCs/>
                <w:szCs w:val="20"/>
                <w:lang w:eastAsia="en-US"/>
              </w:rPr>
            </w:pPr>
            <w:r w:rsidRPr="008F2D5E">
              <w:rPr>
                <w:rFonts w:cs="Arial"/>
                <w:b/>
                <w:szCs w:val="20"/>
                <w:lang w:eastAsia="en-US"/>
              </w:rPr>
              <w:t>Description</w:t>
            </w:r>
          </w:p>
        </w:tc>
      </w:tr>
      <w:tr w:rsidR="00C35337" w:rsidRPr="008F2D5E" w14:paraId="43904C9D" w14:textId="77777777" w:rsidTr="00C3533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8AB7962" w14:textId="77777777" w:rsidR="00C35337" w:rsidRDefault="00C35337">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55C8BA2" w14:textId="77777777" w:rsidR="00C35337" w:rsidRPr="0022531F" w:rsidRDefault="00C35337">
            <w:pPr>
              <w:rPr>
                <w:rFonts w:eastAsia="MS PMincho" w:cs="Arial"/>
                <w:lang w:val="vi-VN" w:eastAsia="ja-JP"/>
              </w:rPr>
            </w:pPr>
            <w:r w:rsidRPr="003C14C0">
              <w:rPr>
                <w:rFonts w:eastAsia="MS PMincho" w:cs="Arial"/>
                <w:noProof/>
                <w:lang w:val="vi-VN" w:eastAsia="ja-JP"/>
              </w:rPr>
              <w:drawing>
                <wp:inline distT="0" distB="0" distL="0" distR="0" wp14:anchorId="16F05E96" wp14:editId="1E6958D7">
                  <wp:extent cx="795343" cy="376240"/>
                  <wp:effectExtent l="0" t="0" r="5080" b="5080"/>
                  <wp:docPr id="1847028487" name="Picture 1847028487"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28487" name="Picture 1847028487" descr="A close-up of a sign&#10;&#10;Description automatically generated"/>
                          <pic:cNvPicPr/>
                        </pic:nvPicPr>
                        <pic:blipFill>
                          <a:blip r:embed="rId80"/>
                          <a:stretch>
                            <a:fillRect/>
                          </a:stretch>
                        </pic:blipFill>
                        <pic:spPr>
                          <a:xfrm>
                            <a:off x="0" y="0"/>
                            <a:ext cx="795343" cy="376240"/>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656FF7" w14:textId="77777777" w:rsidR="00C35337" w:rsidRDefault="00C35337">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850D5A" w14:textId="77777777" w:rsidR="00C35337" w:rsidRPr="000D7C48" w:rsidRDefault="00C35337">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5E1F7E" w14:textId="77777777" w:rsidR="00C35337" w:rsidRDefault="00C35337">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4EB10E4" w14:textId="77777777" w:rsidR="00C35337" w:rsidRPr="008F2D5E" w:rsidRDefault="00C35337">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8F3FF26" w14:textId="77777777" w:rsidR="00C35337" w:rsidRDefault="00C35337">
            <w:pPr>
              <w:pStyle w:val="BulletList1"/>
            </w:pPr>
            <w:r>
              <w:rPr>
                <w:lang w:val="vi-VN"/>
              </w:rPr>
              <w:t xml:space="preserve">Khi NSD click button “Chỉnh sửa”  hệ thông sẽ hiển thị màn hình chỉnh sửa </w:t>
            </w:r>
          </w:p>
        </w:tc>
      </w:tr>
      <w:tr w:rsidR="00C35337" w:rsidRPr="008F2D5E" w14:paraId="21A70E40" w14:textId="77777777" w:rsidTr="00C3533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1D80DF6" w14:textId="77777777" w:rsidR="00C35337" w:rsidRPr="008F2D5E" w:rsidRDefault="00C35337">
            <w:pPr>
              <w:spacing w:before="0"/>
              <w:rPr>
                <w:rFonts w:cs="Arial"/>
                <w:szCs w:val="20"/>
              </w:rPr>
            </w:pPr>
            <w:r>
              <w:rPr>
                <w:rFonts w:cs="Arial"/>
                <w:szCs w:val="20"/>
              </w:rPr>
              <w:t>2</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89C5190" w14:textId="77777777" w:rsidR="00C35337" w:rsidRPr="000D7C48" w:rsidRDefault="00C35337">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phòng ban</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FF1C7D3" w14:textId="68DA25CA" w:rsidR="00C35337" w:rsidRPr="008F2D5E" w:rsidRDefault="00C81603">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98B9A35" w14:textId="77777777" w:rsidR="00C35337" w:rsidRPr="008F2D5E" w:rsidRDefault="00C35337">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BA7B1B5" w14:textId="77777777" w:rsidR="00C35337" w:rsidRPr="00CE1790" w:rsidRDefault="00C35337">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59270C" w14:textId="77777777" w:rsidR="00C35337" w:rsidRPr="008F2D5E" w:rsidRDefault="00C35337">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63BDD56" w14:textId="77777777" w:rsidR="00C35337" w:rsidRPr="00FE1C60" w:rsidRDefault="00C35337">
            <w:pPr>
              <w:pStyle w:val="BulletList1"/>
            </w:pPr>
            <w:r>
              <w:t>Value</w:t>
            </w:r>
            <w:r>
              <w:rPr>
                <w:lang w:val="vi-VN"/>
              </w:rPr>
              <w:t>= [DepName] của “Department” sao cho [DepID] = [DepID] của bản ghi vừa chọn</w:t>
            </w:r>
          </w:p>
        </w:tc>
      </w:tr>
      <w:tr w:rsidR="00C35337" w:rsidRPr="008F2D5E" w14:paraId="13B5DED6" w14:textId="77777777" w:rsidTr="00C35337">
        <w:trPr>
          <w:trHeight w:val="898"/>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0DA7735" w14:textId="77777777" w:rsidR="00C35337" w:rsidRDefault="00C35337">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81BEA71" w14:textId="77777777" w:rsidR="00C35337" w:rsidRPr="000D7C48" w:rsidRDefault="00C35337">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viết tắt của phòng ban</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DE81C" w14:textId="582489E6" w:rsidR="00C35337" w:rsidRPr="00D13718" w:rsidRDefault="00C81603">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BE6C23" w14:textId="77777777" w:rsidR="00C35337" w:rsidRDefault="00C35337">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8475F1E" w14:textId="77777777" w:rsidR="00C35337" w:rsidRPr="00D13718" w:rsidRDefault="00C35337">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518EB05" w14:textId="77777777" w:rsidR="00C35337" w:rsidRPr="008F2D5E" w:rsidRDefault="00C35337">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7FD1907" w14:textId="77777777" w:rsidR="00C35337" w:rsidRDefault="00C35337" w:rsidP="00C35337">
            <w:pPr>
              <w:pStyle w:val="BulletList1"/>
            </w:pPr>
            <w:r>
              <w:t>Value</w:t>
            </w:r>
            <w:r>
              <w:rPr>
                <w:lang w:val="vi-VN"/>
              </w:rPr>
              <w:t>= [ShortName] của “Department” sao cho [DepID] = [DepID] của bản ghi vừa chọn</w:t>
            </w:r>
          </w:p>
        </w:tc>
      </w:tr>
      <w:tr w:rsidR="00C35337" w:rsidRPr="008F2D5E" w14:paraId="25D5D245" w14:textId="77777777" w:rsidTr="00C3533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332818C" w14:textId="77777777" w:rsidR="00C35337" w:rsidRDefault="00C35337">
            <w:pPr>
              <w:spacing w:before="0"/>
              <w:rPr>
                <w:rFonts w:cs="Arial"/>
                <w:szCs w:val="20"/>
              </w:rPr>
            </w:pPr>
            <w:r>
              <w:rPr>
                <w:rFonts w:cs="Arial"/>
                <w:szCs w:val="20"/>
              </w:rPr>
              <w:lastRenderedPageBreak/>
              <w:t>5</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3A0AE7B" w14:textId="77777777" w:rsidR="00C35337" w:rsidRPr="003C14C0" w:rsidRDefault="00C35337">
            <w:pPr>
              <w:rPr>
                <w:rFonts w:eastAsia="MS PMincho" w:cs="Arial"/>
                <w:lang w:val="vi-VN" w:eastAsia="ja-JP"/>
              </w:rPr>
            </w:pPr>
            <w:proofErr w:type="spellStart"/>
            <w:r>
              <w:rPr>
                <w:rFonts w:eastAsia="MS PMincho" w:cs="Arial"/>
                <w:lang w:val="en-US" w:eastAsia="ja-JP"/>
              </w:rPr>
              <w:t>Mô</w:t>
            </w:r>
            <w:proofErr w:type="spellEnd"/>
            <w:r>
              <w:rPr>
                <w:rFonts w:eastAsia="MS PMincho" w:cs="Arial"/>
                <w:lang w:val="vi-VN" w:eastAsia="ja-JP"/>
              </w:rPr>
              <w:t xml:space="preserve"> tả</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525743" w14:textId="666A0D18" w:rsidR="00C35337" w:rsidRPr="00D13718" w:rsidRDefault="00C81603">
            <w:pPr>
              <w:rPr>
                <w:rFonts w:eastAsia="MS PMincho" w:cs="Arial"/>
                <w:lang w:val="vi-VN" w:eastAsia="ja-JP"/>
              </w:rPr>
            </w:pPr>
            <w:r>
              <w:rPr>
                <w:rFonts w:eastAsia="MS PMincho" w:cs="Arial"/>
                <w:lang w:val="vi-VN" w:eastAsia="ja-JP"/>
              </w:rPr>
              <w:t>Text area</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EA701E" w14:textId="77777777" w:rsidR="00C35337" w:rsidRPr="00084EE3" w:rsidRDefault="00C35337">
            <w:pPr>
              <w:rPr>
                <w:rFonts w:eastAsia="MS PMincho" w:cs="Arial"/>
                <w:lang w:val="vi-VN"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DC1361" w14:textId="77777777" w:rsidR="00C35337" w:rsidRPr="00084EE3" w:rsidRDefault="00C35337">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8E039F7" w14:textId="77777777" w:rsidR="00C35337" w:rsidRPr="008F2D5E" w:rsidRDefault="00C35337">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D1CAEBE" w14:textId="77777777" w:rsidR="00C35337" w:rsidRPr="00C35337" w:rsidRDefault="00C35337">
            <w:pPr>
              <w:pStyle w:val="BulletList1"/>
            </w:pPr>
            <w:r w:rsidRPr="00C35337">
              <w:t>Value= [</w:t>
            </w:r>
            <w:r>
              <w:t>Description</w:t>
            </w:r>
            <w:r w:rsidRPr="00C35337">
              <w:t xml:space="preserve">] </w:t>
            </w:r>
            <w:proofErr w:type="spellStart"/>
            <w:r w:rsidRPr="00C35337">
              <w:t>của</w:t>
            </w:r>
            <w:proofErr w:type="spellEnd"/>
            <w:r w:rsidRPr="00C35337">
              <w:t xml:space="preserve"> “Department” </w:t>
            </w:r>
            <w:proofErr w:type="spellStart"/>
            <w:r w:rsidRPr="00C35337">
              <w:t>sao</w:t>
            </w:r>
            <w:proofErr w:type="spellEnd"/>
            <w:r w:rsidRPr="00C35337">
              <w:t xml:space="preserve"> </w:t>
            </w:r>
            <w:proofErr w:type="spellStart"/>
            <w:r w:rsidRPr="00C35337">
              <w:t>cho</w:t>
            </w:r>
            <w:proofErr w:type="spellEnd"/>
            <w:r w:rsidRPr="00C35337">
              <w:t xml:space="preserve"> [</w:t>
            </w:r>
            <w:proofErr w:type="spellStart"/>
            <w:r w:rsidRPr="00C35337">
              <w:t>DepID</w:t>
            </w:r>
            <w:proofErr w:type="spellEnd"/>
            <w:r w:rsidRPr="00C35337">
              <w:t>] = [</w:t>
            </w:r>
            <w:proofErr w:type="spellStart"/>
            <w:r w:rsidRPr="00C35337">
              <w:t>DepID</w:t>
            </w:r>
            <w:proofErr w:type="spellEnd"/>
            <w:r w:rsidRPr="00C35337">
              <w:t xml:space="preserve">] </w:t>
            </w:r>
            <w:proofErr w:type="spellStart"/>
            <w:r w:rsidRPr="00C35337">
              <w:t>của</w:t>
            </w:r>
            <w:proofErr w:type="spellEnd"/>
            <w:r w:rsidRPr="00C35337">
              <w:t xml:space="preserve"> </w:t>
            </w:r>
            <w:proofErr w:type="spellStart"/>
            <w:r w:rsidRPr="00C35337">
              <w:t>bản</w:t>
            </w:r>
            <w:proofErr w:type="spellEnd"/>
            <w:r w:rsidRPr="00C35337">
              <w:t xml:space="preserve"> </w:t>
            </w:r>
            <w:proofErr w:type="spellStart"/>
            <w:r w:rsidRPr="00C35337">
              <w:t>ghi</w:t>
            </w:r>
            <w:proofErr w:type="spellEnd"/>
            <w:r w:rsidRPr="00C35337">
              <w:t xml:space="preserve"> </w:t>
            </w:r>
            <w:proofErr w:type="spellStart"/>
            <w:r w:rsidRPr="00C35337">
              <w:t>vừa</w:t>
            </w:r>
            <w:proofErr w:type="spellEnd"/>
            <w:r w:rsidRPr="00C35337">
              <w:t xml:space="preserve"> </w:t>
            </w:r>
            <w:proofErr w:type="spellStart"/>
            <w:r w:rsidRPr="00C35337">
              <w:t>chọn</w:t>
            </w:r>
            <w:proofErr w:type="spellEnd"/>
            <w:r w:rsidRPr="00C35337">
              <w:t xml:space="preserve"> </w:t>
            </w:r>
          </w:p>
          <w:p w14:paraId="60688C28" w14:textId="77777777" w:rsidR="00C35337" w:rsidRPr="00D572B8" w:rsidRDefault="00C35337">
            <w:pPr>
              <w:pStyle w:val="BulletList1"/>
              <w:numPr>
                <w:ilvl w:val="0"/>
                <w:numId w:val="0"/>
              </w:numPr>
              <w:ind w:left="360"/>
              <w:rPr>
                <w:lang w:val="vi-VN"/>
              </w:rPr>
            </w:pPr>
          </w:p>
        </w:tc>
      </w:tr>
      <w:tr w:rsidR="00C35337" w:rsidRPr="008F2D5E" w14:paraId="5E675EA2" w14:textId="77777777" w:rsidTr="00C3533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5CE94F3" w14:textId="56391DA4" w:rsidR="00C35337" w:rsidRDefault="00C35337" w:rsidP="00C35337">
            <w:pPr>
              <w:spacing w:before="0"/>
              <w:rPr>
                <w:rFonts w:cs="Arial"/>
                <w:szCs w:val="20"/>
              </w:rPr>
            </w:pPr>
            <w:r>
              <w:rPr>
                <w:rFonts w:cs="Arial"/>
                <w:szCs w:val="20"/>
              </w:rPr>
              <w:t>6</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134FE26" w14:textId="6832F464" w:rsidR="00C35337" w:rsidRDefault="00C35337" w:rsidP="00C35337">
            <w:pPr>
              <w:rPr>
                <w:rFonts w:eastAsia="MS PMincho" w:cs="Arial"/>
                <w:lang w:val="en-US" w:eastAsia="ja-JP"/>
              </w:rPr>
            </w:pPr>
            <w:r w:rsidRPr="000E1B06">
              <w:rPr>
                <w:rFonts w:eastAsia="MS PMincho" w:cs="Arial"/>
                <w:noProof/>
                <w:lang w:val="vi-VN" w:eastAsia="ja-JP"/>
              </w:rPr>
              <w:drawing>
                <wp:inline distT="0" distB="0" distL="0" distR="0" wp14:anchorId="05D69C0A" wp14:editId="152CDAD7">
                  <wp:extent cx="214314" cy="285752"/>
                  <wp:effectExtent l="0" t="0" r="0" b="0"/>
                  <wp:docPr id="767169127" name="Picture 767169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22755" name=""/>
                          <pic:cNvPicPr/>
                        </pic:nvPicPr>
                        <pic:blipFill>
                          <a:blip r:embed="rId74"/>
                          <a:stretch>
                            <a:fillRect/>
                          </a:stretch>
                        </pic:blipFill>
                        <pic:spPr>
                          <a:xfrm>
                            <a:off x="0" y="0"/>
                            <a:ext cx="214314" cy="285752"/>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06E9C4" w14:textId="74D42E36" w:rsidR="00C35337" w:rsidRDefault="00C35337" w:rsidP="00C35337">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9430EF9" w14:textId="0AFDD218" w:rsidR="00C35337" w:rsidRDefault="00C35337" w:rsidP="00C35337">
            <w:pPr>
              <w:rPr>
                <w:rFonts w:eastAsia="MS PMincho" w:cs="Arial"/>
                <w:lang w:val="en-US"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CA22938" w14:textId="46719B97" w:rsidR="00C35337" w:rsidRDefault="00C35337" w:rsidP="00C35337">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4141D1D" w14:textId="77777777" w:rsidR="00C35337" w:rsidRPr="008F2D5E" w:rsidRDefault="00C35337" w:rsidP="00C35337">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2ADBE3A" w14:textId="0F6AC487" w:rsidR="00C35337" w:rsidRPr="00C35337" w:rsidRDefault="00C35337" w:rsidP="00C35337">
            <w:pPr>
              <w:pStyle w:val="BulletList1"/>
            </w:pPr>
            <w:r>
              <w:t>Khi</w:t>
            </w:r>
            <w:r>
              <w:rPr>
                <w:lang w:val="vi-VN"/>
              </w:rPr>
              <w:t xml:space="preserve"> người dùng click vào button hệ thống sẽ đóng trang hiện tại lại và quay lại màn hình danh sách</w:t>
            </w:r>
          </w:p>
        </w:tc>
      </w:tr>
      <w:tr w:rsidR="00C35337" w:rsidRPr="008F2D5E" w14:paraId="428D31F2" w14:textId="77777777" w:rsidTr="00C3533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639DD52" w14:textId="239C7F57" w:rsidR="00C35337" w:rsidRDefault="00C35337" w:rsidP="00C35337">
            <w:pPr>
              <w:spacing w:before="0"/>
              <w:rPr>
                <w:rFonts w:cs="Arial"/>
                <w:szCs w:val="20"/>
              </w:rPr>
            </w:pPr>
            <w:r>
              <w:rPr>
                <w:rFonts w:cs="Arial"/>
                <w:szCs w:val="20"/>
              </w:rPr>
              <w:t>7</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EC63CA" w14:textId="27F9E4E1" w:rsidR="00C35337" w:rsidRPr="000E1B06" w:rsidRDefault="00612B76" w:rsidP="00C35337">
            <w:pPr>
              <w:rPr>
                <w:rFonts w:eastAsia="MS PMincho" w:cs="Arial"/>
                <w:noProof/>
                <w:lang w:val="vi-VN" w:eastAsia="ja-JP"/>
              </w:rPr>
            </w:pPr>
            <w:r>
              <w:rPr>
                <w:rFonts w:eastAsia="MS PMincho" w:cs="Arial"/>
                <w:noProof/>
                <w:lang w:val="vi-VN" w:eastAsia="ja-JP"/>
              </w:rPr>
              <w:t>Hủy bỏ</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BCFD6B" w14:textId="099F2B56" w:rsidR="00C35337" w:rsidRDefault="00612B76" w:rsidP="00C35337">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52E530" w14:textId="188431E7" w:rsidR="00C35337" w:rsidRPr="00612B76" w:rsidRDefault="00612B76" w:rsidP="00C35337">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2F2AE5" w14:textId="59722052" w:rsidR="00C35337" w:rsidRDefault="00612B76" w:rsidP="00C35337">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8D5F78" w14:textId="77777777" w:rsidR="00C35337" w:rsidRPr="008F2D5E" w:rsidRDefault="00C35337" w:rsidP="00C35337">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19454FC" w14:textId="02DD7152" w:rsidR="00C35337" w:rsidRDefault="00612B76" w:rsidP="00C35337">
            <w:pPr>
              <w:pStyle w:val="BulletList1"/>
            </w:pPr>
            <w:r>
              <w:t>Khi</w:t>
            </w:r>
            <w:r>
              <w:rPr>
                <w:lang w:val="vi-VN"/>
              </w:rPr>
              <w:t xml:space="preserve"> người dùng click vào button hệ thống sẽ đóng trang hiện tại lại và quay lại màn hình danh sách</w:t>
            </w:r>
          </w:p>
        </w:tc>
      </w:tr>
      <w:tr w:rsidR="00C35337" w:rsidRPr="008F2D5E" w14:paraId="45BBB9ED" w14:textId="77777777" w:rsidTr="00C3533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D9B6CBE" w14:textId="4973B965" w:rsidR="00C35337" w:rsidRDefault="00612B76" w:rsidP="00C35337">
            <w:pPr>
              <w:spacing w:before="0"/>
              <w:rPr>
                <w:rFonts w:cs="Arial"/>
                <w:szCs w:val="20"/>
              </w:rPr>
            </w:pPr>
            <w:r>
              <w:rPr>
                <w:rFonts w:cs="Arial"/>
                <w:szCs w:val="20"/>
              </w:rPr>
              <w:t>8</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A7C2DD" w14:textId="09A12A7E" w:rsidR="00C35337" w:rsidRPr="000E1B06" w:rsidRDefault="00612B76" w:rsidP="00C35337">
            <w:pPr>
              <w:rPr>
                <w:rFonts w:eastAsia="MS PMincho" w:cs="Arial"/>
                <w:noProof/>
                <w:lang w:val="vi-VN" w:eastAsia="ja-JP"/>
              </w:rPr>
            </w:pPr>
            <w:r>
              <w:rPr>
                <w:rFonts w:eastAsia="MS PMincho" w:cs="Arial"/>
                <w:noProof/>
                <w:lang w:val="vi-VN" w:eastAsia="ja-JP"/>
              </w:rPr>
              <w:t>Lưu</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EB6C48" w14:textId="32DC559A" w:rsidR="00C35337" w:rsidRDefault="00612B76" w:rsidP="00C35337">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6A5D163" w14:textId="60659A41" w:rsidR="00C35337" w:rsidRPr="00612B76" w:rsidRDefault="00612B76" w:rsidP="00C35337">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5E8487" w14:textId="6E7DDAE8" w:rsidR="00C35337" w:rsidRDefault="00612B76" w:rsidP="00C35337">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0F0669" w14:textId="77777777" w:rsidR="00C35337" w:rsidRPr="008F2D5E" w:rsidRDefault="00C35337" w:rsidP="00C35337">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E75BC0B" w14:textId="54831185" w:rsidR="00C35337" w:rsidRDefault="00612B76" w:rsidP="00C35337">
            <w:pPr>
              <w:pStyle w:val="BulletList1"/>
            </w:pPr>
            <w:r>
              <w:t>Refer</w:t>
            </w:r>
            <w:r>
              <w:rPr>
                <w:lang w:val="vi-VN"/>
              </w:rPr>
              <w:t xml:space="preserve"> to </w:t>
            </w:r>
            <w:r>
              <w:rPr>
                <w:lang w:val="vi-VN"/>
              </w:rPr>
              <w:fldChar w:fldCharType="begin"/>
            </w:r>
            <w:r>
              <w:rPr>
                <w:lang w:val="vi-VN"/>
              </w:rPr>
              <w:instrText xml:space="preserve"> REF _Ref155171429 \h </w:instrText>
            </w:r>
            <w:r>
              <w:rPr>
                <w:lang w:val="vi-VN"/>
              </w:rPr>
            </w:r>
            <w:r>
              <w:rPr>
                <w:lang w:val="vi-VN"/>
              </w:rPr>
              <w:fldChar w:fldCharType="separate"/>
            </w:r>
            <w:r w:rsidR="005E1475">
              <w:t>UC9</w:t>
            </w:r>
            <w:r w:rsidR="005E1475">
              <w:rPr>
                <w:lang w:val="vi-VN"/>
              </w:rPr>
              <w:t xml:space="preserve">: </w:t>
            </w:r>
            <w:proofErr w:type="spellStart"/>
            <w:r w:rsidR="005E1475">
              <w:t>Chỉnh</w:t>
            </w:r>
            <w:proofErr w:type="spellEnd"/>
            <w:r w:rsidR="005E1475">
              <w:t xml:space="preserve"> </w:t>
            </w:r>
            <w:proofErr w:type="spellStart"/>
            <w:r w:rsidR="005E1475">
              <w:t>sửa</w:t>
            </w:r>
            <w:proofErr w:type="spellEnd"/>
            <w:r w:rsidR="005E1475">
              <w:t xml:space="preserve"> </w:t>
            </w:r>
            <w:proofErr w:type="spellStart"/>
            <w:r w:rsidR="005E1475">
              <w:t>phòng</w:t>
            </w:r>
            <w:proofErr w:type="spellEnd"/>
            <w:r w:rsidR="005E1475">
              <w:t xml:space="preserve"> ban</w:t>
            </w:r>
            <w:r>
              <w:rPr>
                <w:lang w:val="vi-VN"/>
              </w:rPr>
              <w:fldChar w:fldCharType="end"/>
            </w:r>
          </w:p>
        </w:tc>
      </w:tr>
    </w:tbl>
    <w:p w14:paraId="0A2017B2" w14:textId="63B7A250" w:rsidR="00D572B8" w:rsidRDefault="001A2D48" w:rsidP="001A2D48">
      <w:pPr>
        <w:pStyle w:val="Heading2"/>
      </w:pPr>
      <w:r>
        <w:t xml:space="preserve">Quản </w:t>
      </w:r>
      <w:proofErr w:type="spellStart"/>
      <w:r>
        <w:t>lý</w:t>
      </w:r>
      <w:proofErr w:type="spellEnd"/>
      <w:r>
        <w:t xml:space="preserve"> </w:t>
      </w:r>
      <w:proofErr w:type="spellStart"/>
      <w:r>
        <w:t>chức</w:t>
      </w:r>
      <w:proofErr w:type="spellEnd"/>
      <w:r>
        <w:t xml:space="preserve"> </w:t>
      </w:r>
      <w:proofErr w:type="spellStart"/>
      <w:r>
        <w:t>vụ</w:t>
      </w:r>
      <w:proofErr w:type="spellEnd"/>
    </w:p>
    <w:p w14:paraId="03E21825" w14:textId="52700B71" w:rsidR="001A2D48" w:rsidRDefault="001A2D48" w:rsidP="001A2D48">
      <w:pPr>
        <w:pStyle w:val="Heading3"/>
      </w:pPr>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chức</w:t>
      </w:r>
      <w:proofErr w:type="spellEnd"/>
      <w:r>
        <w:t xml:space="preserve"> </w:t>
      </w:r>
      <w:proofErr w:type="spellStart"/>
      <w:r>
        <w:t>vụ</w:t>
      </w:r>
      <w:proofErr w:type="spellEnd"/>
    </w:p>
    <w:p w14:paraId="3E606CF1" w14:textId="41588F12" w:rsidR="001A2D48" w:rsidRDefault="001A2D48" w:rsidP="001A2D48">
      <w:pPr>
        <w:rPr>
          <w:lang w:val="en-US" w:eastAsia="en-US"/>
        </w:rPr>
      </w:pPr>
      <w:r w:rsidRPr="001A2D48">
        <w:rPr>
          <w:noProof/>
          <w:lang w:val="en-US" w:eastAsia="en-US"/>
        </w:rPr>
        <w:drawing>
          <wp:inline distT="0" distB="0" distL="0" distR="0" wp14:anchorId="7D7575EF" wp14:editId="1E3A4E35">
            <wp:extent cx="5772192" cy="4148168"/>
            <wp:effectExtent l="0" t="0" r="0" b="5080"/>
            <wp:docPr id="4302405" name="Picture 43024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05" name="Picture 1" descr="A screenshot of a computer&#10;&#10;Description automatically generated"/>
                    <pic:cNvPicPr/>
                  </pic:nvPicPr>
                  <pic:blipFill>
                    <a:blip r:embed="rId82"/>
                    <a:stretch>
                      <a:fillRect/>
                    </a:stretch>
                  </pic:blipFill>
                  <pic:spPr>
                    <a:xfrm>
                      <a:off x="0" y="0"/>
                      <a:ext cx="5772192" cy="4148168"/>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514"/>
        <w:gridCol w:w="7816"/>
      </w:tblGrid>
      <w:tr w:rsidR="001E7E63" w:rsidRPr="00B62375" w14:paraId="69169F0A" w14:textId="77777777">
        <w:trPr>
          <w:trHeight w:val="253"/>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40A442BB" w14:textId="77777777" w:rsidR="001E7E63" w:rsidRPr="00B62375" w:rsidRDefault="001E7E63">
            <w:pPr>
              <w:spacing w:line="240" w:lineRule="auto"/>
              <w:jc w:val="both"/>
              <w:rPr>
                <w:rFonts w:ascii="Times New Roman" w:hAnsi="Times New Roman"/>
                <w:sz w:val="24"/>
                <w:lang w:val="en-US" w:eastAsia="en-US"/>
              </w:rPr>
            </w:pPr>
            <w:r w:rsidRPr="00B62375">
              <w:rPr>
                <w:rFonts w:cs="Arial"/>
                <w:b/>
                <w:bCs/>
                <w:color w:val="000000"/>
                <w:szCs w:val="20"/>
                <w:lang w:val="en-US" w:eastAsia="en-US"/>
              </w:rPr>
              <w:t>Data Source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8A0C577" w14:textId="77777777" w:rsidR="001E7E63" w:rsidRPr="00B62375" w:rsidRDefault="001E7E63">
            <w:pPr>
              <w:spacing w:line="240" w:lineRule="auto"/>
              <w:jc w:val="both"/>
              <w:rPr>
                <w:rFonts w:ascii="Times New Roman" w:hAnsi="Times New Roman"/>
                <w:sz w:val="24"/>
                <w:lang w:val="en-US" w:eastAsia="en-US"/>
              </w:rPr>
            </w:pPr>
            <w:r w:rsidRPr="00B62375">
              <w:rPr>
                <w:rFonts w:cs="Arial"/>
                <w:i/>
                <w:iCs/>
                <w:color w:val="000000"/>
                <w:szCs w:val="20"/>
                <w:lang w:val="en-US" w:eastAsia="en-US"/>
              </w:rPr>
              <w:t>&lt;Describe getting data from which objects with which conditions when user opens this screen by default&gt;</w:t>
            </w:r>
          </w:p>
          <w:p w14:paraId="4AC455A6" w14:textId="7DC92390" w:rsidR="001E7E63" w:rsidRPr="00B62375" w:rsidRDefault="001E7E63">
            <w:pPr>
              <w:spacing w:line="240" w:lineRule="auto"/>
              <w:jc w:val="both"/>
              <w:rPr>
                <w:rFonts w:ascii="Times New Roman" w:hAnsi="Times New Roman"/>
                <w:sz w:val="24"/>
                <w:lang w:val="vi-VN" w:eastAsia="en-US"/>
              </w:rPr>
            </w:pPr>
            <w:proofErr w:type="spellStart"/>
            <w:r>
              <w:rPr>
                <w:lang w:val="en-US" w:eastAsia="en-US"/>
              </w:rPr>
              <w:t>Truy</w:t>
            </w:r>
            <w:proofErr w:type="spellEnd"/>
            <w:r>
              <w:rPr>
                <w:lang w:val="vi-VN" w:eastAsia="en-US"/>
              </w:rPr>
              <w:t xml:space="preserve"> xuất tất cả các bản ghi “</w:t>
            </w:r>
            <w:proofErr w:type="spellStart"/>
            <w:r>
              <w:rPr>
                <w:lang w:val="vi-VN" w:eastAsia="en-US"/>
              </w:rPr>
              <w:t>Job</w:t>
            </w:r>
            <w:proofErr w:type="spellEnd"/>
            <w:r>
              <w:rPr>
                <w:lang w:val="vi-VN" w:eastAsia="en-US"/>
              </w:rPr>
              <w:t>” của “</w:t>
            </w:r>
            <w:proofErr w:type="spellStart"/>
            <w:r>
              <w:rPr>
                <w:lang w:val="vi-VN" w:eastAsia="en-US"/>
              </w:rPr>
              <w:t>Job</w:t>
            </w:r>
            <w:proofErr w:type="spellEnd"/>
            <w:r>
              <w:rPr>
                <w:lang w:val="vi-VN" w:eastAsia="en-US"/>
              </w:rPr>
              <w:t xml:space="preserve">” trong </w:t>
            </w:r>
            <w:proofErr w:type="spellStart"/>
            <w:r>
              <w:rPr>
                <w:lang w:val="vi-VN" w:eastAsia="en-US"/>
              </w:rPr>
              <w:t>csdl</w:t>
            </w:r>
            <w:proofErr w:type="spellEnd"/>
          </w:p>
        </w:tc>
      </w:tr>
      <w:tr w:rsidR="001E7E63" w:rsidRPr="00B62375" w14:paraId="4C009A18" w14:textId="77777777">
        <w:trPr>
          <w:trHeight w:val="253"/>
        </w:trPr>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23E02564" w14:textId="77777777" w:rsidR="001E7E63" w:rsidRPr="00B62375" w:rsidRDefault="001E7E63">
            <w:pPr>
              <w:spacing w:line="240" w:lineRule="auto"/>
              <w:jc w:val="both"/>
              <w:rPr>
                <w:rFonts w:ascii="Times New Roman" w:hAnsi="Times New Roman"/>
                <w:sz w:val="24"/>
                <w:lang w:val="en-US" w:eastAsia="en-US"/>
              </w:rPr>
            </w:pPr>
            <w:r w:rsidRPr="00B62375">
              <w:rPr>
                <w:rFonts w:cs="Arial"/>
                <w:b/>
                <w:bCs/>
                <w:color w:val="000000"/>
                <w:szCs w:val="20"/>
                <w:lang w:val="en-US" w:eastAsia="en-US"/>
              </w:rPr>
              <w:lastRenderedPageBreak/>
              <w:t>Default Sorting</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6907303D" w14:textId="77777777" w:rsidR="001E7E63" w:rsidRPr="00B62375" w:rsidRDefault="001E7E63">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53D275DE" w14:textId="237B91FF" w:rsidR="001E7E63" w:rsidRPr="00B62375" w:rsidRDefault="001E7E63">
            <w:pPr>
              <w:spacing w:line="240" w:lineRule="auto"/>
              <w:jc w:val="both"/>
              <w:rPr>
                <w:rFonts w:ascii="Times New Roman" w:hAnsi="Times New Roman"/>
                <w:sz w:val="24"/>
                <w:lang w:val="en-US" w:eastAsia="en-US"/>
              </w:rPr>
            </w:pPr>
            <w:r w:rsidRPr="00B62375">
              <w:rPr>
                <w:rFonts w:cs="Arial"/>
                <w:color w:val="000000"/>
                <w:szCs w:val="20"/>
                <w:lang w:val="en-US" w:eastAsia="en-US"/>
              </w:rPr>
              <w:t>Sorted by [</w:t>
            </w:r>
            <w:proofErr w:type="spellStart"/>
            <w:r w:rsidR="001977DD">
              <w:rPr>
                <w:rFonts w:cs="Arial"/>
                <w:color w:val="000000"/>
                <w:szCs w:val="20"/>
                <w:lang w:val="en-US" w:eastAsia="en-US"/>
              </w:rPr>
              <w:t>Job</w:t>
            </w:r>
            <w:r w:rsidRPr="00B62375">
              <w:rPr>
                <w:rFonts w:cs="Arial"/>
                <w:color w:val="000000"/>
                <w:szCs w:val="20"/>
                <w:lang w:val="en-US" w:eastAsia="en-US"/>
              </w:rPr>
              <w:t>ID</w:t>
            </w:r>
            <w:proofErr w:type="spellEnd"/>
            <w:r w:rsidRPr="00B62375">
              <w:rPr>
                <w:rFonts w:cs="Arial"/>
                <w:color w:val="000000"/>
                <w:szCs w:val="20"/>
                <w:lang w:val="en-US" w:eastAsia="en-US"/>
              </w:rPr>
              <w:t xml:space="preserve">] </w:t>
            </w:r>
            <w:proofErr w:type="spellStart"/>
            <w:r>
              <w:rPr>
                <w:rFonts w:cs="Arial"/>
                <w:color w:val="000000"/>
                <w:szCs w:val="20"/>
                <w:lang w:val="en-US" w:eastAsia="en-US"/>
              </w:rPr>
              <w:t>tăng</w:t>
            </w:r>
            <w:proofErr w:type="spellEnd"/>
            <w:r>
              <w:rPr>
                <w:rFonts w:cs="Arial"/>
                <w:color w:val="000000"/>
                <w:szCs w:val="20"/>
                <w:lang w:val="vi-VN" w:eastAsia="en-US"/>
              </w:rPr>
              <w:t xml:space="preserve"> dần</w:t>
            </w:r>
            <w:r w:rsidRPr="00B62375">
              <w:rPr>
                <w:rFonts w:cs="Arial"/>
                <w:color w:val="000000"/>
                <w:szCs w:val="20"/>
                <w:lang w:val="en-US" w:eastAsia="en-US"/>
              </w:rPr>
              <w:t>.</w:t>
            </w:r>
          </w:p>
        </w:tc>
      </w:tr>
    </w:tbl>
    <w:p w14:paraId="0B4DBEFA" w14:textId="77777777" w:rsidR="001E7E63" w:rsidRDefault="001E7E63" w:rsidP="001A2D48">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76"/>
        <w:gridCol w:w="1573"/>
        <w:gridCol w:w="1422"/>
        <w:gridCol w:w="994"/>
        <w:gridCol w:w="1228"/>
        <w:gridCol w:w="894"/>
        <w:gridCol w:w="2843"/>
      </w:tblGrid>
      <w:tr w:rsidR="001A6E64" w:rsidRPr="008F2D5E" w14:paraId="147A3F9E" w14:textId="77777777">
        <w:trPr>
          <w:trHeight w:val="764"/>
        </w:trPr>
        <w:tc>
          <w:tcPr>
            <w:tcW w:w="215" w:type="pct"/>
            <w:tcBorders>
              <w:top w:val="single" w:sz="12" w:space="0" w:color="BFBFBF"/>
              <w:left w:val="single" w:sz="12" w:space="0" w:color="BFBFBF"/>
              <w:bottom w:val="single" w:sz="8" w:space="0" w:color="BFBFBF"/>
              <w:right w:val="single" w:sz="8" w:space="0" w:color="BFBFBF"/>
            </w:tcBorders>
            <w:shd w:val="clear" w:color="auto" w:fill="D9D9D9" w:themeFill="background1" w:themeFillShade="D9"/>
            <w:hideMark/>
          </w:tcPr>
          <w:p w14:paraId="46904E5D" w14:textId="77777777" w:rsidR="001A6E64" w:rsidRPr="00743D86" w:rsidRDefault="001A6E64">
            <w:pPr>
              <w:rPr>
                <w:rFonts w:cs="Arial"/>
                <w:b/>
                <w:bCs/>
                <w:szCs w:val="20"/>
                <w:lang w:val="en-US" w:eastAsia="en-US"/>
              </w:rPr>
            </w:pPr>
            <w:r>
              <w:rPr>
                <w:rFonts w:cs="Arial"/>
                <w:b/>
                <w:bCs/>
                <w:szCs w:val="20"/>
                <w:lang w:val="en-US" w:eastAsia="en-US"/>
              </w:rPr>
              <w:t>#</w:t>
            </w:r>
          </w:p>
        </w:tc>
        <w:tc>
          <w:tcPr>
            <w:tcW w:w="79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91B2F83" w14:textId="77777777" w:rsidR="001A6E64" w:rsidRPr="008F2D5E" w:rsidRDefault="001A6E64">
            <w:pPr>
              <w:rPr>
                <w:rFonts w:cs="Arial"/>
                <w:b/>
                <w:szCs w:val="20"/>
                <w:lang w:eastAsia="en-US"/>
              </w:rPr>
            </w:pPr>
            <w:r>
              <w:rPr>
                <w:rFonts w:cs="Arial"/>
                <w:b/>
                <w:szCs w:val="20"/>
                <w:lang w:eastAsia="en-US"/>
              </w:rPr>
              <w:t>Component</w:t>
            </w:r>
          </w:p>
        </w:tc>
        <w:tc>
          <w:tcPr>
            <w:tcW w:w="77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2FA7362" w14:textId="77777777" w:rsidR="001A6E64" w:rsidRPr="008F2D5E" w:rsidRDefault="001A6E64">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D293252" w14:textId="77777777" w:rsidR="001A6E64" w:rsidRPr="00743D86" w:rsidRDefault="001A6E64">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07C44B7" w14:textId="77777777" w:rsidR="001A6E64" w:rsidRPr="008F2D5E" w:rsidRDefault="001A6E64">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A64DA8C" w14:textId="77777777" w:rsidR="001A6E64" w:rsidRPr="00743D86" w:rsidRDefault="001A6E64">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4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6A21244B" w14:textId="77777777" w:rsidR="001A6E64" w:rsidRPr="008F2D5E" w:rsidRDefault="001A6E64">
            <w:pPr>
              <w:ind w:right="-1110"/>
              <w:rPr>
                <w:rFonts w:cs="Arial"/>
                <w:b/>
                <w:bCs/>
                <w:szCs w:val="20"/>
                <w:lang w:eastAsia="en-US"/>
              </w:rPr>
            </w:pPr>
            <w:r w:rsidRPr="008F2D5E">
              <w:rPr>
                <w:rFonts w:cs="Arial"/>
                <w:b/>
                <w:szCs w:val="20"/>
                <w:lang w:eastAsia="en-US"/>
              </w:rPr>
              <w:t>Description</w:t>
            </w:r>
          </w:p>
        </w:tc>
      </w:tr>
      <w:tr w:rsidR="001A6E64" w:rsidRPr="008F2D5E" w14:paraId="1B4E61DE"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0E7593B" w14:textId="77777777" w:rsidR="001A6E64" w:rsidRDefault="001A6E64">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656F531" w14:textId="21DC06EE" w:rsidR="001A6E64" w:rsidRPr="0022531F" w:rsidRDefault="00562544">
            <w:pPr>
              <w:rPr>
                <w:rFonts w:eastAsia="MS PMincho" w:cs="Arial"/>
                <w:lang w:val="vi-VN" w:eastAsia="ja-JP"/>
              </w:rPr>
            </w:pPr>
            <w:r w:rsidRPr="00562544">
              <w:rPr>
                <w:rFonts w:eastAsia="MS PMincho" w:cs="Arial"/>
                <w:noProof/>
                <w:lang w:val="vi-VN" w:eastAsia="ja-JP"/>
              </w:rPr>
              <w:drawing>
                <wp:inline distT="0" distB="0" distL="0" distR="0" wp14:anchorId="11028F2A" wp14:editId="2A3AEDCD">
                  <wp:extent cx="862019" cy="285752"/>
                  <wp:effectExtent l="0" t="0" r="0" b="0"/>
                  <wp:docPr id="1784884109" name="Picture 178488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4109" name=""/>
                          <pic:cNvPicPr/>
                        </pic:nvPicPr>
                        <pic:blipFill>
                          <a:blip r:embed="rId83"/>
                          <a:stretch>
                            <a:fillRect/>
                          </a:stretch>
                        </pic:blipFill>
                        <pic:spPr>
                          <a:xfrm>
                            <a:off x="0" y="0"/>
                            <a:ext cx="862019" cy="285752"/>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091A97" w14:textId="77777777" w:rsidR="001A6E64" w:rsidRDefault="001A6E64">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54DD8C4" w14:textId="77777777" w:rsidR="001A6E64" w:rsidRPr="000D7C48" w:rsidRDefault="001A6E64">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6819CBC" w14:textId="77777777" w:rsidR="001A6E64" w:rsidRDefault="001A6E6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566C7B8" w14:textId="77777777" w:rsidR="001A6E64" w:rsidRPr="008F2D5E" w:rsidRDefault="001A6E64">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3089525" w14:textId="51DE63CE" w:rsidR="001A6E64" w:rsidRDefault="00562544">
            <w:pPr>
              <w:pStyle w:val="BulletList1"/>
            </w:pPr>
            <w:r>
              <w:rPr>
                <w:lang w:val="vi-VN"/>
              </w:rPr>
              <w:fldChar w:fldCharType="begin"/>
            </w:r>
            <w:r>
              <w:instrText xml:space="preserve"> REF _Ref155614887 \h </w:instrText>
            </w:r>
            <w:r>
              <w:rPr>
                <w:lang w:val="vi-VN"/>
              </w:rPr>
            </w:r>
            <w:r>
              <w:rPr>
                <w:lang w:val="vi-VN"/>
              </w:rPr>
              <w:fldChar w:fldCharType="separate"/>
            </w:r>
            <w:proofErr w:type="spellStart"/>
            <w:r>
              <w:t>Tạo</w:t>
            </w:r>
            <w:proofErr w:type="spellEnd"/>
            <w:r>
              <w:t xml:space="preserve"> </w:t>
            </w:r>
            <w:proofErr w:type="spellStart"/>
            <w:r>
              <w:t>mới</w:t>
            </w:r>
            <w:proofErr w:type="spellEnd"/>
            <w:r>
              <w:t xml:space="preserve"> </w:t>
            </w:r>
            <w:proofErr w:type="spellStart"/>
            <w:r>
              <w:t>chức</w:t>
            </w:r>
            <w:proofErr w:type="spellEnd"/>
            <w:r>
              <w:t xml:space="preserve"> </w:t>
            </w:r>
            <w:proofErr w:type="spellStart"/>
            <w:r>
              <w:t>vụ</w:t>
            </w:r>
            <w:proofErr w:type="spellEnd"/>
            <w:r>
              <w:rPr>
                <w:lang w:val="vi-VN"/>
              </w:rPr>
              <w:fldChar w:fldCharType="end"/>
            </w:r>
          </w:p>
        </w:tc>
      </w:tr>
      <w:tr w:rsidR="001A6E64" w:rsidRPr="008F2D5E" w14:paraId="4E186135"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90D48AF" w14:textId="77777777" w:rsidR="001A6E64" w:rsidRPr="008F2D5E" w:rsidRDefault="001A6E64">
            <w:pPr>
              <w:spacing w:before="0"/>
              <w:rPr>
                <w:rFonts w:cs="Arial"/>
                <w:szCs w:val="20"/>
              </w:rPr>
            </w:pPr>
            <w:r>
              <w:rPr>
                <w:rFonts w:cs="Arial"/>
                <w:szCs w:val="20"/>
              </w:rPr>
              <w:t>2</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AA1C8A" w14:textId="79DF6D96" w:rsidR="001A6E64" w:rsidRPr="000D7C48" w:rsidRDefault="00303E89">
            <w:pPr>
              <w:rPr>
                <w:rFonts w:eastAsia="MS PMincho" w:cs="Arial"/>
                <w:lang w:val="vi-VN" w:eastAsia="ja-JP"/>
              </w:rPr>
            </w:pPr>
            <w:r w:rsidRPr="00303E89">
              <w:rPr>
                <w:rFonts w:eastAsia="MS PMincho" w:cs="Arial"/>
                <w:noProof/>
                <w:lang w:val="en-US" w:eastAsia="ja-JP"/>
              </w:rPr>
              <w:drawing>
                <wp:inline distT="0" distB="0" distL="0" distR="0" wp14:anchorId="0B7C010A" wp14:editId="2F40A5B0">
                  <wp:extent cx="347665" cy="366715"/>
                  <wp:effectExtent l="0" t="0" r="0" b="0"/>
                  <wp:docPr id="2005930731" name="Picture 200593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30731" name=""/>
                          <pic:cNvPicPr/>
                        </pic:nvPicPr>
                        <pic:blipFill>
                          <a:blip r:embed="rId84"/>
                          <a:stretch>
                            <a:fillRect/>
                          </a:stretch>
                        </pic:blipFill>
                        <pic:spPr>
                          <a:xfrm>
                            <a:off x="0" y="0"/>
                            <a:ext cx="347665" cy="366715"/>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15D877" w14:textId="5A9AA7D9" w:rsidR="001A6E64" w:rsidRPr="008F2D5E" w:rsidRDefault="00303E89">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1E0A4D" w14:textId="2485BBAD" w:rsidR="001A6E64" w:rsidRPr="00911212" w:rsidRDefault="00911212">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7DE0DF" w14:textId="77777777" w:rsidR="001A6E64" w:rsidRPr="00CE1790" w:rsidRDefault="001A6E6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28C4FE" w14:textId="77777777" w:rsidR="001A6E64" w:rsidRPr="008F2D5E" w:rsidRDefault="001A6E64">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91A3964" w14:textId="2E230CFB" w:rsidR="001A6E64" w:rsidRPr="00FE1C60" w:rsidRDefault="00303E89">
            <w:pPr>
              <w:pStyle w:val="BulletList1"/>
            </w:pPr>
            <w:r>
              <w:t>Refresh</w:t>
            </w:r>
            <w:r>
              <w:rPr>
                <w:lang w:val="vi-VN"/>
              </w:rPr>
              <w:t xml:space="preserve"> thông tin tìm kiếm</w:t>
            </w:r>
          </w:p>
        </w:tc>
      </w:tr>
      <w:tr w:rsidR="001A6E64" w:rsidRPr="008F2D5E" w14:paraId="0CA2E3B0" w14:textId="77777777">
        <w:trPr>
          <w:trHeight w:val="898"/>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8560AB8" w14:textId="77777777" w:rsidR="001A6E64" w:rsidRDefault="001A6E64">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E5EDDD" w14:textId="2067502A" w:rsidR="001A6E64" w:rsidRPr="000D7C48" w:rsidRDefault="00911212">
            <w:pPr>
              <w:rPr>
                <w:rFonts w:eastAsia="MS PMincho" w:cs="Arial"/>
                <w:lang w:val="vi-VN" w:eastAsia="ja-JP"/>
              </w:rPr>
            </w:pPr>
            <w:r w:rsidRPr="00911212">
              <w:rPr>
                <w:rFonts w:eastAsia="MS PMincho" w:cs="Arial"/>
                <w:noProof/>
                <w:lang w:val="vi-VN" w:eastAsia="ja-JP"/>
              </w:rPr>
              <w:drawing>
                <wp:inline distT="0" distB="0" distL="0" distR="0" wp14:anchorId="367B1720" wp14:editId="2B33057C">
                  <wp:extent cx="242889" cy="309565"/>
                  <wp:effectExtent l="0" t="0" r="5080" b="0"/>
                  <wp:docPr id="1355625953" name="Picture 135562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25953" name=""/>
                          <pic:cNvPicPr/>
                        </pic:nvPicPr>
                        <pic:blipFill>
                          <a:blip r:embed="rId85"/>
                          <a:stretch>
                            <a:fillRect/>
                          </a:stretch>
                        </pic:blipFill>
                        <pic:spPr>
                          <a:xfrm>
                            <a:off x="0" y="0"/>
                            <a:ext cx="242889" cy="309565"/>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E319E5" w14:textId="3F06CBA9" w:rsidR="001A6E64" w:rsidRPr="00D13718" w:rsidRDefault="00911212">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651B2A" w14:textId="77B16CEF" w:rsidR="001A6E64" w:rsidRPr="00911212" w:rsidRDefault="00911212">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2D00435" w14:textId="77777777" w:rsidR="001A6E64" w:rsidRPr="00D13718" w:rsidRDefault="001A6E6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3E38F4" w14:textId="77777777" w:rsidR="001A6E64" w:rsidRPr="008F2D5E" w:rsidRDefault="001A6E64">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B1B97FF" w14:textId="3D8D188F" w:rsidR="001A6E64" w:rsidRDefault="00911212">
            <w:pPr>
              <w:pStyle w:val="BulletList1"/>
            </w:pPr>
            <w:proofErr w:type="spellStart"/>
            <w:r>
              <w:t>Mở</w:t>
            </w:r>
            <w:proofErr w:type="spellEnd"/>
            <w:r>
              <w:rPr>
                <w:lang w:val="vi-VN"/>
              </w:rPr>
              <w:t xml:space="preserve"> màn hình chỉnh sửa</w:t>
            </w:r>
          </w:p>
        </w:tc>
      </w:tr>
      <w:tr w:rsidR="001A6E64" w:rsidRPr="008F2D5E" w14:paraId="67EEADE0"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0058671" w14:textId="77777777" w:rsidR="001A6E64" w:rsidRDefault="001A6E64">
            <w:pPr>
              <w:spacing w:before="0"/>
              <w:rPr>
                <w:rFonts w:cs="Arial"/>
                <w:szCs w:val="20"/>
              </w:rPr>
            </w:pPr>
            <w:r>
              <w:rPr>
                <w:rFonts w:cs="Arial"/>
                <w:szCs w:val="20"/>
              </w:rPr>
              <w:t>5</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F037D09" w14:textId="72977EF2" w:rsidR="001A6E64" w:rsidRPr="003C14C0" w:rsidRDefault="005F6B01">
            <w:pPr>
              <w:rPr>
                <w:rFonts w:eastAsia="MS PMincho" w:cs="Arial"/>
                <w:lang w:val="vi-VN" w:eastAsia="ja-JP"/>
              </w:rPr>
            </w:pPr>
            <w:r w:rsidRPr="005F6B01">
              <w:rPr>
                <w:rFonts w:eastAsia="MS PMincho" w:cs="Arial"/>
                <w:noProof/>
                <w:lang w:val="vi-VN" w:eastAsia="ja-JP"/>
              </w:rPr>
              <w:drawing>
                <wp:inline distT="0" distB="0" distL="0" distR="0" wp14:anchorId="38EDEF38" wp14:editId="1AFF0100">
                  <wp:extent cx="204789" cy="309565"/>
                  <wp:effectExtent l="0" t="0" r="5080" b="0"/>
                  <wp:docPr id="1702158991" name="Picture 1702158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58991" name=""/>
                          <pic:cNvPicPr/>
                        </pic:nvPicPr>
                        <pic:blipFill>
                          <a:blip r:embed="rId86"/>
                          <a:stretch>
                            <a:fillRect/>
                          </a:stretch>
                        </pic:blipFill>
                        <pic:spPr>
                          <a:xfrm>
                            <a:off x="0" y="0"/>
                            <a:ext cx="204789" cy="309565"/>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3E08FE5" w14:textId="10F6B128" w:rsidR="001A6E64" w:rsidRPr="00D13718" w:rsidRDefault="005F6B01">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FD24EC" w14:textId="4ACF594A" w:rsidR="001A6E64" w:rsidRPr="005F6B01" w:rsidRDefault="005F6B01">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27E5EAE" w14:textId="77777777" w:rsidR="001A6E64" w:rsidRPr="00084EE3" w:rsidRDefault="001A6E6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031718" w14:textId="77777777" w:rsidR="001A6E64" w:rsidRPr="008F2D5E" w:rsidRDefault="001A6E64">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4DC712E" w14:textId="1DE5D0EF" w:rsidR="001A6E64" w:rsidRPr="00D572B8" w:rsidRDefault="005F6B01" w:rsidP="005F6B01">
            <w:pPr>
              <w:pStyle w:val="BulletList1"/>
              <w:rPr>
                <w:lang w:val="vi-VN"/>
              </w:rPr>
            </w:pPr>
            <w:r>
              <w:t>Refer</w:t>
            </w:r>
            <w:r>
              <w:rPr>
                <w:lang w:val="vi-VN"/>
              </w:rPr>
              <w:t xml:space="preserve"> to </w:t>
            </w:r>
            <w:r>
              <w:rPr>
                <w:lang w:val="vi-VN"/>
              </w:rPr>
              <w:fldChar w:fldCharType="begin"/>
            </w:r>
            <w:r>
              <w:rPr>
                <w:lang w:val="vi-VN"/>
              </w:rPr>
              <w:instrText xml:space="preserve"> REF _Ref155615186 \h </w:instrText>
            </w:r>
            <w:r>
              <w:rPr>
                <w:lang w:val="vi-VN"/>
              </w:rPr>
            </w:r>
            <w:r>
              <w:rPr>
                <w:lang w:val="vi-VN"/>
              </w:rPr>
              <w:fldChar w:fldCharType="separate"/>
            </w:r>
            <w:proofErr w:type="spellStart"/>
            <w:r>
              <w:t>Xóa</w:t>
            </w:r>
            <w:proofErr w:type="spellEnd"/>
            <w:r>
              <w:t xml:space="preserve"> </w:t>
            </w:r>
            <w:proofErr w:type="spellStart"/>
            <w:r>
              <w:t>chức</w:t>
            </w:r>
            <w:proofErr w:type="spellEnd"/>
            <w:r>
              <w:t xml:space="preserve"> </w:t>
            </w:r>
            <w:proofErr w:type="spellStart"/>
            <w:r>
              <w:t>vụ</w:t>
            </w:r>
            <w:proofErr w:type="spellEnd"/>
            <w:r>
              <w:rPr>
                <w:lang w:val="vi-VN"/>
              </w:rPr>
              <w:fldChar w:fldCharType="end"/>
            </w:r>
          </w:p>
        </w:tc>
      </w:tr>
      <w:tr w:rsidR="001A6E64" w:rsidRPr="008F2D5E" w14:paraId="6E494828"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A91651B" w14:textId="77777777" w:rsidR="001A6E64" w:rsidRDefault="001A6E64">
            <w:pPr>
              <w:spacing w:before="0"/>
              <w:rPr>
                <w:rFonts w:cs="Arial"/>
                <w:szCs w:val="20"/>
              </w:rPr>
            </w:pPr>
            <w:r>
              <w:rPr>
                <w:rFonts w:cs="Arial"/>
                <w:szCs w:val="20"/>
              </w:rPr>
              <w:t>6</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E0AAE1" w14:textId="15FA361D" w:rsidR="001A6E64" w:rsidRDefault="00F97514">
            <w:pPr>
              <w:rPr>
                <w:rFonts w:eastAsia="MS PMincho" w:cs="Arial"/>
                <w:lang w:val="en-US" w:eastAsia="ja-JP"/>
              </w:rPr>
            </w:pPr>
            <w:r w:rsidRPr="00F97514">
              <w:rPr>
                <w:rFonts w:eastAsia="MS PMincho" w:cs="Arial"/>
                <w:noProof/>
                <w:lang w:val="en-US" w:eastAsia="ja-JP"/>
              </w:rPr>
              <w:drawing>
                <wp:inline distT="0" distB="0" distL="0" distR="0" wp14:anchorId="3AFAB0AE" wp14:editId="3E58DB41">
                  <wp:extent cx="176214" cy="266702"/>
                  <wp:effectExtent l="0" t="0" r="0" b="0"/>
                  <wp:docPr id="1755585581" name="Picture 1755585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85581" name=""/>
                          <pic:cNvPicPr/>
                        </pic:nvPicPr>
                        <pic:blipFill>
                          <a:blip r:embed="rId87"/>
                          <a:stretch>
                            <a:fillRect/>
                          </a:stretch>
                        </pic:blipFill>
                        <pic:spPr>
                          <a:xfrm>
                            <a:off x="0" y="0"/>
                            <a:ext cx="176214" cy="266702"/>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4084D0F" w14:textId="77777777" w:rsidR="001A6E64" w:rsidRDefault="001A6E64">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8111B0" w14:textId="77777777" w:rsidR="001A6E64" w:rsidRDefault="001A6E64">
            <w:pPr>
              <w:rPr>
                <w:rFonts w:eastAsia="MS PMincho" w:cs="Arial"/>
                <w:lang w:val="en-US"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907398" w14:textId="77777777" w:rsidR="001A6E64" w:rsidRDefault="001A6E6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FAF3BDA" w14:textId="77777777" w:rsidR="001A6E64" w:rsidRPr="008F2D5E" w:rsidRDefault="001A6E64">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097E56C" w14:textId="55ED7C80" w:rsidR="001A6E64" w:rsidRPr="00C35337" w:rsidRDefault="00D40577">
            <w:pPr>
              <w:pStyle w:val="BulletList1"/>
            </w:pPr>
            <w:r>
              <w:t>Refer</w:t>
            </w:r>
            <w:r>
              <w:rPr>
                <w:lang w:val="vi-VN"/>
              </w:rPr>
              <w:t xml:space="preserve"> to </w:t>
            </w:r>
            <w:r>
              <w:rPr>
                <w:lang w:val="vi-VN"/>
              </w:rPr>
              <w:fldChar w:fldCharType="begin"/>
            </w:r>
            <w:r>
              <w:rPr>
                <w:lang w:val="vi-VN"/>
              </w:rPr>
              <w:instrText xml:space="preserve"> REF _Ref155615258 \h </w:instrText>
            </w:r>
            <w:r>
              <w:rPr>
                <w:lang w:val="vi-VN"/>
              </w:rPr>
            </w:r>
            <w:r>
              <w:rPr>
                <w:lang w:val="vi-VN"/>
              </w:rPr>
              <w:fldChar w:fldCharType="separate"/>
            </w:r>
            <w:r>
              <w:t xml:space="preserve">Xem chi </w:t>
            </w:r>
            <w:proofErr w:type="spellStart"/>
            <w:r>
              <w:t>tiết</w:t>
            </w:r>
            <w:proofErr w:type="spellEnd"/>
            <w:r>
              <w:t xml:space="preserve"> </w:t>
            </w:r>
            <w:proofErr w:type="spellStart"/>
            <w:r>
              <w:t>chức</w:t>
            </w:r>
            <w:proofErr w:type="spellEnd"/>
            <w:r>
              <w:t xml:space="preserve"> </w:t>
            </w:r>
            <w:proofErr w:type="spellStart"/>
            <w:r>
              <w:t>vụ</w:t>
            </w:r>
            <w:proofErr w:type="spellEnd"/>
            <w:r>
              <w:rPr>
                <w:lang w:val="vi-VN"/>
              </w:rPr>
              <w:fldChar w:fldCharType="end"/>
            </w:r>
          </w:p>
        </w:tc>
      </w:tr>
      <w:tr w:rsidR="001A6E64" w:rsidRPr="008F2D5E" w14:paraId="6B1594AC"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C622444" w14:textId="77777777" w:rsidR="001A6E64" w:rsidRDefault="001A6E64">
            <w:pPr>
              <w:spacing w:before="0"/>
              <w:rPr>
                <w:rFonts w:cs="Arial"/>
                <w:szCs w:val="20"/>
              </w:rPr>
            </w:pPr>
            <w:r>
              <w:rPr>
                <w:rFonts w:cs="Arial"/>
                <w:szCs w:val="20"/>
              </w:rPr>
              <w:t>7</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C15F063" w14:textId="77777777" w:rsidR="001A6E64" w:rsidRPr="000E1B06" w:rsidRDefault="001A6E64">
            <w:pPr>
              <w:rPr>
                <w:rFonts w:eastAsia="MS PMincho" w:cs="Arial"/>
                <w:noProof/>
                <w:lang w:val="vi-VN" w:eastAsia="ja-JP"/>
              </w:rPr>
            </w:pPr>
            <w:r>
              <w:rPr>
                <w:rFonts w:eastAsia="MS PMincho" w:cs="Arial"/>
                <w:noProof/>
                <w:lang w:val="vi-VN" w:eastAsia="ja-JP"/>
              </w:rPr>
              <w:t>Hủy bỏ</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0B3DBD5" w14:textId="77777777" w:rsidR="001A6E64" w:rsidRDefault="001A6E64">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055A5C" w14:textId="77777777" w:rsidR="001A6E64" w:rsidRPr="00612B76" w:rsidRDefault="001A6E64">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686F69" w14:textId="77777777" w:rsidR="001A6E64" w:rsidRDefault="001A6E6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086EFE1" w14:textId="77777777" w:rsidR="001A6E64" w:rsidRPr="008F2D5E" w:rsidRDefault="001A6E64">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3AD5152" w14:textId="77777777" w:rsidR="001A6E64" w:rsidRDefault="001A6E64">
            <w:pPr>
              <w:pStyle w:val="BulletList1"/>
            </w:pPr>
            <w:r>
              <w:t>Khi</w:t>
            </w:r>
            <w:r>
              <w:rPr>
                <w:lang w:val="vi-VN"/>
              </w:rPr>
              <w:t xml:space="preserve"> người dùng click vào button hệ thống sẽ đóng trang hiện tại lại và quay lại màn hình danh sách</w:t>
            </w:r>
          </w:p>
        </w:tc>
      </w:tr>
      <w:tr w:rsidR="001A6E64" w:rsidRPr="008F2D5E" w14:paraId="63340AC2"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5F57B2D" w14:textId="77777777" w:rsidR="001A6E64" w:rsidRDefault="001A6E64">
            <w:pPr>
              <w:spacing w:before="0"/>
              <w:rPr>
                <w:rFonts w:cs="Arial"/>
                <w:szCs w:val="20"/>
              </w:rPr>
            </w:pPr>
            <w:r>
              <w:rPr>
                <w:rFonts w:cs="Arial"/>
                <w:szCs w:val="20"/>
              </w:rPr>
              <w:t>8</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5834E62" w14:textId="77777777" w:rsidR="001A6E64" w:rsidRPr="000E1B06" w:rsidRDefault="001A6E64">
            <w:pPr>
              <w:rPr>
                <w:rFonts w:eastAsia="MS PMincho" w:cs="Arial"/>
                <w:noProof/>
                <w:lang w:val="vi-VN" w:eastAsia="ja-JP"/>
              </w:rPr>
            </w:pPr>
            <w:r>
              <w:rPr>
                <w:rFonts w:eastAsia="MS PMincho" w:cs="Arial"/>
                <w:noProof/>
                <w:lang w:val="vi-VN" w:eastAsia="ja-JP"/>
              </w:rPr>
              <w:t>Lưu</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962C1B2" w14:textId="77777777" w:rsidR="001A6E64" w:rsidRDefault="001A6E64">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AD9711" w14:textId="77777777" w:rsidR="001A6E64" w:rsidRPr="00612B76" w:rsidRDefault="001A6E64">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893301" w14:textId="77777777" w:rsidR="001A6E64" w:rsidRDefault="001A6E6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C768050" w14:textId="77777777" w:rsidR="001A6E64" w:rsidRPr="008F2D5E" w:rsidRDefault="001A6E64">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9253376" w14:textId="77777777" w:rsidR="001A6E64" w:rsidRDefault="001A6E64">
            <w:pPr>
              <w:pStyle w:val="BulletList1"/>
            </w:pPr>
            <w:r>
              <w:t>Refer</w:t>
            </w:r>
            <w:r>
              <w:rPr>
                <w:lang w:val="vi-VN"/>
              </w:rPr>
              <w:t xml:space="preserve"> to </w:t>
            </w:r>
            <w:r>
              <w:rPr>
                <w:lang w:val="vi-VN"/>
              </w:rPr>
              <w:fldChar w:fldCharType="begin"/>
            </w:r>
            <w:r>
              <w:rPr>
                <w:lang w:val="vi-VN"/>
              </w:rPr>
              <w:instrText xml:space="preserve"> REF _Ref155171429 \h </w:instrText>
            </w:r>
            <w:r>
              <w:rPr>
                <w:lang w:val="vi-VN"/>
              </w:rPr>
            </w:r>
            <w:r>
              <w:rPr>
                <w:lang w:val="vi-VN"/>
              </w:rPr>
              <w:fldChar w:fldCharType="separate"/>
            </w:r>
            <w:r>
              <w:t>UC9</w:t>
            </w:r>
            <w:r>
              <w:rPr>
                <w:lang w:val="vi-VN"/>
              </w:rPr>
              <w:t xml:space="preserve">: </w:t>
            </w:r>
            <w:proofErr w:type="spellStart"/>
            <w:r>
              <w:t>Chỉnh</w:t>
            </w:r>
            <w:proofErr w:type="spellEnd"/>
            <w:r>
              <w:t xml:space="preserve"> </w:t>
            </w:r>
            <w:proofErr w:type="spellStart"/>
            <w:r>
              <w:t>sửa</w:t>
            </w:r>
            <w:proofErr w:type="spellEnd"/>
            <w:r>
              <w:t xml:space="preserve"> </w:t>
            </w:r>
            <w:proofErr w:type="spellStart"/>
            <w:r>
              <w:t>phòng</w:t>
            </w:r>
            <w:proofErr w:type="spellEnd"/>
            <w:r>
              <w:t xml:space="preserve"> ban</w:t>
            </w:r>
            <w:r>
              <w:rPr>
                <w:lang w:val="vi-VN"/>
              </w:rPr>
              <w:fldChar w:fldCharType="end"/>
            </w:r>
          </w:p>
        </w:tc>
      </w:tr>
    </w:tbl>
    <w:p w14:paraId="23ED3ADD" w14:textId="77777777" w:rsidR="001A6E64" w:rsidRPr="001A2D48" w:rsidRDefault="001A6E64" w:rsidP="001A2D48">
      <w:pPr>
        <w:rPr>
          <w:lang w:val="en-US" w:eastAsia="en-US"/>
        </w:rPr>
      </w:pPr>
    </w:p>
    <w:p w14:paraId="779519BE" w14:textId="610F9370" w:rsidR="001A2D48" w:rsidRDefault="001A2D48" w:rsidP="001A2D48">
      <w:pPr>
        <w:pStyle w:val="Heading3"/>
      </w:pPr>
      <w:proofErr w:type="spellStart"/>
      <w:r>
        <w:lastRenderedPageBreak/>
        <w:t>Màn</w:t>
      </w:r>
      <w:proofErr w:type="spellEnd"/>
      <w:r>
        <w:t xml:space="preserve"> </w:t>
      </w:r>
      <w:proofErr w:type="spellStart"/>
      <w:r>
        <w:t>hình</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chức</w:t>
      </w:r>
      <w:proofErr w:type="spellEnd"/>
      <w:r>
        <w:t xml:space="preserve"> </w:t>
      </w:r>
      <w:proofErr w:type="spellStart"/>
      <w:r>
        <w:t>vụ</w:t>
      </w:r>
      <w:proofErr w:type="spellEnd"/>
    </w:p>
    <w:p w14:paraId="7E6006F1" w14:textId="50F0B88B" w:rsidR="001A2D48" w:rsidRDefault="008B2046" w:rsidP="001A2D48">
      <w:pPr>
        <w:rPr>
          <w:lang w:val="en-US" w:eastAsia="en-US"/>
        </w:rPr>
      </w:pPr>
      <w:r w:rsidRPr="008B2046">
        <w:rPr>
          <w:noProof/>
          <w:lang w:val="en-US" w:eastAsia="en-US"/>
        </w:rPr>
        <w:drawing>
          <wp:inline distT="0" distB="0" distL="0" distR="0" wp14:anchorId="3DE4897C" wp14:editId="037B1D7D">
            <wp:extent cx="5386427" cy="3867178"/>
            <wp:effectExtent l="0" t="0" r="5080" b="0"/>
            <wp:docPr id="526017997" name="Picture 5260179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17997" name="Picture 1" descr="A screenshot of a computer&#10;&#10;Description automatically generated"/>
                    <pic:cNvPicPr/>
                  </pic:nvPicPr>
                  <pic:blipFill>
                    <a:blip r:embed="rId88"/>
                    <a:stretch>
                      <a:fillRect/>
                    </a:stretch>
                  </pic:blipFill>
                  <pic:spPr>
                    <a:xfrm>
                      <a:off x="0" y="0"/>
                      <a:ext cx="5386427" cy="3867178"/>
                    </a:xfrm>
                    <a:prstGeom prst="rect">
                      <a:avLst/>
                    </a:prstGeom>
                  </pic:spPr>
                </pic:pic>
              </a:graphicData>
            </a:graphic>
          </wp:inline>
        </w:drawing>
      </w:r>
    </w:p>
    <w:p w14:paraId="0AA77617" w14:textId="77777777" w:rsidR="000158DA" w:rsidRDefault="000158DA" w:rsidP="000158DA">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01"/>
        <w:gridCol w:w="1476"/>
        <w:gridCol w:w="1446"/>
        <w:gridCol w:w="995"/>
        <w:gridCol w:w="1228"/>
        <w:gridCol w:w="894"/>
        <w:gridCol w:w="2890"/>
      </w:tblGrid>
      <w:tr w:rsidR="000158DA" w:rsidRPr="008F2D5E" w14:paraId="2BB477A6" w14:textId="77777777">
        <w:trPr>
          <w:trHeight w:val="764"/>
        </w:trPr>
        <w:tc>
          <w:tcPr>
            <w:tcW w:w="215" w:type="pct"/>
            <w:tcBorders>
              <w:top w:val="single" w:sz="12" w:space="0" w:color="BFBFBF"/>
              <w:left w:val="single" w:sz="12" w:space="0" w:color="BFBFBF"/>
              <w:bottom w:val="single" w:sz="8" w:space="0" w:color="BFBFBF"/>
              <w:right w:val="single" w:sz="8" w:space="0" w:color="BFBFBF"/>
            </w:tcBorders>
            <w:shd w:val="clear" w:color="auto" w:fill="D9D9D9" w:themeFill="background1" w:themeFillShade="D9"/>
            <w:hideMark/>
          </w:tcPr>
          <w:p w14:paraId="556A0315" w14:textId="77777777" w:rsidR="000158DA" w:rsidRPr="00743D86" w:rsidRDefault="000158DA">
            <w:pPr>
              <w:rPr>
                <w:rFonts w:cs="Arial"/>
                <w:b/>
                <w:bCs/>
                <w:szCs w:val="20"/>
                <w:lang w:val="en-US" w:eastAsia="en-US"/>
              </w:rPr>
            </w:pPr>
            <w:r>
              <w:rPr>
                <w:rFonts w:cs="Arial"/>
                <w:b/>
                <w:bCs/>
                <w:szCs w:val="20"/>
                <w:lang w:val="en-US" w:eastAsia="en-US"/>
              </w:rPr>
              <w:t>#</w:t>
            </w:r>
          </w:p>
        </w:tc>
        <w:tc>
          <w:tcPr>
            <w:tcW w:w="79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F051558" w14:textId="77777777" w:rsidR="000158DA" w:rsidRPr="008F2D5E" w:rsidRDefault="000158DA">
            <w:pPr>
              <w:rPr>
                <w:rFonts w:cs="Arial"/>
                <w:b/>
                <w:szCs w:val="20"/>
                <w:lang w:eastAsia="en-US"/>
              </w:rPr>
            </w:pPr>
            <w:r>
              <w:rPr>
                <w:rFonts w:cs="Arial"/>
                <w:b/>
                <w:szCs w:val="20"/>
                <w:lang w:eastAsia="en-US"/>
              </w:rPr>
              <w:t>Component</w:t>
            </w:r>
          </w:p>
        </w:tc>
        <w:tc>
          <w:tcPr>
            <w:tcW w:w="77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110AD34" w14:textId="77777777" w:rsidR="000158DA" w:rsidRPr="008F2D5E" w:rsidRDefault="000158DA">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7D194BB" w14:textId="77777777" w:rsidR="000158DA" w:rsidRPr="00743D86" w:rsidRDefault="000158DA">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E43B8E8" w14:textId="77777777" w:rsidR="000158DA" w:rsidRPr="008F2D5E" w:rsidRDefault="000158DA">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7195022" w14:textId="77777777" w:rsidR="000158DA" w:rsidRPr="00743D86" w:rsidRDefault="000158DA">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4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1123F681" w14:textId="77777777" w:rsidR="000158DA" w:rsidRPr="008F2D5E" w:rsidRDefault="000158DA">
            <w:pPr>
              <w:ind w:right="-1110"/>
              <w:rPr>
                <w:rFonts w:cs="Arial"/>
                <w:b/>
                <w:bCs/>
                <w:szCs w:val="20"/>
                <w:lang w:eastAsia="en-US"/>
              </w:rPr>
            </w:pPr>
            <w:r w:rsidRPr="008F2D5E">
              <w:rPr>
                <w:rFonts w:cs="Arial"/>
                <w:b/>
                <w:szCs w:val="20"/>
                <w:lang w:eastAsia="en-US"/>
              </w:rPr>
              <w:t>Description</w:t>
            </w:r>
          </w:p>
        </w:tc>
      </w:tr>
      <w:tr w:rsidR="000158DA" w:rsidRPr="008F2D5E" w14:paraId="28314E54"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55EEB67" w14:textId="77777777" w:rsidR="000158DA" w:rsidRDefault="000158DA">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579AEEC" w14:textId="7DF22084" w:rsidR="000158DA" w:rsidRPr="0022531F" w:rsidRDefault="000158DA">
            <w:pPr>
              <w:rPr>
                <w:rFonts w:eastAsia="MS PMincho" w:cs="Arial"/>
                <w:lang w:val="vi-VN" w:eastAsia="ja-JP"/>
              </w:rPr>
            </w:pPr>
            <w:r>
              <w:rPr>
                <w:rFonts w:eastAsia="MS PMincho" w:cs="Arial"/>
                <w:lang w:val="vi-VN" w:eastAsia="ja-JP"/>
              </w:rPr>
              <w:t>Chức vụ</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389224" w14:textId="38ACCE61" w:rsidR="000158DA" w:rsidRDefault="000158DA">
            <w:pPr>
              <w:rPr>
                <w:rFonts w:eastAsia="MS PMincho" w:cs="Arial"/>
                <w:lang w:val="en-US" w:eastAsia="ja-JP"/>
              </w:rPr>
            </w:pPr>
            <w:proofErr w:type="spellStart"/>
            <w:r>
              <w:rPr>
                <w:rFonts w:eastAsia="MS PMincho" w:cs="Arial"/>
                <w:lang w:val="en-US" w:eastAsia="ja-JP"/>
              </w:rPr>
              <w:t>Texbox</w:t>
            </w:r>
            <w:proofErr w:type="spellEnd"/>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4B32F6" w14:textId="3F35A3FD" w:rsidR="000158DA" w:rsidRPr="000D7C48" w:rsidRDefault="00192F07">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EEF6EF" w14:textId="2DE4009F" w:rsidR="000158DA" w:rsidRDefault="00192F07">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841A80" w14:textId="77777777" w:rsidR="000158DA" w:rsidRPr="008F2D5E" w:rsidRDefault="000158DA">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0F954A6" w14:textId="18C1896E" w:rsidR="000158DA" w:rsidRDefault="000158DA">
            <w:pPr>
              <w:pStyle w:val="BulletList1"/>
            </w:pPr>
            <w:r>
              <w:rPr>
                <w:lang w:val="vi-VN"/>
              </w:rPr>
              <w:t>Free Input</w:t>
            </w:r>
          </w:p>
        </w:tc>
      </w:tr>
      <w:tr w:rsidR="000158DA" w:rsidRPr="008F2D5E" w14:paraId="30C662B1" w14:textId="77777777" w:rsidTr="000158DA">
        <w:trPr>
          <w:trHeight w:val="214"/>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696C742" w14:textId="77777777" w:rsidR="000158DA" w:rsidRPr="008F2D5E" w:rsidRDefault="000158DA">
            <w:pPr>
              <w:spacing w:before="0"/>
              <w:rPr>
                <w:rFonts w:cs="Arial"/>
                <w:szCs w:val="20"/>
              </w:rPr>
            </w:pPr>
            <w:r>
              <w:rPr>
                <w:rFonts w:cs="Arial"/>
                <w:szCs w:val="20"/>
              </w:rPr>
              <w:t>2</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66E12D" w14:textId="364E20D5" w:rsidR="000158DA" w:rsidRPr="000158DA" w:rsidRDefault="000158DA">
            <w:pPr>
              <w:rPr>
                <w:rFonts w:eastAsia="MS PMincho" w:cs="Arial"/>
                <w:lang w:val="vi-VN" w:eastAsia="ja-JP"/>
              </w:rPr>
            </w:pPr>
            <w:proofErr w:type="spellStart"/>
            <w:r>
              <w:rPr>
                <w:rFonts w:eastAsia="MS PMincho" w:cs="Arial"/>
                <w:lang w:val="en-US" w:eastAsia="ja-JP"/>
              </w:rPr>
              <w:t>Phòng</w:t>
            </w:r>
            <w:proofErr w:type="spellEnd"/>
            <w:r>
              <w:rPr>
                <w:rFonts w:eastAsia="MS PMincho" w:cs="Arial"/>
                <w:lang w:val="vi-VN" w:eastAsia="ja-JP"/>
              </w:rPr>
              <w:t xml:space="preserve"> ban</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D97003" w14:textId="3D081013" w:rsidR="000158DA" w:rsidRPr="000158DA" w:rsidRDefault="000158DA">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AAAF5D0" w14:textId="0ECF7B5A" w:rsidR="000158DA" w:rsidRPr="00911212" w:rsidRDefault="00192F07">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A4F46A" w14:textId="7817F336" w:rsidR="000158DA" w:rsidRPr="00CE1790" w:rsidRDefault="00192F07">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418E22" w14:textId="77777777" w:rsidR="000158DA" w:rsidRPr="008F2D5E" w:rsidRDefault="000158DA">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7F65923" w14:textId="56142A50" w:rsidR="000158DA" w:rsidRPr="00FE1C60" w:rsidRDefault="009D17F2">
            <w:pPr>
              <w:pStyle w:val="BulletList1"/>
            </w:pPr>
            <w:r>
              <w:t>Value</w:t>
            </w:r>
            <w:r>
              <w:rPr>
                <w:lang w:val="vi-VN"/>
              </w:rPr>
              <w:t xml:space="preserve"> = All [DepartmentName] trong csdl</w:t>
            </w:r>
          </w:p>
        </w:tc>
      </w:tr>
      <w:tr w:rsidR="000158DA" w:rsidRPr="008F2D5E" w14:paraId="06D1B171" w14:textId="77777777">
        <w:trPr>
          <w:trHeight w:val="898"/>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5C4FC03" w14:textId="77777777" w:rsidR="000158DA" w:rsidRDefault="000158DA">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04E585" w14:textId="58161B89" w:rsidR="000158DA" w:rsidRPr="000D7C48" w:rsidRDefault="009D17F2">
            <w:pPr>
              <w:rPr>
                <w:rFonts w:eastAsia="MS PMincho" w:cs="Arial"/>
                <w:lang w:val="vi-VN" w:eastAsia="ja-JP"/>
              </w:rPr>
            </w:pPr>
            <w:r>
              <w:rPr>
                <w:rFonts w:eastAsia="MS PMincho" w:cs="Arial"/>
                <w:lang w:val="vi-VN" w:eastAsia="ja-JP"/>
              </w:rPr>
              <w:t>Mô tả</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E5DE68" w14:textId="2F69C0A2" w:rsidR="000158DA" w:rsidRPr="00D13718" w:rsidRDefault="009D17F2">
            <w:pPr>
              <w:rPr>
                <w:rFonts w:eastAsia="MS PMincho" w:cs="Arial"/>
                <w:lang w:val="vi-VN" w:eastAsia="ja-JP"/>
              </w:rPr>
            </w:pPr>
            <w:r>
              <w:rPr>
                <w:rFonts w:eastAsia="MS PMincho" w:cs="Arial"/>
                <w:lang w:val="vi-VN" w:eastAsia="ja-JP"/>
              </w:rPr>
              <w:t>Text area</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92135F" w14:textId="485A103F" w:rsidR="000158DA" w:rsidRPr="00911212" w:rsidRDefault="00192F07">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FE0A51" w14:textId="3029516E" w:rsidR="000158DA" w:rsidRPr="00D13718" w:rsidRDefault="00192F07">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6DE80FE" w14:textId="77777777" w:rsidR="000158DA" w:rsidRPr="008F2D5E" w:rsidRDefault="000158DA">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10779A0" w14:textId="142FA832" w:rsidR="000158DA" w:rsidRDefault="00E1750F">
            <w:pPr>
              <w:pStyle w:val="BulletList1"/>
            </w:pPr>
            <w:r>
              <w:t>Free</w:t>
            </w:r>
            <w:r>
              <w:rPr>
                <w:lang w:val="vi-VN"/>
              </w:rPr>
              <w:t xml:space="preserve"> Input</w:t>
            </w:r>
          </w:p>
        </w:tc>
      </w:tr>
      <w:tr w:rsidR="000158DA" w:rsidRPr="008F2D5E" w14:paraId="1E77B340"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590E603" w14:textId="77777777" w:rsidR="000158DA" w:rsidRDefault="000158DA">
            <w:pPr>
              <w:spacing w:before="0"/>
              <w:rPr>
                <w:rFonts w:cs="Arial"/>
                <w:szCs w:val="20"/>
              </w:rPr>
            </w:pPr>
            <w:r>
              <w:rPr>
                <w:rFonts w:cs="Arial"/>
                <w:szCs w:val="20"/>
              </w:rPr>
              <w:t>5</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D4D024" w14:textId="170ED6CC" w:rsidR="000158DA" w:rsidRPr="003C14C0" w:rsidRDefault="000E36A5">
            <w:pPr>
              <w:rPr>
                <w:rFonts w:eastAsia="MS PMincho" w:cs="Arial"/>
                <w:lang w:val="vi-VN" w:eastAsia="ja-JP"/>
              </w:rPr>
            </w:pPr>
            <w:r w:rsidRPr="000E36A5">
              <w:rPr>
                <w:rFonts w:eastAsia="MS PMincho" w:cs="Arial"/>
                <w:noProof/>
                <w:lang w:val="vi-VN" w:eastAsia="ja-JP"/>
              </w:rPr>
              <w:drawing>
                <wp:inline distT="0" distB="0" distL="0" distR="0" wp14:anchorId="2F530443" wp14:editId="1ED74201">
                  <wp:extent cx="561979" cy="319090"/>
                  <wp:effectExtent l="0" t="0" r="0" b="5080"/>
                  <wp:docPr id="1381600908" name="Picture 1381600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00908" name=""/>
                          <pic:cNvPicPr/>
                        </pic:nvPicPr>
                        <pic:blipFill>
                          <a:blip r:embed="rId89"/>
                          <a:stretch>
                            <a:fillRect/>
                          </a:stretch>
                        </pic:blipFill>
                        <pic:spPr>
                          <a:xfrm>
                            <a:off x="0" y="0"/>
                            <a:ext cx="561979" cy="319090"/>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941C0C2" w14:textId="02394C92" w:rsidR="000158DA" w:rsidRPr="00D13718" w:rsidRDefault="000E36A5">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8C977C" w14:textId="77777777" w:rsidR="000158DA" w:rsidRPr="005F6B01" w:rsidRDefault="000158DA">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9C550D" w14:textId="77777777" w:rsidR="000158DA" w:rsidRPr="00084EE3" w:rsidRDefault="000158DA">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E77A7DF" w14:textId="77777777" w:rsidR="000158DA" w:rsidRPr="008F2D5E" w:rsidRDefault="000158DA">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F6FC8D1" w14:textId="3D9F21CD" w:rsidR="000158DA" w:rsidRPr="00D572B8" w:rsidRDefault="00D058D3">
            <w:pPr>
              <w:pStyle w:val="BulletList1"/>
              <w:rPr>
                <w:lang w:val="vi-VN"/>
              </w:rPr>
            </w:pPr>
            <w:proofErr w:type="spellStart"/>
            <w:r>
              <w:t>Mở</w:t>
            </w:r>
            <w:proofErr w:type="spellEnd"/>
            <w:r>
              <w:rPr>
                <w:lang w:val="vi-VN"/>
              </w:rPr>
              <w:t xml:space="preserve"> ra màn hình danh sách </w:t>
            </w:r>
          </w:p>
        </w:tc>
      </w:tr>
      <w:tr w:rsidR="000158DA" w:rsidRPr="008F2D5E" w14:paraId="08210158"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1245000" w14:textId="77777777" w:rsidR="000158DA" w:rsidRDefault="000158DA">
            <w:pPr>
              <w:spacing w:before="0"/>
              <w:rPr>
                <w:rFonts w:cs="Arial"/>
                <w:szCs w:val="20"/>
              </w:rPr>
            </w:pPr>
            <w:r>
              <w:rPr>
                <w:rFonts w:cs="Arial"/>
                <w:szCs w:val="20"/>
              </w:rPr>
              <w:t>6</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91E0138" w14:textId="5B271E17" w:rsidR="000158DA" w:rsidRDefault="00DA0DCF">
            <w:pPr>
              <w:rPr>
                <w:rFonts w:eastAsia="MS PMincho" w:cs="Arial"/>
                <w:lang w:val="en-US" w:eastAsia="ja-JP"/>
              </w:rPr>
            </w:pPr>
            <w:r w:rsidRPr="00DA0DCF">
              <w:rPr>
                <w:rFonts w:eastAsia="MS PMincho" w:cs="Arial"/>
                <w:noProof/>
                <w:lang w:val="en-US" w:eastAsia="ja-JP"/>
              </w:rPr>
              <w:drawing>
                <wp:inline distT="0" distB="0" distL="0" distR="0" wp14:anchorId="06BA3EA3" wp14:editId="3201A45E">
                  <wp:extent cx="581029" cy="314327"/>
                  <wp:effectExtent l="0" t="0" r="9525" b="9525"/>
                  <wp:docPr id="29463097" name="Picture 2946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3097" name=""/>
                          <pic:cNvPicPr/>
                        </pic:nvPicPr>
                        <pic:blipFill>
                          <a:blip r:embed="rId90"/>
                          <a:stretch>
                            <a:fillRect/>
                          </a:stretch>
                        </pic:blipFill>
                        <pic:spPr>
                          <a:xfrm>
                            <a:off x="0" y="0"/>
                            <a:ext cx="581029" cy="314327"/>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218681" w14:textId="77777777" w:rsidR="000158DA" w:rsidRDefault="000158DA">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431CF71" w14:textId="77777777" w:rsidR="000158DA" w:rsidRDefault="000158DA">
            <w:pPr>
              <w:rPr>
                <w:rFonts w:eastAsia="MS PMincho" w:cs="Arial"/>
                <w:lang w:val="en-US"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5EFEDF3" w14:textId="77777777" w:rsidR="000158DA" w:rsidRDefault="000158DA">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88838F" w14:textId="77777777" w:rsidR="000158DA" w:rsidRPr="008F2D5E" w:rsidRDefault="000158DA">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02BB739" w14:textId="5C635922" w:rsidR="000158DA" w:rsidRPr="00C35337" w:rsidRDefault="000158DA">
            <w:pPr>
              <w:pStyle w:val="BulletList1"/>
            </w:pPr>
            <w:r>
              <w:t>Refer</w:t>
            </w:r>
            <w:r>
              <w:rPr>
                <w:lang w:val="vi-VN"/>
              </w:rPr>
              <w:t xml:space="preserve"> to</w:t>
            </w:r>
            <w:r w:rsidR="00AE48BF">
              <w:rPr>
                <w:lang w:val="vi-VN"/>
              </w:rPr>
              <w:t xml:space="preserve"> </w:t>
            </w:r>
            <w:r w:rsidR="00AE48BF">
              <w:rPr>
                <w:lang w:val="vi-VN"/>
              </w:rPr>
              <w:fldChar w:fldCharType="begin"/>
            </w:r>
            <w:r w:rsidR="00AE48BF">
              <w:rPr>
                <w:lang w:val="vi-VN"/>
              </w:rPr>
              <w:instrText xml:space="preserve"> REF _Ref155614887 \h </w:instrText>
            </w:r>
            <w:r w:rsidR="00AE48BF">
              <w:rPr>
                <w:lang w:val="vi-VN"/>
              </w:rPr>
            </w:r>
            <w:r w:rsidR="00AE48BF">
              <w:rPr>
                <w:lang w:val="vi-VN"/>
              </w:rPr>
              <w:fldChar w:fldCharType="separate"/>
            </w:r>
            <w:proofErr w:type="spellStart"/>
            <w:r w:rsidR="00AE48BF">
              <w:t>Tạo</w:t>
            </w:r>
            <w:proofErr w:type="spellEnd"/>
            <w:r w:rsidR="00AE48BF">
              <w:t xml:space="preserve"> </w:t>
            </w:r>
            <w:proofErr w:type="spellStart"/>
            <w:r w:rsidR="00AE48BF">
              <w:t>mới</w:t>
            </w:r>
            <w:proofErr w:type="spellEnd"/>
            <w:r w:rsidR="00AE48BF">
              <w:t xml:space="preserve"> </w:t>
            </w:r>
            <w:proofErr w:type="spellStart"/>
            <w:r w:rsidR="00AE48BF">
              <w:t>chức</w:t>
            </w:r>
            <w:proofErr w:type="spellEnd"/>
            <w:r w:rsidR="00AE48BF">
              <w:t xml:space="preserve"> </w:t>
            </w:r>
            <w:proofErr w:type="spellStart"/>
            <w:r w:rsidR="00AE48BF">
              <w:t>vụ</w:t>
            </w:r>
            <w:proofErr w:type="spellEnd"/>
            <w:r w:rsidR="00AE48BF">
              <w:rPr>
                <w:lang w:val="vi-VN"/>
              </w:rPr>
              <w:fldChar w:fldCharType="end"/>
            </w:r>
            <w:r w:rsidR="00AE48BF" w:rsidRPr="00C35337">
              <w:t xml:space="preserve"> </w:t>
            </w:r>
          </w:p>
        </w:tc>
      </w:tr>
      <w:tr w:rsidR="000158DA" w:rsidRPr="008F2D5E" w14:paraId="621CCA96"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53D3534" w14:textId="77777777" w:rsidR="000158DA" w:rsidRDefault="000158DA">
            <w:pPr>
              <w:spacing w:before="0"/>
              <w:rPr>
                <w:rFonts w:cs="Arial"/>
                <w:szCs w:val="20"/>
              </w:rPr>
            </w:pPr>
            <w:r>
              <w:rPr>
                <w:rFonts w:cs="Arial"/>
                <w:szCs w:val="20"/>
              </w:rPr>
              <w:t>7</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2EFA7C" w14:textId="361095F1" w:rsidR="000158DA" w:rsidRPr="000E1B06" w:rsidRDefault="00462EF9">
            <w:pPr>
              <w:rPr>
                <w:rFonts w:eastAsia="MS PMincho" w:cs="Arial"/>
                <w:noProof/>
                <w:lang w:val="vi-VN" w:eastAsia="ja-JP"/>
              </w:rPr>
            </w:pPr>
            <w:r w:rsidRPr="00462EF9">
              <w:rPr>
                <w:rFonts w:eastAsia="MS PMincho" w:cs="Arial"/>
                <w:noProof/>
                <w:lang w:val="vi-VN" w:eastAsia="ja-JP"/>
              </w:rPr>
              <w:drawing>
                <wp:inline distT="0" distB="0" distL="0" distR="0" wp14:anchorId="35551A30" wp14:editId="1CDA82E6">
                  <wp:extent cx="185739" cy="133351"/>
                  <wp:effectExtent l="0" t="0" r="5080" b="0"/>
                  <wp:docPr id="300051802" name="Picture 30005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1802" name=""/>
                          <pic:cNvPicPr/>
                        </pic:nvPicPr>
                        <pic:blipFill>
                          <a:blip r:embed="rId91"/>
                          <a:stretch>
                            <a:fillRect/>
                          </a:stretch>
                        </pic:blipFill>
                        <pic:spPr>
                          <a:xfrm>
                            <a:off x="0" y="0"/>
                            <a:ext cx="185739" cy="133351"/>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4C44C8" w14:textId="6DC539A2" w:rsidR="000158DA" w:rsidRDefault="00462EF9">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F78F6A" w14:textId="77777777" w:rsidR="000158DA" w:rsidRPr="00612B76" w:rsidRDefault="000158DA">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45986C" w14:textId="77777777" w:rsidR="000158DA" w:rsidRDefault="000158DA">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5F52295" w14:textId="77777777" w:rsidR="000158DA" w:rsidRPr="008F2D5E" w:rsidRDefault="000158DA">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83C7337" w14:textId="31A61E73" w:rsidR="000158DA" w:rsidRDefault="00462EF9">
            <w:pPr>
              <w:pStyle w:val="BulletList1"/>
            </w:pPr>
            <w:proofErr w:type="spellStart"/>
            <w:r>
              <w:t>Đóng</w:t>
            </w:r>
            <w:proofErr w:type="spellEnd"/>
            <w:r>
              <w:rPr>
                <w:lang w:val="vi-VN"/>
              </w:rPr>
              <w:t xml:space="preserve"> màn hình hiện tại lại</w:t>
            </w:r>
          </w:p>
        </w:tc>
      </w:tr>
    </w:tbl>
    <w:p w14:paraId="15FEF1BE" w14:textId="77777777" w:rsidR="000158DA" w:rsidRDefault="000158DA" w:rsidP="001A2D48">
      <w:pPr>
        <w:rPr>
          <w:lang w:val="en-US" w:eastAsia="en-US"/>
        </w:rPr>
      </w:pPr>
    </w:p>
    <w:p w14:paraId="5FFE33CB" w14:textId="2119E59D" w:rsidR="008B2046" w:rsidRDefault="008B2046" w:rsidP="008B2046">
      <w:pPr>
        <w:pStyle w:val="Heading3"/>
      </w:pPr>
      <w:proofErr w:type="spellStart"/>
      <w:r>
        <w:lastRenderedPageBreak/>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chức</w:t>
      </w:r>
      <w:proofErr w:type="spellEnd"/>
      <w:r>
        <w:t xml:space="preserve"> </w:t>
      </w:r>
      <w:proofErr w:type="spellStart"/>
      <w:r>
        <w:t>vụ</w:t>
      </w:r>
      <w:proofErr w:type="spellEnd"/>
    </w:p>
    <w:p w14:paraId="12C6C88C" w14:textId="38C409F8" w:rsidR="008B2046" w:rsidRDefault="008B2046" w:rsidP="008B2046">
      <w:pPr>
        <w:rPr>
          <w:lang w:val="en-US" w:eastAsia="en-US"/>
        </w:rPr>
      </w:pPr>
      <w:r w:rsidRPr="008B2046">
        <w:rPr>
          <w:noProof/>
          <w:lang w:val="en-US" w:eastAsia="en-US"/>
        </w:rPr>
        <w:drawing>
          <wp:inline distT="0" distB="0" distL="0" distR="0" wp14:anchorId="53BF5286" wp14:editId="6DCDB9F1">
            <wp:extent cx="5605503" cy="3948141"/>
            <wp:effectExtent l="0" t="0" r="0" b="0"/>
            <wp:docPr id="2010268041" name="Picture 201026804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68041" name="Picture 1" descr="A screenshot of a chat&#10;&#10;Description automatically generated"/>
                    <pic:cNvPicPr/>
                  </pic:nvPicPr>
                  <pic:blipFill>
                    <a:blip r:embed="rId92"/>
                    <a:stretch>
                      <a:fillRect/>
                    </a:stretch>
                  </pic:blipFill>
                  <pic:spPr>
                    <a:xfrm>
                      <a:off x="0" y="0"/>
                      <a:ext cx="5605503" cy="3948141"/>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01"/>
        <w:gridCol w:w="1476"/>
        <w:gridCol w:w="1446"/>
        <w:gridCol w:w="995"/>
        <w:gridCol w:w="1228"/>
        <w:gridCol w:w="894"/>
        <w:gridCol w:w="2890"/>
      </w:tblGrid>
      <w:tr w:rsidR="00462EF9" w:rsidRPr="008F2D5E" w14:paraId="23B7E9AB" w14:textId="77777777">
        <w:trPr>
          <w:trHeight w:val="764"/>
        </w:trPr>
        <w:tc>
          <w:tcPr>
            <w:tcW w:w="215" w:type="pct"/>
            <w:tcBorders>
              <w:top w:val="single" w:sz="12" w:space="0" w:color="BFBFBF"/>
              <w:left w:val="single" w:sz="12" w:space="0" w:color="BFBFBF"/>
              <w:bottom w:val="single" w:sz="8" w:space="0" w:color="BFBFBF"/>
              <w:right w:val="single" w:sz="8" w:space="0" w:color="BFBFBF"/>
            </w:tcBorders>
            <w:shd w:val="clear" w:color="auto" w:fill="D9D9D9" w:themeFill="background1" w:themeFillShade="D9"/>
            <w:hideMark/>
          </w:tcPr>
          <w:p w14:paraId="5674C29D" w14:textId="77777777" w:rsidR="00462EF9" w:rsidRPr="00743D86" w:rsidRDefault="00462EF9">
            <w:pPr>
              <w:rPr>
                <w:rFonts w:cs="Arial"/>
                <w:b/>
                <w:bCs/>
                <w:szCs w:val="20"/>
                <w:lang w:val="en-US" w:eastAsia="en-US"/>
              </w:rPr>
            </w:pPr>
            <w:r>
              <w:rPr>
                <w:rFonts w:cs="Arial"/>
                <w:b/>
                <w:bCs/>
                <w:szCs w:val="20"/>
                <w:lang w:val="en-US" w:eastAsia="en-US"/>
              </w:rPr>
              <w:t>#</w:t>
            </w:r>
          </w:p>
        </w:tc>
        <w:tc>
          <w:tcPr>
            <w:tcW w:w="79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85ADB9F" w14:textId="77777777" w:rsidR="00462EF9" w:rsidRPr="008F2D5E" w:rsidRDefault="00462EF9">
            <w:pPr>
              <w:rPr>
                <w:rFonts w:cs="Arial"/>
                <w:b/>
                <w:szCs w:val="20"/>
                <w:lang w:eastAsia="en-US"/>
              </w:rPr>
            </w:pPr>
            <w:r>
              <w:rPr>
                <w:rFonts w:cs="Arial"/>
                <w:b/>
                <w:szCs w:val="20"/>
                <w:lang w:eastAsia="en-US"/>
              </w:rPr>
              <w:t>Component</w:t>
            </w:r>
          </w:p>
        </w:tc>
        <w:tc>
          <w:tcPr>
            <w:tcW w:w="77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0A853C1" w14:textId="77777777" w:rsidR="00462EF9" w:rsidRPr="008F2D5E" w:rsidRDefault="00462EF9">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4A1E9A8" w14:textId="77777777" w:rsidR="00462EF9" w:rsidRPr="00743D86" w:rsidRDefault="00462EF9">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28DA402" w14:textId="77777777" w:rsidR="00462EF9" w:rsidRPr="008F2D5E" w:rsidRDefault="00462EF9">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ED98943" w14:textId="77777777" w:rsidR="00462EF9" w:rsidRPr="00743D86" w:rsidRDefault="00462EF9">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4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5A73B371" w14:textId="77777777" w:rsidR="00462EF9" w:rsidRPr="008F2D5E" w:rsidRDefault="00462EF9">
            <w:pPr>
              <w:ind w:right="-1110"/>
              <w:rPr>
                <w:rFonts w:cs="Arial"/>
                <w:b/>
                <w:bCs/>
                <w:szCs w:val="20"/>
                <w:lang w:eastAsia="en-US"/>
              </w:rPr>
            </w:pPr>
            <w:r w:rsidRPr="008F2D5E">
              <w:rPr>
                <w:rFonts w:cs="Arial"/>
                <w:b/>
                <w:szCs w:val="20"/>
                <w:lang w:eastAsia="en-US"/>
              </w:rPr>
              <w:t>Description</w:t>
            </w:r>
          </w:p>
        </w:tc>
      </w:tr>
      <w:tr w:rsidR="00462EF9" w:rsidRPr="008F2D5E" w14:paraId="77B2810C"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18C0303" w14:textId="77777777" w:rsidR="00462EF9" w:rsidRDefault="00462EF9">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35C6547" w14:textId="77777777" w:rsidR="00462EF9" w:rsidRPr="0022531F" w:rsidRDefault="00462EF9">
            <w:pPr>
              <w:rPr>
                <w:rFonts w:eastAsia="MS PMincho" w:cs="Arial"/>
                <w:lang w:val="vi-VN" w:eastAsia="ja-JP"/>
              </w:rPr>
            </w:pPr>
            <w:r>
              <w:rPr>
                <w:rFonts w:eastAsia="MS PMincho" w:cs="Arial"/>
                <w:lang w:val="vi-VN" w:eastAsia="ja-JP"/>
              </w:rPr>
              <w:t>Chức vụ</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A630CF" w14:textId="77777777" w:rsidR="00462EF9" w:rsidRDefault="00462EF9">
            <w:pPr>
              <w:rPr>
                <w:rFonts w:eastAsia="MS PMincho" w:cs="Arial"/>
                <w:lang w:val="en-US" w:eastAsia="ja-JP"/>
              </w:rPr>
            </w:pPr>
            <w:proofErr w:type="spellStart"/>
            <w:r>
              <w:rPr>
                <w:rFonts w:eastAsia="MS PMincho" w:cs="Arial"/>
                <w:lang w:val="en-US" w:eastAsia="ja-JP"/>
              </w:rPr>
              <w:t>Texbox</w:t>
            </w:r>
            <w:proofErr w:type="spellEnd"/>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4AB2AC5" w14:textId="77777777" w:rsidR="00462EF9" w:rsidRPr="000D7C48" w:rsidRDefault="00462EF9">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594C2E5" w14:textId="77777777" w:rsidR="00462EF9" w:rsidRDefault="00462EF9">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05CACC" w14:textId="77777777" w:rsidR="00462EF9" w:rsidRPr="008F2D5E" w:rsidRDefault="00462EF9">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441B466" w14:textId="50E4E166" w:rsidR="00462EF9" w:rsidRDefault="00462EF9">
            <w:pPr>
              <w:pStyle w:val="BulletList1"/>
            </w:pPr>
            <w:r>
              <w:rPr>
                <w:lang w:val="vi-VN"/>
              </w:rPr>
              <w:t xml:space="preserve">Value = [JobName] của “Job” sao cho </w:t>
            </w:r>
            <w:r w:rsidR="00E1750F">
              <w:rPr>
                <w:lang w:val="vi-VN"/>
              </w:rPr>
              <w:t>[JobID] = [JoobID] của bản ghi hiện tại</w:t>
            </w:r>
          </w:p>
        </w:tc>
      </w:tr>
      <w:tr w:rsidR="00462EF9" w:rsidRPr="008F2D5E" w14:paraId="0B71CE5E" w14:textId="77777777">
        <w:trPr>
          <w:trHeight w:val="214"/>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60D9AF4" w14:textId="77777777" w:rsidR="00462EF9" w:rsidRPr="008F2D5E" w:rsidRDefault="00462EF9">
            <w:pPr>
              <w:spacing w:before="0"/>
              <w:rPr>
                <w:rFonts w:cs="Arial"/>
                <w:szCs w:val="20"/>
              </w:rPr>
            </w:pPr>
            <w:r>
              <w:rPr>
                <w:rFonts w:cs="Arial"/>
                <w:szCs w:val="20"/>
              </w:rPr>
              <w:t>2</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FE4434" w14:textId="77777777" w:rsidR="00462EF9" w:rsidRPr="000158DA" w:rsidRDefault="00462EF9">
            <w:pPr>
              <w:rPr>
                <w:rFonts w:eastAsia="MS PMincho" w:cs="Arial"/>
                <w:lang w:val="vi-VN" w:eastAsia="ja-JP"/>
              </w:rPr>
            </w:pPr>
            <w:proofErr w:type="spellStart"/>
            <w:r>
              <w:rPr>
                <w:rFonts w:eastAsia="MS PMincho" w:cs="Arial"/>
                <w:lang w:val="en-US" w:eastAsia="ja-JP"/>
              </w:rPr>
              <w:t>Phòng</w:t>
            </w:r>
            <w:proofErr w:type="spellEnd"/>
            <w:r>
              <w:rPr>
                <w:rFonts w:eastAsia="MS PMincho" w:cs="Arial"/>
                <w:lang w:val="vi-VN" w:eastAsia="ja-JP"/>
              </w:rPr>
              <w:t xml:space="preserve"> ban</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F8B5643" w14:textId="77777777" w:rsidR="00462EF9" w:rsidRPr="000158DA" w:rsidRDefault="00462EF9">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78F3DF" w14:textId="77777777" w:rsidR="00462EF9" w:rsidRPr="00911212" w:rsidRDefault="00462EF9">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E30A04F" w14:textId="77777777" w:rsidR="00462EF9" w:rsidRPr="00CE1790" w:rsidRDefault="00462EF9">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82B88F" w14:textId="77777777" w:rsidR="00462EF9" w:rsidRPr="008F2D5E" w:rsidRDefault="00462EF9">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3EF3931" w14:textId="0EF4135D" w:rsidR="00462EF9" w:rsidRPr="00FE1C60" w:rsidRDefault="00E1750F">
            <w:pPr>
              <w:pStyle w:val="BulletList1"/>
            </w:pPr>
            <w:r>
              <w:rPr>
                <w:lang w:val="vi-VN"/>
              </w:rPr>
              <w:t>Value = [DepName] của “Job” sao cho [JobID] = [JoobID] của bản ghi hiện tại</w:t>
            </w:r>
          </w:p>
        </w:tc>
      </w:tr>
      <w:tr w:rsidR="00462EF9" w:rsidRPr="008F2D5E" w14:paraId="4D452ED9" w14:textId="77777777">
        <w:trPr>
          <w:trHeight w:val="898"/>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8069D27" w14:textId="77777777" w:rsidR="00462EF9" w:rsidRDefault="00462EF9">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C7B311" w14:textId="77777777" w:rsidR="00462EF9" w:rsidRPr="000D7C48" w:rsidRDefault="00462EF9">
            <w:pPr>
              <w:rPr>
                <w:rFonts w:eastAsia="MS PMincho" w:cs="Arial"/>
                <w:lang w:val="vi-VN" w:eastAsia="ja-JP"/>
              </w:rPr>
            </w:pPr>
            <w:r>
              <w:rPr>
                <w:rFonts w:eastAsia="MS PMincho" w:cs="Arial"/>
                <w:lang w:val="vi-VN" w:eastAsia="ja-JP"/>
              </w:rPr>
              <w:t>Mô tả</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82D5B1C" w14:textId="77777777" w:rsidR="00462EF9" w:rsidRPr="00D13718" w:rsidRDefault="00462EF9">
            <w:pPr>
              <w:rPr>
                <w:rFonts w:eastAsia="MS PMincho" w:cs="Arial"/>
                <w:lang w:val="vi-VN" w:eastAsia="ja-JP"/>
              </w:rPr>
            </w:pPr>
            <w:r>
              <w:rPr>
                <w:rFonts w:eastAsia="MS PMincho" w:cs="Arial"/>
                <w:lang w:val="vi-VN" w:eastAsia="ja-JP"/>
              </w:rPr>
              <w:t>Text area</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0D0308" w14:textId="77777777" w:rsidR="00462EF9" w:rsidRPr="00911212" w:rsidRDefault="00462EF9">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3A3D25" w14:textId="77777777" w:rsidR="00462EF9" w:rsidRPr="00D13718" w:rsidRDefault="00462EF9">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489C5F" w14:textId="77777777" w:rsidR="00462EF9" w:rsidRPr="008F2D5E" w:rsidRDefault="00462EF9">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6A39985" w14:textId="414363E8" w:rsidR="00462EF9" w:rsidRDefault="00E1750F">
            <w:pPr>
              <w:pStyle w:val="BulletList1"/>
            </w:pPr>
            <w:r>
              <w:rPr>
                <w:lang w:val="vi-VN"/>
              </w:rPr>
              <w:t>Value = [Description] của “Job” sao cho [JobID] = [JoobID] của bản ghi hiện tại</w:t>
            </w:r>
          </w:p>
        </w:tc>
      </w:tr>
      <w:tr w:rsidR="00462EF9" w:rsidRPr="008F2D5E" w14:paraId="404F9E6E"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2232920" w14:textId="77777777" w:rsidR="00462EF9" w:rsidRDefault="00462EF9">
            <w:pPr>
              <w:spacing w:before="0"/>
              <w:rPr>
                <w:rFonts w:cs="Arial"/>
                <w:szCs w:val="20"/>
              </w:rPr>
            </w:pPr>
            <w:r>
              <w:rPr>
                <w:rFonts w:cs="Arial"/>
                <w:szCs w:val="20"/>
              </w:rPr>
              <w:t>5</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9ED98DA" w14:textId="1B92CBEA" w:rsidR="00462EF9" w:rsidRPr="003C14C0" w:rsidRDefault="00B93BDE">
            <w:pPr>
              <w:rPr>
                <w:rFonts w:eastAsia="MS PMincho" w:cs="Arial"/>
                <w:lang w:val="vi-VN" w:eastAsia="ja-JP"/>
              </w:rPr>
            </w:pPr>
            <w:r w:rsidRPr="00B93BDE">
              <w:rPr>
                <w:rFonts w:eastAsia="MS PMincho" w:cs="Arial"/>
                <w:noProof/>
                <w:lang w:val="vi-VN" w:eastAsia="ja-JP"/>
              </w:rPr>
              <w:drawing>
                <wp:inline distT="0" distB="0" distL="0" distR="0" wp14:anchorId="69A58521" wp14:editId="0DF13AE0">
                  <wp:extent cx="747718" cy="395290"/>
                  <wp:effectExtent l="0" t="0" r="0" b="5080"/>
                  <wp:docPr id="951484073" name="Picture 951484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84073" name=""/>
                          <pic:cNvPicPr/>
                        </pic:nvPicPr>
                        <pic:blipFill>
                          <a:blip r:embed="rId93"/>
                          <a:stretch>
                            <a:fillRect/>
                          </a:stretch>
                        </pic:blipFill>
                        <pic:spPr>
                          <a:xfrm>
                            <a:off x="0" y="0"/>
                            <a:ext cx="747718" cy="395290"/>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0DB026" w14:textId="77777777" w:rsidR="00462EF9" w:rsidRPr="00D13718" w:rsidRDefault="00462EF9">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2B6A30" w14:textId="77777777" w:rsidR="00462EF9" w:rsidRPr="005F6B01" w:rsidRDefault="00462EF9">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9578BE" w14:textId="77777777" w:rsidR="00462EF9" w:rsidRPr="00084EE3" w:rsidRDefault="00462EF9">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C4611E7" w14:textId="77777777" w:rsidR="00462EF9" w:rsidRPr="008F2D5E" w:rsidRDefault="00462EF9">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7298E93" w14:textId="24523EA6" w:rsidR="00462EF9" w:rsidRPr="00D572B8" w:rsidRDefault="00B93BDE">
            <w:pPr>
              <w:pStyle w:val="BulletList1"/>
              <w:rPr>
                <w:lang w:val="vi-VN"/>
              </w:rPr>
            </w:pPr>
            <w:proofErr w:type="spellStart"/>
            <w:r>
              <w:t>Mở</w:t>
            </w:r>
            <w:proofErr w:type="spellEnd"/>
            <w:r>
              <w:rPr>
                <w:lang w:val="vi-VN"/>
              </w:rPr>
              <w:t xml:space="preserve"> ra </w:t>
            </w:r>
            <w:r>
              <w:rPr>
                <w:lang w:val="vi-VN"/>
              </w:rPr>
              <w:fldChar w:fldCharType="begin"/>
            </w:r>
            <w:r>
              <w:rPr>
                <w:lang w:val="vi-VN"/>
              </w:rPr>
              <w:instrText xml:space="preserve"> REF _Ref155615687 \h </w:instrText>
            </w:r>
            <w:r>
              <w:rPr>
                <w:lang w:val="vi-VN"/>
              </w:rPr>
            </w:r>
            <w:r>
              <w:rPr>
                <w:lang w:val="vi-VN"/>
              </w:rPr>
              <w:fldChar w:fldCharType="separate"/>
            </w:r>
            <w:proofErr w:type="spellStart"/>
            <w:r>
              <w:t>Màn</w:t>
            </w:r>
            <w:proofErr w:type="spellEnd"/>
            <w:r>
              <w:t xml:space="preserve"> </w:t>
            </w:r>
            <w:proofErr w:type="spellStart"/>
            <w:r>
              <w:t>hình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chức</w:t>
            </w:r>
            <w:proofErr w:type="spellEnd"/>
            <w:r>
              <w:t xml:space="preserve"> </w:t>
            </w:r>
            <w:proofErr w:type="spellStart"/>
            <w:r>
              <w:t>vụ</w:t>
            </w:r>
            <w:proofErr w:type="spellEnd"/>
            <w:r>
              <w:rPr>
                <w:lang w:val="vi-VN"/>
              </w:rPr>
              <w:fldChar w:fldCharType="end"/>
            </w:r>
          </w:p>
        </w:tc>
      </w:tr>
      <w:tr w:rsidR="00462EF9" w:rsidRPr="008F2D5E" w14:paraId="6934F195"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F3267CB" w14:textId="3B114838" w:rsidR="00462EF9" w:rsidRDefault="00B93BDE">
            <w:pPr>
              <w:spacing w:before="0"/>
              <w:rPr>
                <w:rFonts w:cs="Arial"/>
                <w:szCs w:val="20"/>
              </w:rPr>
            </w:pPr>
            <w:r>
              <w:rPr>
                <w:rFonts w:cs="Arial"/>
                <w:szCs w:val="20"/>
              </w:rPr>
              <w:t>6</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BC4A292" w14:textId="77777777" w:rsidR="00462EF9" w:rsidRPr="000E1B06" w:rsidRDefault="00462EF9">
            <w:pPr>
              <w:rPr>
                <w:rFonts w:eastAsia="MS PMincho" w:cs="Arial"/>
                <w:noProof/>
                <w:lang w:val="vi-VN" w:eastAsia="ja-JP"/>
              </w:rPr>
            </w:pPr>
            <w:r w:rsidRPr="00462EF9">
              <w:rPr>
                <w:rFonts w:eastAsia="MS PMincho" w:cs="Arial"/>
                <w:noProof/>
                <w:lang w:val="vi-VN" w:eastAsia="ja-JP"/>
              </w:rPr>
              <w:drawing>
                <wp:inline distT="0" distB="0" distL="0" distR="0" wp14:anchorId="53A5A6F9" wp14:editId="1503899C">
                  <wp:extent cx="185739" cy="133351"/>
                  <wp:effectExtent l="0" t="0" r="5080" b="0"/>
                  <wp:docPr id="876011429" name="Picture 87601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1802" name=""/>
                          <pic:cNvPicPr/>
                        </pic:nvPicPr>
                        <pic:blipFill>
                          <a:blip r:embed="rId91"/>
                          <a:stretch>
                            <a:fillRect/>
                          </a:stretch>
                        </pic:blipFill>
                        <pic:spPr>
                          <a:xfrm>
                            <a:off x="0" y="0"/>
                            <a:ext cx="185739" cy="133351"/>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9DB458" w14:textId="77777777" w:rsidR="00462EF9" w:rsidRDefault="00462EF9">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1C972B" w14:textId="77777777" w:rsidR="00462EF9" w:rsidRPr="00612B76" w:rsidRDefault="00462EF9">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E0288F" w14:textId="77777777" w:rsidR="00462EF9" w:rsidRDefault="00462EF9">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80CAEB" w14:textId="77777777" w:rsidR="00462EF9" w:rsidRPr="008F2D5E" w:rsidRDefault="00462EF9">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EF57276" w14:textId="77777777" w:rsidR="00462EF9" w:rsidRDefault="00462EF9">
            <w:pPr>
              <w:pStyle w:val="BulletList1"/>
            </w:pPr>
            <w:proofErr w:type="spellStart"/>
            <w:r>
              <w:t>Đóng</w:t>
            </w:r>
            <w:proofErr w:type="spellEnd"/>
            <w:r>
              <w:rPr>
                <w:lang w:val="vi-VN"/>
              </w:rPr>
              <w:t xml:space="preserve"> màn hình hiện tại lại</w:t>
            </w:r>
          </w:p>
        </w:tc>
      </w:tr>
    </w:tbl>
    <w:p w14:paraId="2EE9B295" w14:textId="77777777" w:rsidR="00462EF9" w:rsidRDefault="00462EF9" w:rsidP="008B2046">
      <w:pPr>
        <w:rPr>
          <w:lang w:val="en-US" w:eastAsia="en-US"/>
        </w:rPr>
      </w:pPr>
    </w:p>
    <w:p w14:paraId="61097A4C" w14:textId="5306292B" w:rsidR="008B2046" w:rsidRDefault="008B2046" w:rsidP="008B2046">
      <w:pPr>
        <w:pStyle w:val="Heading3"/>
      </w:pPr>
      <w:bookmarkStart w:id="137" w:name="_Ref155615687"/>
      <w:proofErr w:type="spellStart"/>
      <w:r>
        <w:lastRenderedPageBreak/>
        <w:t>Màn</w:t>
      </w:r>
      <w:proofErr w:type="spellEnd"/>
      <w:r>
        <w:t xml:space="preserve"> </w:t>
      </w:r>
      <w:proofErr w:type="spellStart"/>
      <w:r>
        <w:t>hình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chức</w:t>
      </w:r>
      <w:proofErr w:type="spellEnd"/>
      <w:r>
        <w:t xml:space="preserve"> </w:t>
      </w:r>
      <w:proofErr w:type="spellStart"/>
      <w:r>
        <w:t>vụ</w:t>
      </w:r>
      <w:bookmarkEnd w:id="137"/>
      <w:proofErr w:type="spellEnd"/>
    </w:p>
    <w:p w14:paraId="37EBD1F5" w14:textId="0C176E3A" w:rsidR="008B2046" w:rsidRDefault="008B2046" w:rsidP="008B2046">
      <w:pPr>
        <w:rPr>
          <w:lang w:val="en-US" w:eastAsia="en-US"/>
        </w:rPr>
      </w:pPr>
      <w:r w:rsidRPr="008B2046">
        <w:rPr>
          <w:noProof/>
          <w:lang w:val="en-US" w:eastAsia="en-US"/>
        </w:rPr>
        <w:drawing>
          <wp:inline distT="0" distB="0" distL="0" distR="0" wp14:anchorId="79EC6BDA" wp14:editId="63A42EFE">
            <wp:extent cx="5943600" cy="4264025"/>
            <wp:effectExtent l="0" t="0" r="0" b="3175"/>
            <wp:docPr id="405973608" name="Picture 4059736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73608" name="Picture 1" descr="A screenshot of a computer&#10;&#10;Description automatically generated"/>
                    <pic:cNvPicPr/>
                  </pic:nvPicPr>
                  <pic:blipFill>
                    <a:blip r:embed="rId94"/>
                    <a:stretch>
                      <a:fillRect/>
                    </a:stretch>
                  </pic:blipFill>
                  <pic:spPr>
                    <a:xfrm>
                      <a:off x="0" y="0"/>
                      <a:ext cx="5943600" cy="4264025"/>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01"/>
        <w:gridCol w:w="1476"/>
        <w:gridCol w:w="1446"/>
        <w:gridCol w:w="995"/>
        <w:gridCol w:w="1228"/>
        <w:gridCol w:w="894"/>
        <w:gridCol w:w="2890"/>
      </w:tblGrid>
      <w:tr w:rsidR="00B93BDE" w:rsidRPr="008F2D5E" w14:paraId="6D9D1552" w14:textId="77777777">
        <w:trPr>
          <w:trHeight w:val="764"/>
        </w:trPr>
        <w:tc>
          <w:tcPr>
            <w:tcW w:w="215" w:type="pct"/>
            <w:tcBorders>
              <w:top w:val="single" w:sz="12" w:space="0" w:color="BFBFBF"/>
              <w:left w:val="single" w:sz="12" w:space="0" w:color="BFBFBF"/>
              <w:bottom w:val="single" w:sz="8" w:space="0" w:color="BFBFBF"/>
              <w:right w:val="single" w:sz="8" w:space="0" w:color="BFBFBF"/>
            </w:tcBorders>
            <w:shd w:val="clear" w:color="auto" w:fill="D9D9D9" w:themeFill="background1" w:themeFillShade="D9"/>
            <w:hideMark/>
          </w:tcPr>
          <w:p w14:paraId="35574CFE" w14:textId="77777777" w:rsidR="00B93BDE" w:rsidRPr="00743D86" w:rsidRDefault="00B93BDE">
            <w:pPr>
              <w:rPr>
                <w:rFonts w:cs="Arial"/>
                <w:b/>
                <w:bCs/>
                <w:szCs w:val="20"/>
                <w:lang w:val="en-US" w:eastAsia="en-US"/>
              </w:rPr>
            </w:pPr>
            <w:r>
              <w:rPr>
                <w:rFonts w:cs="Arial"/>
                <w:b/>
                <w:bCs/>
                <w:szCs w:val="20"/>
                <w:lang w:val="en-US" w:eastAsia="en-US"/>
              </w:rPr>
              <w:t>#</w:t>
            </w:r>
          </w:p>
        </w:tc>
        <w:tc>
          <w:tcPr>
            <w:tcW w:w="79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131776D" w14:textId="77777777" w:rsidR="00B93BDE" w:rsidRPr="008F2D5E" w:rsidRDefault="00B93BDE">
            <w:pPr>
              <w:rPr>
                <w:rFonts w:cs="Arial"/>
                <w:b/>
                <w:szCs w:val="20"/>
                <w:lang w:eastAsia="en-US"/>
              </w:rPr>
            </w:pPr>
            <w:r>
              <w:rPr>
                <w:rFonts w:cs="Arial"/>
                <w:b/>
                <w:szCs w:val="20"/>
                <w:lang w:eastAsia="en-US"/>
              </w:rPr>
              <w:t>Component</w:t>
            </w:r>
          </w:p>
        </w:tc>
        <w:tc>
          <w:tcPr>
            <w:tcW w:w="77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1BF718F" w14:textId="77777777" w:rsidR="00B93BDE" w:rsidRPr="008F2D5E" w:rsidRDefault="00B93BDE">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8743038" w14:textId="77777777" w:rsidR="00B93BDE" w:rsidRPr="00743D86" w:rsidRDefault="00B93BDE">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C6ADA2B" w14:textId="77777777" w:rsidR="00B93BDE" w:rsidRPr="008F2D5E" w:rsidRDefault="00B93BDE">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A4066FB" w14:textId="77777777" w:rsidR="00B93BDE" w:rsidRPr="00743D86" w:rsidRDefault="00B93BDE">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4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23BB9057" w14:textId="77777777" w:rsidR="00B93BDE" w:rsidRPr="008F2D5E" w:rsidRDefault="00B93BDE">
            <w:pPr>
              <w:ind w:right="-1110"/>
              <w:rPr>
                <w:rFonts w:cs="Arial"/>
                <w:b/>
                <w:bCs/>
                <w:szCs w:val="20"/>
                <w:lang w:eastAsia="en-US"/>
              </w:rPr>
            </w:pPr>
            <w:r w:rsidRPr="008F2D5E">
              <w:rPr>
                <w:rFonts w:cs="Arial"/>
                <w:b/>
                <w:szCs w:val="20"/>
                <w:lang w:eastAsia="en-US"/>
              </w:rPr>
              <w:t>Description</w:t>
            </w:r>
          </w:p>
        </w:tc>
      </w:tr>
      <w:tr w:rsidR="00B93BDE" w:rsidRPr="008F2D5E" w14:paraId="70118B65"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E47E213" w14:textId="77777777" w:rsidR="00B93BDE" w:rsidRDefault="00B93BDE">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6B8D355" w14:textId="77777777" w:rsidR="00B93BDE" w:rsidRPr="0022531F" w:rsidRDefault="00B93BDE">
            <w:pPr>
              <w:rPr>
                <w:rFonts w:eastAsia="MS PMincho" w:cs="Arial"/>
                <w:lang w:val="vi-VN" w:eastAsia="ja-JP"/>
              </w:rPr>
            </w:pPr>
            <w:r>
              <w:rPr>
                <w:rFonts w:eastAsia="MS PMincho" w:cs="Arial"/>
                <w:lang w:val="vi-VN" w:eastAsia="ja-JP"/>
              </w:rPr>
              <w:t>Chức vụ</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B905B50" w14:textId="77777777" w:rsidR="00B93BDE" w:rsidRDefault="00B93BDE">
            <w:pPr>
              <w:rPr>
                <w:rFonts w:eastAsia="MS PMincho" w:cs="Arial"/>
                <w:lang w:val="en-US" w:eastAsia="ja-JP"/>
              </w:rPr>
            </w:pPr>
            <w:proofErr w:type="spellStart"/>
            <w:r>
              <w:rPr>
                <w:rFonts w:eastAsia="MS PMincho" w:cs="Arial"/>
                <w:lang w:val="en-US" w:eastAsia="ja-JP"/>
              </w:rPr>
              <w:t>Texbox</w:t>
            </w:r>
            <w:proofErr w:type="spellEnd"/>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0BFA6E" w14:textId="77777777" w:rsidR="00B93BDE" w:rsidRPr="000D7C48" w:rsidRDefault="00B93BDE">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933D29" w14:textId="77777777" w:rsidR="00B93BDE" w:rsidRDefault="00B93BDE">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59DF049" w14:textId="77777777" w:rsidR="00B93BDE" w:rsidRPr="008F2D5E" w:rsidRDefault="00B93BDE">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71808AB" w14:textId="77777777" w:rsidR="00B93BDE" w:rsidRDefault="00B93BDE">
            <w:pPr>
              <w:pStyle w:val="BulletList1"/>
            </w:pPr>
            <w:r>
              <w:rPr>
                <w:lang w:val="vi-VN"/>
              </w:rPr>
              <w:t>Value = [JobName] của “Job” sao cho [JobID] = [JoobID] của bản ghi hiện tại</w:t>
            </w:r>
          </w:p>
        </w:tc>
      </w:tr>
      <w:tr w:rsidR="00B93BDE" w:rsidRPr="008F2D5E" w14:paraId="6F8567AD" w14:textId="77777777">
        <w:trPr>
          <w:trHeight w:val="214"/>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C1D8485" w14:textId="77777777" w:rsidR="00B93BDE" w:rsidRPr="008F2D5E" w:rsidRDefault="00B93BDE">
            <w:pPr>
              <w:spacing w:before="0"/>
              <w:rPr>
                <w:rFonts w:cs="Arial"/>
                <w:szCs w:val="20"/>
              </w:rPr>
            </w:pPr>
            <w:r>
              <w:rPr>
                <w:rFonts w:cs="Arial"/>
                <w:szCs w:val="20"/>
              </w:rPr>
              <w:t>2</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71D2A2" w14:textId="77777777" w:rsidR="00B93BDE" w:rsidRPr="000158DA" w:rsidRDefault="00B93BDE">
            <w:pPr>
              <w:rPr>
                <w:rFonts w:eastAsia="MS PMincho" w:cs="Arial"/>
                <w:lang w:val="vi-VN" w:eastAsia="ja-JP"/>
              </w:rPr>
            </w:pPr>
            <w:proofErr w:type="spellStart"/>
            <w:r>
              <w:rPr>
                <w:rFonts w:eastAsia="MS PMincho" w:cs="Arial"/>
                <w:lang w:val="en-US" w:eastAsia="ja-JP"/>
              </w:rPr>
              <w:t>Phòng</w:t>
            </w:r>
            <w:proofErr w:type="spellEnd"/>
            <w:r>
              <w:rPr>
                <w:rFonts w:eastAsia="MS PMincho" w:cs="Arial"/>
                <w:lang w:val="vi-VN" w:eastAsia="ja-JP"/>
              </w:rPr>
              <w:t xml:space="preserve"> ban</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AA757C" w14:textId="77777777" w:rsidR="00B93BDE" w:rsidRPr="000158DA" w:rsidRDefault="00B93BDE">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669C75A" w14:textId="77777777" w:rsidR="00B93BDE" w:rsidRPr="00911212" w:rsidRDefault="00B93BDE">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118F1A" w14:textId="77777777" w:rsidR="00B93BDE" w:rsidRPr="00CE1790" w:rsidRDefault="00B93BDE">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ABC1C3" w14:textId="77777777" w:rsidR="00B93BDE" w:rsidRPr="008F2D5E" w:rsidRDefault="00B93BDE">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F350173" w14:textId="77777777" w:rsidR="00B93BDE" w:rsidRPr="00FE1C60" w:rsidRDefault="00B93BDE">
            <w:pPr>
              <w:pStyle w:val="BulletList1"/>
            </w:pPr>
            <w:r>
              <w:rPr>
                <w:lang w:val="vi-VN"/>
              </w:rPr>
              <w:t>Value = [DepName] của “Job” sao cho [JobID] = [JoobID] của bản ghi hiện tại</w:t>
            </w:r>
          </w:p>
        </w:tc>
      </w:tr>
      <w:tr w:rsidR="00B93BDE" w:rsidRPr="008F2D5E" w14:paraId="08065E38" w14:textId="77777777">
        <w:trPr>
          <w:trHeight w:val="898"/>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BE73BF3" w14:textId="77777777" w:rsidR="00B93BDE" w:rsidRDefault="00B93BDE">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F3CCE5" w14:textId="77777777" w:rsidR="00B93BDE" w:rsidRPr="000D7C48" w:rsidRDefault="00B93BDE">
            <w:pPr>
              <w:rPr>
                <w:rFonts w:eastAsia="MS PMincho" w:cs="Arial"/>
                <w:lang w:val="vi-VN" w:eastAsia="ja-JP"/>
              </w:rPr>
            </w:pPr>
            <w:r>
              <w:rPr>
                <w:rFonts w:eastAsia="MS PMincho" w:cs="Arial"/>
                <w:lang w:val="vi-VN" w:eastAsia="ja-JP"/>
              </w:rPr>
              <w:t>Mô tả</w:t>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082B28" w14:textId="77777777" w:rsidR="00B93BDE" w:rsidRPr="00D13718" w:rsidRDefault="00B93BDE">
            <w:pPr>
              <w:rPr>
                <w:rFonts w:eastAsia="MS PMincho" w:cs="Arial"/>
                <w:lang w:val="vi-VN" w:eastAsia="ja-JP"/>
              </w:rPr>
            </w:pPr>
            <w:r>
              <w:rPr>
                <w:rFonts w:eastAsia="MS PMincho" w:cs="Arial"/>
                <w:lang w:val="vi-VN" w:eastAsia="ja-JP"/>
              </w:rPr>
              <w:t>Text area</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6C7FB1" w14:textId="77777777" w:rsidR="00B93BDE" w:rsidRPr="00911212" w:rsidRDefault="00B93BDE">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6B5AD4" w14:textId="77777777" w:rsidR="00B93BDE" w:rsidRPr="00D13718" w:rsidRDefault="00B93BDE">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885354" w14:textId="77777777" w:rsidR="00B93BDE" w:rsidRPr="008F2D5E" w:rsidRDefault="00B93BDE">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2F18EF7" w14:textId="77777777" w:rsidR="00B93BDE" w:rsidRDefault="00B93BDE">
            <w:pPr>
              <w:pStyle w:val="BulletList1"/>
            </w:pPr>
            <w:r>
              <w:rPr>
                <w:lang w:val="vi-VN"/>
              </w:rPr>
              <w:t>Value = [Description] của “Job” sao cho [JobID] = [JoobID] của bản ghi hiện tại</w:t>
            </w:r>
          </w:p>
        </w:tc>
      </w:tr>
      <w:tr w:rsidR="00B93BDE" w:rsidRPr="008F2D5E" w14:paraId="4805DC91"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7593E91" w14:textId="77777777" w:rsidR="00B93BDE" w:rsidRDefault="00B93BDE">
            <w:pPr>
              <w:spacing w:before="0"/>
              <w:rPr>
                <w:rFonts w:cs="Arial"/>
                <w:szCs w:val="20"/>
              </w:rPr>
            </w:pPr>
            <w:r>
              <w:rPr>
                <w:rFonts w:cs="Arial"/>
                <w:szCs w:val="20"/>
              </w:rPr>
              <w:t>5</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5C248AA" w14:textId="6DBB34C8" w:rsidR="00B93BDE" w:rsidRPr="003C14C0" w:rsidRDefault="00492B9B">
            <w:pPr>
              <w:rPr>
                <w:rFonts w:eastAsia="MS PMincho" w:cs="Arial"/>
                <w:lang w:val="vi-VN" w:eastAsia="ja-JP"/>
              </w:rPr>
            </w:pPr>
            <w:r w:rsidRPr="00492B9B">
              <w:rPr>
                <w:rFonts w:eastAsia="MS PMincho" w:cs="Arial"/>
                <w:noProof/>
                <w:lang w:val="vi-VN" w:eastAsia="ja-JP"/>
              </w:rPr>
              <w:drawing>
                <wp:inline distT="0" distB="0" distL="0" distR="0" wp14:anchorId="41E4C781" wp14:editId="00C67A9B">
                  <wp:extent cx="461966" cy="300040"/>
                  <wp:effectExtent l="0" t="0" r="0" b="5080"/>
                  <wp:docPr id="1372528087" name="Picture 137252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28087" name=""/>
                          <pic:cNvPicPr/>
                        </pic:nvPicPr>
                        <pic:blipFill>
                          <a:blip r:embed="rId95"/>
                          <a:stretch>
                            <a:fillRect/>
                          </a:stretch>
                        </pic:blipFill>
                        <pic:spPr>
                          <a:xfrm>
                            <a:off x="0" y="0"/>
                            <a:ext cx="461966" cy="300040"/>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6A6005" w14:textId="77777777" w:rsidR="00B93BDE" w:rsidRPr="00D13718" w:rsidRDefault="00B93BDE">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F29DDA" w14:textId="77777777" w:rsidR="00B93BDE" w:rsidRPr="005F6B01" w:rsidRDefault="00B93BDE">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9E5563" w14:textId="77777777" w:rsidR="00B93BDE" w:rsidRPr="00084EE3" w:rsidRDefault="00B93BDE">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3EA2B7" w14:textId="77777777" w:rsidR="00B93BDE" w:rsidRPr="008F2D5E" w:rsidRDefault="00B93BDE">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4F50D24" w14:textId="222D1D11" w:rsidR="00B93BDE" w:rsidRPr="00D572B8" w:rsidRDefault="00D33F2C">
            <w:pPr>
              <w:pStyle w:val="BulletList1"/>
              <w:rPr>
                <w:lang w:val="vi-VN"/>
              </w:rPr>
            </w:pPr>
            <w:r>
              <w:t>Quay</w:t>
            </w:r>
            <w:r>
              <w:rPr>
                <w:lang w:val="vi-VN"/>
              </w:rPr>
              <w:t xml:space="preserve"> lại màn hình </w:t>
            </w:r>
            <w:r w:rsidR="000C537E">
              <w:rPr>
                <w:lang w:val="vi-VN"/>
              </w:rPr>
              <w:t>danh sách chức vụ</w:t>
            </w:r>
          </w:p>
        </w:tc>
      </w:tr>
      <w:tr w:rsidR="000C537E" w:rsidRPr="008F2D5E" w14:paraId="630EB0E5"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BE892E2" w14:textId="5E89B0A8" w:rsidR="000C537E" w:rsidRDefault="000C537E">
            <w:pPr>
              <w:spacing w:before="0"/>
              <w:rPr>
                <w:rFonts w:cs="Arial"/>
                <w:szCs w:val="20"/>
              </w:rPr>
            </w:pPr>
            <w:r>
              <w:rPr>
                <w:rFonts w:cs="Arial"/>
                <w:szCs w:val="20"/>
              </w:rPr>
              <w:t>6</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57974E" w14:textId="5B2DBD05" w:rsidR="000C537E" w:rsidRPr="00462EF9" w:rsidRDefault="00BB58A8">
            <w:pPr>
              <w:rPr>
                <w:rFonts w:eastAsia="MS PMincho" w:cs="Arial"/>
                <w:noProof/>
                <w:lang w:val="vi-VN" w:eastAsia="ja-JP"/>
              </w:rPr>
            </w:pPr>
            <w:r w:rsidRPr="00BB58A8">
              <w:rPr>
                <w:rFonts w:eastAsia="MS PMincho" w:cs="Arial"/>
                <w:noProof/>
                <w:lang w:val="vi-VN" w:eastAsia="ja-JP"/>
              </w:rPr>
              <w:drawing>
                <wp:inline distT="0" distB="0" distL="0" distR="0" wp14:anchorId="04B955C4" wp14:editId="551BF7B9">
                  <wp:extent cx="566742" cy="314327"/>
                  <wp:effectExtent l="0" t="0" r="5080" b="0"/>
                  <wp:docPr id="1188047719" name="Picture 118804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47719" name=""/>
                          <pic:cNvPicPr/>
                        </pic:nvPicPr>
                        <pic:blipFill>
                          <a:blip r:embed="rId96"/>
                          <a:stretch>
                            <a:fillRect/>
                          </a:stretch>
                        </pic:blipFill>
                        <pic:spPr>
                          <a:xfrm>
                            <a:off x="0" y="0"/>
                            <a:ext cx="566742" cy="314327"/>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5475CE" w14:textId="66C28FFA" w:rsidR="000C537E" w:rsidRDefault="00BB58A8">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386450" w14:textId="003DDE4A" w:rsidR="000C537E" w:rsidRPr="00BB58A8" w:rsidRDefault="00BB58A8">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C6D09F0" w14:textId="61490C59" w:rsidR="000C537E" w:rsidRDefault="00BB58A8">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22EA7E" w14:textId="77777777" w:rsidR="000C537E" w:rsidRPr="008F2D5E" w:rsidRDefault="000C537E">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C8AC75B" w14:textId="122A12A8" w:rsidR="000C537E" w:rsidRDefault="00E842AD">
            <w:pPr>
              <w:pStyle w:val="BulletList1"/>
            </w:pPr>
            <w:r>
              <w:t>Refer</w:t>
            </w:r>
            <w:r>
              <w:rPr>
                <w:lang w:val="vi-VN"/>
              </w:rPr>
              <w:t xml:space="preserve"> to </w:t>
            </w:r>
            <w:r>
              <w:rPr>
                <w:lang w:val="vi-VN"/>
              </w:rPr>
              <w:fldChar w:fldCharType="begin"/>
            </w:r>
            <w:r>
              <w:rPr>
                <w:lang w:val="vi-VN"/>
              </w:rPr>
              <w:instrText xml:space="preserve"> REF _Ref155616314 \h </w:instrText>
            </w:r>
            <w:r>
              <w:rPr>
                <w:lang w:val="vi-VN"/>
              </w:rPr>
            </w:r>
            <w:r>
              <w:rPr>
                <w:lang w:val="vi-VN"/>
              </w:rPr>
              <w:fldChar w:fldCharType="separate"/>
            </w:r>
            <w:proofErr w:type="spellStart"/>
            <w:r>
              <w:t>Chỉnh</w:t>
            </w:r>
            <w:proofErr w:type="spellEnd"/>
            <w:r>
              <w:t xml:space="preserve"> </w:t>
            </w:r>
            <w:proofErr w:type="spellStart"/>
            <w:r>
              <w:t>sửa</w:t>
            </w:r>
            <w:proofErr w:type="spellEnd"/>
            <w:r>
              <w:t xml:space="preserve"> </w:t>
            </w:r>
            <w:proofErr w:type="spellStart"/>
            <w:r>
              <w:t>chức</w:t>
            </w:r>
            <w:proofErr w:type="spellEnd"/>
            <w:r>
              <w:t xml:space="preserve"> </w:t>
            </w:r>
            <w:proofErr w:type="spellStart"/>
            <w:r>
              <w:t>vụ</w:t>
            </w:r>
            <w:proofErr w:type="spellEnd"/>
            <w:r>
              <w:rPr>
                <w:lang w:val="vi-VN"/>
              </w:rPr>
              <w:fldChar w:fldCharType="end"/>
            </w:r>
          </w:p>
        </w:tc>
      </w:tr>
      <w:tr w:rsidR="00B93BDE" w:rsidRPr="008F2D5E" w14:paraId="2C395303" w14:textId="77777777">
        <w:trPr>
          <w:trHeight w:val="253"/>
        </w:trPr>
        <w:tc>
          <w:tcPr>
            <w:tcW w:w="21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3EB9340" w14:textId="0F1E9A3C" w:rsidR="00B93BDE" w:rsidRDefault="000C537E">
            <w:pPr>
              <w:spacing w:before="0"/>
              <w:rPr>
                <w:rFonts w:cs="Arial"/>
                <w:szCs w:val="20"/>
              </w:rPr>
            </w:pPr>
            <w:r>
              <w:rPr>
                <w:rFonts w:cs="Arial"/>
                <w:szCs w:val="20"/>
              </w:rPr>
              <w:lastRenderedPageBreak/>
              <w:t>7</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7CB94C" w14:textId="77777777" w:rsidR="00B93BDE" w:rsidRPr="000E1B06" w:rsidRDefault="00B93BDE">
            <w:pPr>
              <w:rPr>
                <w:rFonts w:eastAsia="MS PMincho" w:cs="Arial"/>
                <w:noProof/>
                <w:lang w:val="vi-VN" w:eastAsia="ja-JP"/>
              </w:rPr>
            </w:pPr>
            <w:r w:rsidRPr="00462EF9">
              <w:rPr>
                <w:rFonts w:eastAsia="MS PMincho" w:cs="Arial"/>
                <w:noProof/>
                <w:lang w:val="vi-VN" w:eastAsia="ja-JP"/>
              </w:rPr>
              <w:drawing>
                <wp:inline distT="0" distB="0" distL="0" distR="0" wp14:anchorId="15BD3884" wp14:editId="172DDBC0">
                  <wp:extent cx="185739" cy="133351"/>
                  <wp:effectExtent l="0" t="0" r="5080" b="0"/>
                  <wp:docPr id="902590537" name="Picture 90259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51802" name=""/>
                          <pic:cNvPicPr/>
                        </pic:nvPicPr>
                        <pic:blipFill>
                          <a:blip r:embed="rId91"/>
                          <a:stretch>
                            <a:fillRect/>
                          </a:stretch>
                        </pic:blipFill>
                        <pic:spPr>
                          <a:xfrm>
                            <a:off x="0" y="0"/>
                            <a:ext cx="185739" cy="133351"/>
                          </a:xfrm>
                          <a:prstGeom prst="rect">
                            <a:avLst/>
                          </a:prstGeom>
                        </pic:spPr>
                      </pic:pic>
                    </a:graphicData>
                  </a:graphic>
                </wp:inline>
              </w:drawing>
            </w:r>
          </w:p>
        </w:tc>
        <w:tc>
          <w:tcPr>
            <w:tcW w:w="7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EDD512F" w14:textId="77777777" w:rsidR="00B93BDE" w:rsidRDefault="00B93BDE">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B8030DE" w14:textId="77777777" w:rsidR="00B93BDE" w:rsidRPr="00612B76" w:rsidRDefault="00B93BDE">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DFA8B6" w14:textId="77777777" w:rsidR="00B93BDE" w:rsidRDefault="00B93BDE">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835D2" w14:textId="77777777" w:rsidR="00B93BDE" w:rsidRPr="008F2D5E" w:rsidRDefault="00B93BDE">
            <w:pPr>
              <w:rPr>
                <w:rFonts w:eastAsia="MS PMincho" w:cs="Arial"/>
                <w:lang w:val="en-US" w:eastAsia="ja-JP"/>
              </w:rPr>
            </w:pPr>
          </w:p>
        </w:tc>
        <w:tc>
          <w:tcPr>
            <w:tcW w:w="154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D157BC0" w14:textId="77777777" w:rsidR="00B93BDE" w:rsidRDefault="00B93BDE">
            <w:pPr>
              <w:pStyle w:val="BulletList1"/>
            </w:pPr>
            <w:proofErr w:type="spellStart"/>
            <w:r>
              <w:t>Đóng</w:t>
            </w:r>
            <w:proofErr w:type="spellEnd"/>
            <w:r>
              <w:rPr>
                <w:lang w:val="vi-VN"/>
              </w:rPr>
              <w:t xml:space="preserve"> màn hình hiện tại lại</w:t>
            </w:r>
          </w:p>
        </w:tc>
      </w:tr>
    </w:tbl>
    <w:p w14:paraId="55AEFE1C" w14:textId="77777777" w:rsidR="00B93BDE" w:rsidRPr="008B2046" w:rsidRDefault="00B93BDE" w:rsidP="008B2046">
      <w:pPr>
        <w:rPr>
          <w:lang w:val="en-US" w:eastAsia="en-US"/>
        </w:rPr>
      </w:pPr>
    </w:p>
    <w:p w14:paraId="729517E6" w14:textId="0C39C6AF" w:rsidR="00C65F54" w:rsidRDefault="00D572B8" w:rsidP="00764A86">
      <w:pPr>
        <w:pStyle w:val="Heading2"/>
      </w:pPr>
      <w:bookmarkStart w:id="138" w:name="_Toc155375258"/>
      <w:proofErr w:type="spellStart"/>
      <w:r>
        <w:t>Màn</w:t>
      </w:r>
      <w:proofErr w:type="spellEnd"/>
      <w:r>
        <w:t xml:space="preserve"> </w:t>
      </w:r>
      <w:proofErr w:type="spellStart"/>
      <w:r>
        <w:t>hình</w:t>
      </w:r>
      <w:proofErr w:type="spellEnd"/>
      <w:r>
        <w:rPr>
          <w:lang w:val="vi-VN"/>
        </w:rPr>
        <w:t xml:space="preserve"> Nhân viên</w:t>
      </w:r>
      <w:bookmarkEnd w:id="138"/>
    </w:p>
    <w:p w14:paraId="0CD9CDD5" w14:textId="20DFD9E1" w:rsidR="001C20CE" w:rsidRDefault="001C20CE" w:rsidP="001C20CE">
      <w:pPr>
        <w:pStyle w:val="Heading3"/>
      </w:pPr>
      <w:bookmarkStart w:id="139" w:name="_Toc155375259"/>
      <w:proofErr w:type="spellStart"/>
      <w:r>
        <w:t>Màn</w:t>
      </w:r>
      <w:proofErr w:type="spellEnd"/>
      <w:r>
        <w:t xml:space="preserve"> </w:t>
      </w:r>
      <w:proofErr w:type="spellStart"/>
      <w:r>
        <w:t>hình</w:t>
      </w:r>
      <w:proofErr w:type="spellEnd"/>
      <w:r>
        <w:t xml:space="preserve"> </w:t>
      </w:r>
      <w:proofErr w:type="spellStart"/>
      <w:r w:rsidR="002201FD">
        <w:t>tạo</w:t>
      </w:r>
      <w:proofErr w:type="spellEnd"/>
      <w:r w:rsidR="002201FD">
        <w:rPr>
          <w:lang w:val="vi-VN"/>
        </w:rPr>
        <w:t xml:space="preserve"> mới </w:t>
      </w:r>
      <w:r w:rsidR="00D4262F">
        <w:rPr>
          <w:lang w:val="vi-VN"/>
        </w:rPr>
        <w:t>nhân viên</w:t>
      </w:r>
      <w:bookmarkEnd w:id="139"/>
    </w:p>
    <w:p w14:paraId="246B04A7" w14:textId="7AEA3E8F" w:rsidR="001C20CE" w:rsidRDefault="007A31E0" w:rsidP="001C20CE">
      <w:pPr>
        <w:rPr>
          <w:lang w:val="en-US" w:eastAsia="en-US"/>
        </w:rPr>
      </w:pPr>
      <w:r w:rsidRPr="007A31E0">
        <w:rPr>
          <w:noProof/>
          <w:lang w:val="en-US" w:eastAsia="en-US"/>
        </w:rPr>
        <w:drawing>
          <wp:inline distT="0" distB="0" distL="0" distR="0" wp14:anchorId="076EE58B" wp14:editId="0A014697">
            <wp:extent cx="5943600" cy="4295140"/>
            <wp:effectExtent l="0" t="0" r="0" b="0"/>
            <wp:docPr id="948810540" name="Picture 9488105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10540" name="Picture 1" descr="A screenshot of a computer&#10;&#10;Description automatically generated"/>
                    <pic:cNvPicPr/>
                  </pic:nvPicPr>
                  <pic:blipFill>
                    <a:blip r:embed="rId97"/>
                    <a:stretch>
                      <a:fillRect/>
                    </a:stretch>
                  </pic:blipFill>
                  <pic:spPr>
                    <a:xfrm>
                      <a:off x="0" y="0"/>
                      <a:ext cx="5943600" cy="4295140"/>
                    </a:xfrm>
                    <a:prstGeom prst="rect">
                      <a:avLst/>
                    </a:prstGeom>
                  </pic:spPr>
                </pic:pic>
              </a:graphicData>
            </a:graphic>
          </wp:inline>
        </w:drawing>
      </w:r>
    </w:p>
    <w:p w14:paraId="087B0582" w14:textId="4AAEF91A" w:rsidR="00CC042C" w:rsidRDefault="004B2AA5" w:rsidP="001C20CE">
      <w:pPr>
        <w:rPr>
          <w:lang w:val="en-US" w:eastAsia="en-US"/>
        </w:rPr>
      </w:pPr>
      <w:r w:rsidRPr="004B2AA5">
        <w:rPr>
          <w:noProof/>
          <w:lang w:val="en-US" w:eastAsia="en-US"/>
        </w:rPr>
        <w:lastRenderedPageBreak/>
        <w:drawing>
          <wp:inline distT="0" distB="0" distL="0" distR="0" wp14:anchorId="35974166" wp14:editId="446296DF">
            <wp:extent cx="5943600" cy="4244340"/>
            <wp:effectExtent l="0" t="0" r="0" b="3810"/>
            <wp:docPr id="2097006075" name="Picture 20970060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06075" name="Picture 1" descr="A screenshot of a computer&#10;&#10;Description automatically generated"/>
                    <pic:cNvPicPr/>
                  </pic:nvPicPr>
                  <pic:blipFill>
                    <a:blip r:embed="rId98"/>
                    <a:stretch>
                      <a:fillRect/>
                    </a:stretch>
                  </pic:blipFill>
                  <pic:spPr>
                    <a:xfrm>
                      <a:off x="0" y="0"/>
                      <a:ext cx="5943600" cy="4244340"/>
                    </a:xfrm>
                    <a:prstGeom prst="rect">
                      <a:avLst/>
                    </a:prstGeom>
                  </pic:spPr>
                </pic:pic>
              </a:graphicData>
            </a:graphic>
          </wp:inline>
        </w:drawing>
      </w:r>
    </w:p>
    <w:p w14:paraId="1CA02873" w14:textId="45B2E1FA" w:rsidR="002201FD" w:rsidRDefault="002201FD" w:rsidP="001C20CE">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9"/>
        <w:gridCol w:w="1450"/>
        <w:gridCol w:w="1315"/>
        <w:gridCol w:w="994"/>
        <w:gridCol w:w="1228"/>
        <w:gridCol w:w="1107"/>
        <w:gridCol w:w="2797"/>
      </w:tblGrid>
      <w:tr w:rsidR="00CE3940" w:rsidRPr="008F2D5E" w14:paraId="0BC90BDC" w14:textId="77777777" w:rsidTr="00CC042C">
        <w:trPr>
          <w:trHeight w:val="764"/>
        </w:trPr>
        <w:tc>
          <w:tcPr>
            <w:tcW w:w="235" w:type="pct"/>
            <w:tcBorders>
              <w:top w:val="single" w:sz="12" w:space="0" w:color="BFBFBF"/>
              <w:left w:val="single" w:sz="12" w:space="0" w:color="BFBFBF"/>
              <w:bottom w:val="single" w:sz="8" w:space="0" w:color="BFBFBF"/>
              <w:right w:val="single" w:sz="8" w:space="0" w:color="BFBFBF"/>
            </w:tcBorders>
            <w:shd w:val="clear" w:color="auto" w:fill="D9D9D9" w:themeFill="background1" w:themeFillShade="D9"/>
            <w:hideMark/>
          </w:tcPr>
          <w:p w14:paraId="4C2036FE" w14:textId="77777777" w:rsidR="00CE3940" w:rsidRPr="00743D86" w:rsidRDefault="00CE3940">
            <w:pPr>
              <w:rPr>
                <w:rFonts w:cs="Arial"/>
                <w:b/>
                <w:bCs/>
                <w:szCs w:val="20"/>
                <w:lang w:val="en-US" w:eastAsia="en-US"/>
              </w:rPr>
            </w:pPr>
            <w:r>
              <w:rPr>
                <w:rFonts w:cs="Arial"/>
                <w:b/>
                <w:bCs/>
                <w:szCs w:val="20"/>
                <w:lang w:val="en-US" w:eastAsia="en-US"/>
              </w:rPr>
              <w:t>#</w:t>
            </w:r>
          </w:p>
        </w:tc>
        <w:tc>
          <w:tcPr>
            <w:tcW w:w="777"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AEA9BE6" w14:textId="77777777" w:rsidR="00CE3940" w:rsidRPr="008F2D5E" w:rsidRDefault="00CE3940">
            <w:pPr>
              <w:rPr>
                <w:rFonts w:cs="Arial"/>
                <w:b/>
                <w:szCs w:val="20"/>
                <w:lang w:eastAsia="en-US"/>
              </w:rPr>
            </w:pPr>
            <w:r>
              <w:rPr>
                <w:rFonts w:cs="Arial"/>
                <w:b/>
                <w:szCs w:val="20"/>
                <w:lang w:eastAsia="en-US"/>
              </w:rPr>
              <w:t>Component</w:t>
            </w:r>
          </w:p>
        </w:tc>
        <w:tc>
          <w:tcPr>
            <w:tcW w:w="70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56B7010" w14:textId="77777777" w:rsidR="00CE3940" w:rsidRPr="008F2D5E" w:rsidRDefault="00CE3940">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5B707C7" w14:textId="77777777" w:rsidR="00CE3940" w:rsidRPr="00743D86" w:rsidRDefault="00CE3940">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9B241B3" w14:textId="77777777" w:rsidR="00CE3940" w:rsidRPr="008F2D5E" w:rsidRDefault="00CE3940">
            <w:pPr>
              <w:rPr>
                <w:rFonts w:cs="Arial"/>
                <w:b/>
                <w:szCs w:val="20"/>
                <w:lang w:eastAsia="en-US"/>
              </w:rPr>
            </w:pPr>
            <w:r>
              <w:rPr>
                <w:rFonts w:cs="Arial"/>
                <w:b/>
                <w:szCs w:val="20"/>
                <w:lang w:eastAsia="en-US"/>
              </w:rPr>
              <w:t>Mandatory</w:t>
            </w:r>
          </w:p>
        </w:tc>
        <w:tc>
          <w:tcPr>
            <w:tcW w:w="59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68F32CB" w14:textId="77777777" w:rsidR="00CE3940" w:rsidRPr="00743D86" w:rsidRDefault="00CE3940">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4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3E9C4327" w14:textId="77777777" w:rsidR="00CE3940" w:rsidRPr="008F2D5E" w:rsidRDefault="00CE3940">
            <w:pPr>
              <w:ind w:right="-1110"/>
              <w:rPr>
                <w:rFonts w:cs="Arial"/>
                <w:b/>
                <w:bCs/>
                <w:szCs w:val="20"/>
                <w:lang w:eastAsia="en-US"/>
              </w:rPr>
            </w:pPr>
            <w:r w:rsidRPr="008F2D5E">
              <w:rPr>
                <w:rFonts w:cs="Arial"/>
                <w:b/>
                <w:szCs w:val="20"/>
                <w:lang w:eastAsia="en-US"/>
              </w:rPr>
              <w:t>Description</w:t>
            </w:r>
          </w:p>
        </w:tc>
      </w:tr>
      <w:tr w:rsidR="00CE3940" w:rsidRPr="008F2D5E" w14:paraId="35D744B8"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AD89E7C" w14:textId="77777777" w:rsidR="00CE3940" w:rsidRPr="008F2D5E" w:rsidRDefault="00CE3940">
            <w:pPr>
              <w:spacing w:before="0"/>
              <w:rPr>
                <w:rFonts w:cs="Arial"/>
                <w:szCs w:val="20"/>
              </w:rPr>
            </w:pPr>
            <w:r>
              <w:rPr>
                <w:rFonts w:cs="Arial"/>
                <w:szCs w:val="20"/>
              </w:rPr>
              <w:t>1</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44D14B" w14:textId="3A9CF3A5" w:rsidR="00CE3940" w:rsidRPr="00743D86" w:rsidRDefault="00363744">
            <w:pPr>
              <w:rPr>
                <w:rFonts w:eastAsia="MS PMincho" w:cs="Arial"/>
                <w:lang w:val="vi-VN" w:eastAsia="ja-JP"/>
              </w:rPr>
            </w:pPr>
            <w:r>
              <w:rPr>
                <w:rFonts w:eastAsia="MS PMincho" w:cs="Arial"/>
                <w:lang w:val="vi-VN" w:eastAsia="ja-JP"/>
              </w:rPr>
              <w:t>Họ và tên</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1DE059" w14:textId="77777777" w:rsidR="00CE3940" w:rsidRPr="00743D86" w:rsidRDefault="00CE3940">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346F5A" w14:textId="61940E17" w:rsidR="00CE3940" w:rsidRPr="008F2D5E" w:rsidRDefault="008338BC">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9A0B24D" w14:textId="6B50B68F" w:rsidR="00CE3940" w:rsidRPr="008F2D5E" w:rsidRDefault="00363744">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4E50F50" w14:textId="77777777" w:rsidR="00CE3940" w:rsidRPr="008F2D5E" w:rsidRDefault="00CE3940">
            <w:pPr>
              <w:rPr>
                <w:rFonts w:eastAsia="MS PMincho" w:cs="Arial"/>
                <w:b/>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48F3AFF" w14:textId="2B044921" w:rsidR="008338BC" w:rsidRPr="00EF0CCF" w:rsidRDefault="00363744">
            <w:pPr>
              <w:pStyle w:val="BulletList1"/>
            </w:pPr>
            <w:r>
              <w:t>Free</w:t>
            </w:r>
            <w:r>
              <w:rPr>
                <w:lang w:val="vi-VN"/>
              </w:rPr>
              <w:t xml:space="preserve"> Input</w:t>
            </w:r>
          </w:p>
        </w:tc>
      </w:tr>
      <w:tr w:rsidR="00CE3940" w:rsidRPr="008F2D5E" w14:paraId="3C0CEFC9"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E7418E5" w14:textId="77777777" w:rsidR="00CE3940" w:rsidRPr="008F2D5E" w:rsidRDefault="00CE3940">
            <w:pPr>
              <w:spacing w:before="0"/>
              <w:rPr>
                <w:rFonts w:cs="Arial"/>
                <w:szCs w:val="20"/>
              </w:rPr>
            </w:pPr>
            <w:r>
              <w:rPr>
                <w:rFonts w:cs="Arial"/>
                <w:szCs w:val="20"/>
              </w:rPr>
              <w:t>2</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6EBB8B2" w14:textId="67C246BB" w:rsidR="00CE3940" w:rsidRPr="00363744" w:rsidRDefault="00363744">
            <w:pPr>
              <w:rPr>
                <w:rFonts w:eastAsia="MS PMincho" w:cs="Arial"/>
                <w:lang w:val="vi-VN" w:eastAsia="ja-JP"/>
              </w:rPr>
            </w:pPr>
            <w:proofErr w:type="spellStart"/>
            <w:r>
              <w:rPr>
                <w:rFonts w:eastAsia="MS PMincho" w:cs="Arial"/>
                <w:lang w:val="en-US" w:eastAsia="ja-JP"/>
              </w:rPr>
              <w:t>Giới</w:t>
            </w:r>
            <w:proofErr w:type="spellEnd"/>
            <w:r>
              <w:rPr>
                <w:rFonts w:eastAsia="MS PMincho" w:cs="Arial"/>
                <w:lang w:val="vi-VN" w:eastAsia="ja-JP"/>
              </w:rPr>
              <w:t xml:space="preserve"> tính</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1964A5" w14:textId="513EC0AA" w:rsidR="00CE3940" w:rsidRPr="00363744" w:rsidRDefault="00363744">
            <w:pPr>
              <w:rPr>
                <w:rFonts w:eastAsia="MS PMincho" w:cs="Arial"/>
                <w:lang w:val="vi-VN" w:eastAsia="ja-JP"/>
              </w:rPr>
            </w:pPr>
            <w:proofErr w:type="spellStart"/>
            <w:r>
              <w:rPr>
                <w:rFonts w:eastAsia="MS PMincho" w:cs="Arial"/>
                <w:lang w:val="en-US" w:eastAsia="ja-JP"/>
              </w:rPr>
              <w:t>DropDown</w:t>
            </w:r>
            <w:proofErr w:type="spellEnd"/>
            <w:r>
              <w:rPr>
                <w:rFonts w:eastAsia="MS PMincho" w:cs="Arial"/>
                <w:lang w:val="vi-VN" w:eastAsia="ja-JP"/>
              </w:rPr>
              <w:t xml:space="preserve"> </w:t>
            </w:r>
            <w:proofErr w:type="spellStart"/>
            <w:r>
              <w:rPr>
                <w:rFonts w:eastAsia="MS PMincho" w:cs="Arial"/>
                <w:lang w:val="vi-VN" w:eastAsia="ja-JP"/>
              </w:rPr>
              <w:t>list</w:t>
            </w:r>
            <w:proofErr w:type="spellEnd"/>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53701ED" w14:textId="0F629D45" w:rsidR="00CE3940" w:rsidRPr="008F2D5E" w:rsidRDefault="008338BC">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A51E831" w14:textId="615C24B2" w:rsidR="00CE3940" w:rsidRPr="00CE1790" w:rsidRDefault="00363744">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458CD3" w14:textId="77777777" w:rsidR="00CE3940" w:rsidRPr="008F2D5E" w:rsidRDefault="00CE3940">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DEFB534" w14:textId="77777777" w:rsidR="00CE3940" w:rsidRPr="00363744" w:rsidRDefault="00363744" w:rsidP="00363744">
            <w:pPr>
              <w:pStyle w:val="BulletList1"/>
            </w:pPr>
            <w:r>
              <w:t>Value list:</w:t>
            </w:r>
          </w:p>
          <w:p w14:paraId="2DA3A010" w14:textId="77777777" w:rsidR="00363744" w:rsidRPr="00363744" w:rsidRDefault="00363744" w:rsidP="00363744">
            <w:pPr>
              <w:pStyle w:val="Level2"/>
              <w:rPr>
                <w:lang w:val="en-US"/>
              </w:rPr>
            </w:pPr>
            <w:r>
              <w:t>“Nữ”</w:t>
            </w:r>
          </w:p>
          <w:p w14:paraId="09D0FF38" w14:textId="77777777" w:rsidR="00363744" w:rsidRPr="00363744" w:rsidRDefault="00363744" w:rsidP="00363744">
            <w:pPr>
              <w:pStyle w:val="Level2"/>
              <w:rPr>
                <w:lang w:val="en-US"/>
              </w:rPr>
            </w:pPr>
            <w:r>
              <w:t>“Nam”</w:t>
            </w:r>
          </w:p>
          <w:p w14:paraId="7DF506A5" w14:textId="03AC2F38" w:rsidR="00363744" w:rsidRPr="00FE1C60" w:rsidRDefault="00363744" w:rsidP="00363744">
            <w:pPr>
              <w:pStyle w:val="Level2"/>
            </w:pPr>
            <w:r>
              <w:t>“Không xác định”</w:t>
            </w:r>
          </w:p>
        </w:tc>
      </w:tr>
      <w:tr w:rsidR="00CE3940" w:rsidRPr="008F2D5E" w14:paraId="5E8BE4E7"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757D7FF" w14:textId="77777777" w:rsidR="00CE3940" w:rsidRDefault="00CE3940">
            <w:pPr>
              <w:spacing w:before="0"/>
              <w:rPr>
                <w:rFonts w:cs="Arial"/>
                <w:szCs w:val="20"/>
              </w:rPr>
            </w:pPr>
            <w:r>
              <w:rPr>
                <w:rFonts w:cs="Arial"/>
                <w:szCs w:val="20"/>
              </w:rPr>
              <w:t>3</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00633A4" w14:textId="5A075893" w:rsidR="00CE3940" w:rsidRPr="00EF0CCF" w:rsidRDefault="00363744">
            <w:pPr>
              <w:rPr>
                <w:rFonts w:eastAsia="MS PMincho" w:cs="Arial"/>
                <w:lang w:val="vi-VN" w:eastAsia="ja-JP"/>
              </w:rPr>
            </w:pPr>
            <w:r>
              <w:rPr>
                <w:rFonts w:eastAsia="MS PMincho" w:cs="Arial"/>
                <w:lang w:val="vi-VN" w:eastAsia="ja-JP"/>
              </w:rPr>
              <w:t>Số CCCD/CMND</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F80AE5" w14:textId="77777777" w:rsidR="00CE3940" w:rsidRPr="00EF0CCF" w:rsidRDefault="00CE3940">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EC6D7C0" w14:textId="2CC0FC96" w:rsidR="00CE3940" w:rsidRDefault="008338BC">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4F8B15" w14:textId="43509B2C" w:rsidR="00CE3940" w:rsidRPr="00D13718" w:rsidRDefault="002D2861">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979684" w14:textId="77777777" w:rsidR="00CE3940" w:rsidRPr="008F2D5E" w:rsidRDefault="00CE3940">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5F83812" w14:textId="1542CC17" w:rsidR="008338BC" w:rsidRPr="008338BC" w:rsidRDefault="00363744" w:rsidP="00363744">
            <w:pPr>
              <w:pStyle w:val="BulletList1"/>
            </w:pPr>
            <w:r>
              <w:t>Free Input</w:t>
            </w:r>
          </w:p>
        </w:tc>
      </w:tr>
      <w:tr w:rsidR="00CE3940" w:rsidRPr="008F2D5E" w14:paraId="14F4075F"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7D94E01" w14:textId="77777777" w:rsidR="00CE3940" w:rsidRDefault="00CE3940">
            <w:pPr>
              <w:spacing w:before="0"/>
              <w:rPr>
                <w:rFonts w:cs="Arial"/>
                <w:szCs w:val="20"/>
              </w:rPr>
            </w:pPr>
            <w:r>
              <w:rPr>
                <w:rFonts w:cs="Arial"/>
                <w:szCs w:val="20"/>
              </w:rPr>
              <w:t>4</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6925F45" w14:textId="53E603EF" w:rsidR="00CE3940" w:rsidRPr="00363744" w:rsidRDefault="00363744">
            <w:pPr>
              <w:rPr>
                <w:rFonts w:eastAsia="MS PMincho" w:cs="Arial"/>
                <w:lang w:val="vi-VN" w:eastAsia="ja-JP"/>
              </w:rPr>
            </w:pPr>
            <w:proofErr w:type="spellStart"/>
            <w:r>
              <w:rPr>
                <w:rFonts w:eastAsia="MS PMincho" w:cs="Arial"/>
                <w:lang w:val="en-US" w:eastAsia="ja-JP"/>
              </w:rPr>
              <w:t>Mã</w:t>
            </w:r>
            <w:proofErr w:type="spellEnd"/>
            <w:r>
              <w:rPr>
                <w:rFonts w:eastAsia="MS PMincho" w:cs="Arial"/>
                <w:lang w:val="vi-VN" w:eastAsia="ja-JP"/>
              </w:rPr>
              <w:t xml:space="preserve"> số thuế</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5DAAEA" w14:textId="6605B435" w:rsidR="00CE3940" w:rsidRPr="00D13718" w:rsidRDefault="00363744">
            <w:pPr>
              <w:rPr>
                <w:rFonts w:eastAsia="MS PMincho" w:cs="Arial"/>
                <w:lang w:val="vi-VN" w:eastAsia="ja-JP"/>
              </w:rPr>
            </w:pPr>
            <w:r>
              <w:rPr>
                <w:rFonts w:eastAsia="MS PMincho" w:cs="Arial"/>
                <w:lang w:val="vi-VN" w:eastAsia="ja-JP"/>
              </w:rPr>
              <w:t>Text 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72AC7A" w14:textId="6391C8B4" w:rsidR="00CE3940" w:rsidRPr="000336F1" w:rsidRDefault="00363744">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4F7326" w14:textId="1D3B21EA" w:rsidR="00CE3940" w:rsidRPr="000336F1" w:rsidRDefault="00363744">
            <w:pPr>
              <w:rPr>
                <w:rFonts w:eastAsia="MS PMincho" w:cs="Arial"/>
                <w:lang w:val="vi-VN" w:eastAsia="ja-JP"/>
              </w:rPr>
            </w:pPr>
            <w:r>
              <w:rPr>
                <w:rFonts w:eastAsia="MS PMincho" w:cs="Arial"/>
                <w:lang w:val="en-US"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0166CC" w14:textId="77777777" w:rsidR="00CE3940" w:rsidRPr="008F2D5E" w:rsidRDefault="00CE3940">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BFA8603" w14:textId="2F5F4FF7" w:rsidR="00CE3940" w:rsidRDefault="00CE3940" w:rsidP="008E2D9B">
            <w:pPr>
              <w:pStyle w:val="BulletList1"/>
            </w:pPr>
          </w:p>
        </w:tc>
      </w:tr>
      <w:tr w:rsidR="00CE3940" w:rsidRPr="008F2D5E" w14:paraId="07D430B4"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0CB78A9" w14:textId="77777777" w:rsidR="00CE3940" w:rsidRDefault="00CE3940">
            <w:pPr>
              <w:spacing w:before="0"/>
              <w:rPr>
                <w:rFonts w:cs="Arial"/>
                <w:szCs w:val="20"/>
              </w:rPr>
            </w:pPr>
            <w:r>
              <w:rPr>
                <w:rFonts w:cs="Arial"/>
                <w:szCs w:val="20"/>
              </w:rPr>
              <w:t>5</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E0F197" w14:textId="59B7A90D" w:rsidR="00CE3940" w:rsidRPr="00395282" w:rsidRDefault="00363744">
            <w:pPr>
              <w:rPr>
                <w:rFonts w:eastAsia="MS PMincho" w:cs="Arial"/>
                <w:lang w:val="vi-VN" w:eastAsia="ja-JP"/>
              </w:rPr>
            </w:pPr>
            <w:r>
              <w:rPr>
                <w:rFonts w:eastAsia="MS PMincho" w:cs="Arial"/>
                <w:lang w:val="vi-VN" w:eastAsia="ja-JP"/>
              </w:rPr>
              <w:t>Số điện thoại</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8A113FB" w14:textId="31C8BF7D" w:rsidR="00CE3940" w:rsidRPr="00363744" w:rsidRDefault="00363744">
            <w:pPr>
              <w:rPr>
                <w:rFonts w:eastAsia="MS PMincho" w:cs="Arial"/>
                <w:lang w:val="vi-VN"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6887420" w14:textId="7FC9545D" w:rsidR="00CE3940" w:rsidRPr="000336F1" w:rsidRDefault="002D2861">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DBD7DA" w14:textId="565A7ACD" w:rsidR="00CE3940" w:rsidRPr="000336F1" w:rsidRDefault="002D2861">
            <w:pPr>
              <w:rPr>
                <w:rFonts w:eastAsia="MS PMincho" w:cs="Arial"/>
                <w:lang w:val="vi-VN" w:eastAsia="ja-JP"/>
              </w:rPr>
            </w:pPr>
            <w:r>
              <w:rPr>
                <w:rFonts w:eastAsia="MS PMincho" w:cs="Arial"/>
                <w:lang w:val="vi-VN"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F49312" w14:textId="77777777" w:rsidR="00CE3940" w:rsidRPr="008F2D5E" w:rsidRDefault="00CE3940">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12E49DC" w14:textId="1FA27522" w:rsidR="00CE3940" w:rsidRDefault="00363744">
            <w:pPr>
              <w:pStyle w:val="BulletList1"/>
            </w:pPr>
            <w:r>
              <w:t>Free</w:t>
            </w:r>
            <w:r>
              <w:rPr>
                <w:lang w:val="vi-VN"/>
              </w:rPr>
              <w:t xml:space="preserve"> Input</w:t>
            </w:r>
          </w:p>
        </w:tc>
      </w:tr>
      <w:tr w:rsidR="00CE3940" w:rsidRPr="008F2D5E" w14:paraId="2EC74F61"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25D15B5" w14:textId="77777777" w:rsidR="00CE3940" w:rsidRDefault="00CE3940">
            <w:pPr>
              <w:spacing w:before="0"/>
              <w:rPr>
                <w:rFonts w:cs="Arial"/>
                <w:szCs w:val="20"/>
              </w:rPr>
            </w:pPr>
            <w:r>
              <w:rPr>
                <w:rFonts w:cs="Arial"/>
                <w:szCs w:val="20"/>
              </w:rPr>
              <w:t>6</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816BEAB" w14:textId="4CA1656A" w:rsidR="00CE3940" w:rsidRPr="008338BC" w:rsidRDefault="00363744">
            <w:pPr>
              <w:rPr>
                <w:rFonts w:eastAsia="MS PMincho" w:cs="Arial"/>
                <w:lang w:val="vi-VN" w:eastAsia="ja-JP"/>
              </w:rPr>
            </w:pPr>
            <w:r>
              <w:rPr>
                <w:rFonts w:eastAsia="MS PMincho" w:cs="Arial"/>
                <w:lang w:val="vi-VN" w:eastAsia="ja-JP"/>
              </w:rPr>
              <w:t>Email</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9D9CBC" w14:textId="19688DBD" w:rsidR="00CE3940" w:rsidRDefault="00363744">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92A075" w14:textId="6DE4F971" w:rsidR="00CE3940" w:rsidRDefault="00363744">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2258E7" w14:textId="77777777" w:rsidR="00CE3940" w:rsidRDefault="00CE3940">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B9A328" w14:textId="77777777" w:rsidR="00CE3940" w:rsidRPr="008F2D5E" w:rsidRDefault="00CE3940">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7602710" w14:textId="034C9221" w:rsidR="00CE3940" w:rsidRDefault="00363744">
            <w:pPr>
              <w:pStyle w:val="BulletList1"/>
            </w:pPr>
            <w:r>
              <w:t>Free</w:t>
            </w:r>
            <w:r>
              <w:rPr>
                <w:lang w:val="vi-VN"/>
              </w:rPr>
              <w:t xml:space="preserve"> Input</w:t>
            </w:r>
          </w:p>
        </w:tc>
      </w:tr>
      <w:tr w:rsidR="00CE3940" w:rsidRPr="008F2D5E" w14:paraId="384F7393"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F3D096A" w14:textId="77777777" w:rsidR="00CE3940" w:rsidRDefault="00CE3940">
            <w:pPr>
              <w:spacing w:before="0"/>
              <w:rPr>
                <w:rFonts w:cs="Arial"/>
                <w:szCs w:val="20"/>
              </w:rPr>
            </w:pPr>
            <w:r>
              <w:rPr>
                <w:rFonts w:cs="Arial"/>
                <w:szCs w:val="20"/>
              </w:rPr>
              <w:t>7</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39F04CB" w14:textId="089453A3" w:rsidR="00CE3940" w:rsidRPr="00D13718" w:rsidRDefault="00363744">
            <w:pPr>
              <w:rPr>
                <w:rFonts w:eastAsia="MS PMincho" w:cs="Arial"/>
                <w:lang w:val="vi-VN" w:eastAsia="ja-JP"/>
              </w:rPr>
            </w:pPr>
            <w:r>
              <w:rPr>
                <w:rFonts w:eastAsia="MS PMincho" w:cs="Arial"/>
                <w:lang w:val="vi-VN" w:eastAsia="ja-JP"/>
              </w:rPr>
              <w:t>Địa chỉ</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87BF0F" w14:textId="7EB999EB" w:rsidR="00CE3940" w:rsidRDefault="00363744">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0B957B8" w14:textId="5013E6D2" w:rsidR="00CE3940" w:rsidRDefault="00363744">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6733AB" w14:textId="47ABAB6D" w:rsidR="00CE3940" w:rsidRDefault="00363744">
            <w:pPr>
              <w:rPr>
                <w:rFonts w:eastAsia="MS PMincho" w:cs="Arial"/>
                <w:lang w:val="en-US" w:eastAsia="ja-JP"/>
              </w:rPr>
            </w:pPr>
            <w:r>
              <w:rPr>
                <w:rFonts w:eastAsia="MS PMincho" w:cs="Arial"/>
                <w:lang w:val="en-US"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35EA7B" w14:textId="77777777" w:rsidR="00CE3940" w:rsidRPr="008F2D5E" w:rsidRDefault="00CE3940">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0F6D4D3" w14:textId="68D0BB45" w:rsidR="00CE3940" w:rsidRDefault="00363744">
            <w:pPr>
              <w:pStyle w:val="BulletList1"/>
            </w:pPr>
            <w:r>
              <w:t>Free</w:t>
            </w:r>
            <w:r>
              <w:rPr>
                <w:lang w:val="vi-VN"/>
              </w:rPr>
              <w:t xml:space="preserve"> Input</w:t>
            </w:r>
          </w:p>
        </w:tc>
      </w:tr>
      <w:tr w:rsidR="00CE3940" w:rsidRPr="008F2D5E" w14:paraId="7996E19F"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B11AED5" w14:textId="77777777" w:rsidR="00CE3940" w:rsidRDefault="00CE3940">
            <w:pPr>
              <w:spacing w:before="0"/>
              <w:rPr>
                <w:rFonts w:cs="Arial"/>
                <w:szCs w:val="20"/>
              </w:rPr>
            </w:pPr>
            <w:r>
              <w:rPr>
                <w:rFonts w:cs="Arial"/>
                <w:szCs w:val="20"/>
              </w:rPr>
              <w:t>8</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6D18D0" w14:textId="0428EC44" w:rsidR="00CE3940" w:rsidRPr="00D7053F" w:rsidRDefault="00363744">
            <w:pPr>
              <w:rPr>
                <w:rFonts w:eastAsia="MS PMincho" w:cs="Arial"/>
                <w:lang w:val="vi-VN" w:eastAsia="ja-JP"/>
              </w:rPr>
            </w:pPr>
            <w:r>
              <w:rPr>
                <w:rFonts w:eastAsia="MS PMincho" w:cs="Arial"/>
                <w:lang w:val="vi-VN" w:eastAsia="ja-JP"/>
              </w:rPr>
              <w:t>Phòng ban</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5DD1F0" w14:textId="663A863A" w:rsidR="00CE3940" w:rsidRPr="00363744" w:rsidRDefault="00363744">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E4B86A8" w14:textId="34705CEA" w:rsidR="00CE3940" w:rsidRDefault="00F7794A">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279A3C9" w14:textId="2D3B0D49" w:rsidR="00CE3940" w:rsidRDefault="00363744">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8D3E2C" w14:textId="77777777" w:rsidR="00CE3940" w:rsidRPr="008F2D5E" w:rsidRDefault="00CE3940">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4CD33D2" w14:textId="77777777" w:rsidR="00CE3940" w:rsidRPr="00363744" w:rsidRDefault="00363744" w:rsidP="008B0E95">
            <w:pPr>
              <w:pStyle w:val="BulletList1"/>
            </w:pPr>
            <w:r>
              <w:t>Value</w:t>
            </w:r>
            <w:r>
              <w:rPr>
                <w:lang w:val="vi-VN"/>
              </w:rPr>
              <w:t xml:space="preserve"> list: </w:t>
            </w:r>
          </w:p>
          <w:p w14:paraId="1FB18DBA" w14:textId="055A136A" w:rsidR="00363744" w:rsidRDefault="00363744" w:rsidP="00363744">
            <w:pPr>
              <w:pStyle w:val="BulletList1"/>
              <w:numPr>
                <w:ilvl w:val="0"/>
                <w:numId w:val="0"/>
              </w:numPr>
              <w:ind w:left="360"/>
            </w:pPr>
            <w:r>
              <w:rPr>
                <w:lang w:val="vi-VN"/>
              </w:rPr>
              <w:lastRenderedPageBreak/>
              <w:t>Value = All [Departname] của “Department”</w:t>
            </w:r>
          </w:p>
        </w:tc>
      </w:tr>
      <w:tr w:rsidR="00CE3940" w:rsidRPr="008F2D5E" w14:paraId="037150AC" w14:textId="77777777" w:rsidTr="00CC042C">
        <w:trPr>
          <w:trHeight w:val="1177"/>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C5A94C9" w14:textId="77777777" w:rsidR="00CE3940" w:rsidRDefault="00CE3940">
            <w:pPr>
              <w:spacing w:before="0"/>
              <w:rPr>
                <w:rFonts w:cs="Arial"/>
                <w:szCs w:val="20"/>
              </w:rPr>
            </w:pPr>
            <w:r>
              <w:rPr>
                <w:rFonts w:cs="Arial"/>
                <w:szCs w:val="20"/>
              </w:rPr>
              <w:lastRenderedPageBreak/>
              <w:t>9</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A0ABEF5" w14:textId="226EEFF0" w:rsidR="00CE3940" w:rsidRPr="00395282" w:rsidRDefault="00363744">
            <w:pPr>
              <w:rPr>
                <w:rFonts w:eastAsia="MS PMincho" w:cs="Arial"/>
                <w:lang w:val="vi-VN" w:eastAsia="ja-JP"/>
              </w:rPr>
            </w:pPr>
            <w:r>
              <w:rPr>
                <w:rFonts w:eastAsia="MS PMincho" w:cs="Arial"/>
                <w:lang w:val="vi-VN" w:eastAsia="ja-JP"/>
              </w:rPr>
              <w:t>Chức vụ</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4C91F8" w14:textId="6938AC7C" w:rsidR="00CE3940" w:rsidRPr="00363744" w:rsidRDefault="00363744">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988D68D" w14:textId="4E9192FF" w:rsidR="00CE3940" w:rsidRDefault="00363744">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9B91A6" w14:textId="43D552E2" w:rsidR="00CE3940" w:rsidRDefault="00376FFE">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82F7083" w14:textId="77777777" w:rsidR="00CE3940" w:rsidRPr="008F2D5E" w:rsidRDefault="00CE3940">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E480F49" w14:textId="77777777" w:rsidR="00CE3940" w:rsidRPr="00363744" w:rsidRDefault="00363744">
            <w:pPr>
              <w:pStyle w:val="BulletList1"/>
            </w:pPr>
            <w:r>
              <w:t>Value</w:t>
            </w:r>
            <w:r>
              <w:rPr>
                <w:lang w:val="vi-VN"/>
              </w:rPr>
              <w:t xml:space="preserve"> list:</w:t>
            </w:r>
          </w:p>
          <w:p w14:paraId="682F8E41" w14:textId="46C28193" w:rsidR="00363744" w:rsidRDefault="00363744" w:rsidP="00363744">
            <w:pPr>
              <w:pStyle w:val="BulletList1"/>
              <w:numPr>
                <w:ilvl w:val="0"/>
                <w:numId w:val="0"/>
              </w:numPr>
              <w:ind w:left="360"/>
            </w:pPr>
            <w:r>
              <w:rPr>
                <w:lang w:val="vi-VN"/>
              </w:rPr>
              <w:t>Value = All [Job title] của “Job title”</w:t>
            </w:r>
          </w:p>
        </w:tc>
      </w:tr>
      <w:tr w:rsidR="00CE3940" w:rsidRPr="008F2D5E" w14:paraId="322D1786"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D309008" w14:textId="77777777" w:rsidR="00CE3940" w:rsidRDefault="00CE3940">
            <w:pPr>
              <w:spacing w:before="0"/>
              <w:rPr>
                <w:rFonts w:cs="Arial"/>
                <w:szCs w:val="20"/>
              </w:rPr>
            </w:pPr>
            <w:r>
              <w:rPr>
                <w:rFonts w:cs="Arial"/>
                <w:szCs w:val="20"/>
              </w:rPr>
              <w:t>10</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124990" w14:textId="6960D2E5" w:rsidR="00CE3940" w:rsidRPr="00D7053F" w:rsidRDefault="00F7794A">
            <w:pPr>
              <w:rPr>
                <w:rFonts w:eastAsia="MS PMincho" w:cs="Arial"/>
                <w:lang w:val="vi-VN" w:eastAsia="ja-JP"/>
              </w:rPr>
            </w:pPr>
            <w:r>
              <w:rPr>
                <w:rFonts w:eastAsia="MS PMincho" w:cs="Arial"/>
                <w:lang w:val="vi-VN" w:eastAsia="ja-JP"/>
              </w:rPr>
              <w:t>Ngày bắt đầu</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79CFE2A" w14:textId="10FFA91B" w:rsidR="00CE3940" w:rsidRPr="00F7794A" w:rsidRDefault="00C81603">
            <w:pPr>
              <w:rPr>
                <w:rFonts w:eastAsia="MS PMincho" w:cs="Arial"/>
                <w:lang w:val="vi-VN" w:eastAsia="ja-JP"/>
              </w:rPr>
            </w:pPr>
            <w:proofErr w:type="spellStart"/>
            <w:r>
              <w:rPr>
                <w:rFonts w:eastAsia="MS PMincho" w:cs="Arial"/>
                <w:lang w:val="en-US" w:eastAsia="ja-JP"/>
              </w:rPr>
              <w:t>Datebox</w:t>
            </w:r>
            <w:proofErr w:type="spellEnd"/>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CF7DD4" w14:textId="5A926400" w:rsidR="00CE3940" w:rsidRDefault="00376FFE">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1B0F6B" w14:textId="53C5428B" w:rsidR="00CE3940" w:rsidRDefault="00376FFE">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2B812A" w14:textId="77777777" w:rsidR="00CE3940" w:rsidRPr="008F2D5E" w:rsidRDefault="00CE3940">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A76FF4E" w14:textId="6E5D0DC4" w:rsidR="00CE3940" w:rsidRDefault="00F7794A">
            <w:pPr>
              <w:pStyle w:val="BulletList1"/>
            </w:pPr>
            <w:r>
              <w:t>Free</w:t>
            </w:r>
            <w:r>
              <w:rPr>
                <w:lang w:val="vi-VN"/>
              </w:rPr>
              <w:t xml:space="preserve"> Input</w:t>
            </w:r>
          </w:p>
        </w:tc>
      </w:tr>
      <w:tr w:rsidR="00CE3940" w:rsidRPr="008F2D5E" w14:paraId="5D8D4667"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6EC2E66" w14:textId="77777777" w:rsidR="00CE3940" w:rsidRDefault="00CE3940">
            <w:pPr>
              <w:spacing w:before="0"/>
              <w:rPr>
                <w:rFonts w:cs="Arial"/>
                <w:szCs w:val="20"/>
              </w:rPr>
            </w:pPr>
            <w:r>
              <w:rPr>
                <w:rFonts w:cs="Arial"/>
                <w:szCs w:val="20"/>
              </w:rPr>
              <w:t>11</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DBCB3CE" w14:textId="2D3D7C2E" w:rsidR="00CE3940" w:rsidRDefault="00F7794A">
            <w:pPr>
              <w:rPr>
                <w:rFonts w:eastAsia="MS PMincho" w:cs="Arial"/>
                <w:lang w:val="vi-VN" w:eastAsia="ja-JP"/>
              </w:rPr>
            </w:pPr>
            <w:r>
              <w:rPr>
                <w:rFonts w:eastAsia="MS PMincho" w:cs="Arial"/>
                <w:noProof/>
                <w:lang w:val="vi-VN" w:eastAsia="ja-JP"/>
              </w:rPr>
              <w:t>Vai trò</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4ABAE1" w14:textId="42D3296C" w:rsidR="00CE3940" w:rsidRPr="00F7794A" w:rsidRDefault="00F7794A">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CF029CC" w14:textId="7C9D449C" w:rsidR="00CE3940" w:rsidRPr="00544915" w:rsidRDefault="00F7794A">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804BB4" w14:textId="7A92E708" w:rsidR="00CE3940" w:rsidRPr="00544915" w:rsidRDefault="00F7794A">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8E51501" w14:textId="77777777" w:rsidR="00CE3940" w:rsidRPr="008F2D5E" w:rsidRDefault="00CE3940">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1220EEB" w14:textId="77777777" w:rsidR="00F7794A" w:rsidRPr="00F7794A" w:rsidRDefault="00F7794A" w:rsidP="00544915">
            <w:pPr>
              <w:pStyle w:val="BulletList1"/>
            </w:pPr>
            <w:r>
              <w:t>Value</w:t>
            </w:r>
            <w:r>
              <w:rPr>
                <w:lang w:val="vi-VN"/>
              </w:rPr>
              <w:t xml:space="preserve"> list:</w:t>
            </w:r>
          </w:p>
          <w:p w14:paraId="3D159EAF" w14:textId="77777777" w:rsidR="00F7794A" w:rsidRDefault="00F7794A" w:rsidP="00F7794A">
            <w:pPr>
              <w:pStyle w:val="Level2"/>
            </w:pPr>
            <w:r>
              <w:t>“System admin”</w:t>
            </w:r>
          </w:p>
          <w:p w14:paraId="527827C3" w14:textId="77777777" w:rsidR="00F7794A" w:rsidRDefault="00F7794A" w:rsidP="00F7794A">
            <w:pPr>
              <w:pStyle w:val="Level2"/>
            </w:pPr>
            <w:r>
              <w:t>“Hr admin”</w:t>
            </w:r>
          </w:p>
          <w:p w14:paraId="5D05AF2E" w14:textId="77777777" w:rsidR="00F7794A" w:rsidRDefault="00F7794A" w:rsidP="00F7794A">
            <w:pPr>
              <w:pStyle w:val="Level2"/>
            </w:pPr>
            <w:r>
              <w:t>“Manager”</w:t>
            </w:r>
          </w:p>
          <w:p w14:paraId="4157BA27" w14:textId="26C3F190" w:rsidR="00CE3940" w:rsidRDefault="00F7794A" w:rsidP="00F7794A">
            <w:pPr>
              <w:pStyle w:val="Level2"/>
            </w:pPr>
            <w:r>
              <w:t xml:space="preserve">“Employee” </w:t>
            </w:r>
          </w:p>
        </w:tc>
      </w:tr>
      <w:tr w:rsidR="00CE3940" w:rsidRPr="008F2D5E" w14:paraId="6395D315"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FD2CE43" w14:textId="77777777" w:rsidR="00CE3940" w:rsidRDefault="00CE3940">
            <w:pPr>
              <w:spacing w:before="0"/>
              <w:rPr>
                <w:rFonts w:cs="Arial"/>
                <w:szCs w:val="20"/>
              </w:rPr>
            </w:pPr>
            <w:r>
              <w:rPr>
                <w:rFonts w:cs="Arial"/>
                <w:szCs w:val="20"/>
              </w:rPr>
              <w:t>12</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53FA8F3" w14:textId="376309F2" w:rsidR="00CE3940" w:rsidRDefault="00F7794A">
            <w:pPr>
              <w:rPr>
                <w:rFonts w:eastAsia="MS PMincho" w:cs="Arial"/>
                <w:lang w:val="vi-VN" w:eastAsia="ja-JP"/>
              </w:rPr>
            </w:pPr>
            <w:r>
              <w:rPr>
                <w:rFonts w:eastAsia="MS PMincho" w:cs="Arial"/>
                <w:noProof/>
                <w:lang w:val="vi-VN" w:eastAsia="ja-JP"/>
              </w:rPr>
              <w:t>Hình thức</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412621" w14:textId="31F13190" w:rsidR="00CE3940" w:rsidRPr="00F7794A" w:rsidRDefault="00F7794A">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C608E23" w14:textId="14F44197" w:rsidR="00CE3940" w:rsidRPr="00395282" w:rsidRDefault="00F7794A">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F39BFDC" w14:textId="78749CB5" w:rsidR="00CE3940" w:rsidRPr="00395282" w:rsidRDefault="00376FFE">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5825162" w14:textId="77777777" w:rsidR="00CE3940" w:rsidRPr="008F2D5E" w:rsidRDefault="00CE3940">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DB784D6" w14:textId="77777777" w:rsidR="00544915" w:rsidRPr="00F7794A" w:rsidRDefault="00F7794A">
            <w:pPr>
              <w:pStyle w:val="BulletList1"/>
            </w:pPr>
            <w:r>
              <w:t>Value</w:t>
            </w:r>
            <w:r>
              <w:rPr>
                <w:lang w:val="vi-VN"/>
              </w:rPr>
              <w:t xml:space="preserve"> list:</w:t>
            </w:r>
          </w:p>
          <w:p w14:paraId="05EB9A84" w14:textId="5DB4D37F" w:rsidR="00F7794A" w:rsidRDefault="00F7794A" w:rsidP="00F7794A">
            <w:pPr>
              <w:pStyle w:val="Level2"/>
            </w:pPr>
            <w:r>
              <w:t>“</w:t>
            </w:r>
            <w:r w:rsidR="0042529D">
              <w:t>Intern</w:t>
            </w:r>
            <w:r>
              <w:t>”</w:t>
            </w:r>
          </w:p>
          <w:p w14:paraId="5378FD2F" w14:textId="37AA1B4C" w:rsidR="00F7794A" w:rsidRDefault="00F7794A" w:rsidP="00F7794A">
            <w:pPr>
              <w:pStyle w:val="Level2"/>
            </w:pPr>
            <w:r>
              <w:t>“</w:t>
            </w:r>
            <w:r w:rsidR="0042529D">
              <w:t>Chính thức</w:t>
            </w:r>
            <w:r>
              <w:t>”</w:t>
            </w:r>
          </w:p>
        </w:tc>
      </w:tr>
      <w:tr w:rsidR="00D4262F" w:rsidRPr="008F2D5E" w14:paraId="2A3FE860"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6B1A775" w14:textId="47B7AD34" w:rsidR="00D4262F" w:rsidRDefault="00D4262F">
            <w:pPr>
              <w:spacing w:before="0"/>
              <w:rPr>
                <w:rFonts w:cs="Arial"/>
                <w:szCs w:val="20"/>
              </w:rPr>
            </w:pPr>
            <w:r>
              <w:rPr>
                <w:rFonts w:cs="Arial"/>
                <w:szCs w:val="20"/>
              </w:rPr>
              <w:t>15</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721656" w14:textId="58C2B295" w:rsidR="00D4262F" w:rsidRDefault="00D4262F">
            <w:pPr>
              <w:rPr>
                <w:rFonts w:eastAsia="MS PMincho" w:cs="Arial"/>
                <w:lang w:val="vi-VN" w:eastAsia="ja-JP"/>
              </w:rPr>
            </w:pPr>
            <w:r>
              <w:rPr>
                <w:rFonts w:eastAsia="MS PMincho" w:cs="Arial"/>
                <w:lang w:val="vi-VN" w:eastAsia="ja-JP"/>
              </w:rPr>
              <w:t>STK ngân hàng</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BCFAB1F" w14:textId="14070E84" w:rsidR="00D4262F" w:rsidRDefault="00D4262F">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E4A1D9" w14:textId="75493671" w:rsidR="00D4262F" w:rsidRDefault="00D4262F">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21D6A8" w14:textId="0CF19FEC" w:rsidR="00D4262F" w:rsidRDefault="00D4262F">
            <w:pPr>
              <w:rPr>
                <w:rFonts w:eastAsia="MS PMincho" w:cs="Arial"/>
                <w:lang w:val="vi-VN" w:eastAsia="ja-JP"/>
              </w:rPr>
            </w:pPr>
            <w:r>
              <w:rPr>
                <w:rFonts w:eastAsia="MS PMincho" w:cs="Arial"/>
                <w:lang w:val="vi-VN"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B348FD2" w14:textId="77777777" w:rsidR="00D4262F" w:rsidRDefault="00D4262F">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A7E4C40" w14:textId="1C141F05" w:rsidR="00D4262F" w:rsidRPr="00D4262F" w:rsidRDefault="00D4262F" w:rsidP="00D4262F">
            <w:pPr>
              <w:pStyle w:val="BulletList1"/>
            </w:pPr>
            <w:r w:rsidRPr="00D4262F">
              <w:t>Free Input</w:t>
            </w:r>
          </w:p>
        </w:tc>
      </w:tr>
      <w:tr w:rsidR="00D4262F" w:rsidRPr="008F2D5E" w14:paraId="5EC954F5" w14:textId="77777777" w:rsidTr="00CC042C">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E94A93B" w14:textId="716D855A" w:rsidR="00D4262F" w:rsidRDefault="00D4262F">
            <w:pPr>
              <w:spacing w:before="0"/>
              <w:rPr>
                <w:rFonts w:cs="Arial"/>
                <w:szCs w:val="20"/>
              </w:rPr>
            </w:pPr>
            <w:r>
              <w:rPr>
                <w:rFonts w:cs="Arial"/>
                <w:szCs w:val="20"/>
              </w:rPr>
              <w:t>16</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82D0303" w14:textId="2ED0E25C" w:rsidR="00D4262F" w:rsidRDefault="00D4262F">
            <w:pPr>
              <w:rPr>
                <w:rFonts w:eastAsia="MS PMincho" w:cs="Arial"/>
                <w:lang w:val="vi-VN" w:eastAsia="ja-JP"/>
              </w:rPr>
            </w:pPr>
            <w:r>
              <w:rPr>
                <w:rFonts w:eastAsia="MS PMincho" w:cs="Arial"/>
                <w:lang w:val="vi-VN" w:eastAsia="ja-JP"/>
              </w:rPr>
              <w:t xml:space="preserve">Ngân hàng </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D98E56" w14:textId="22BFD3EB" w:rsidR="00D4262F" w:rsidRDefault="00D4262F">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366A02" w14:textId="77EAD36D" w:rsidR="00D4262F" w:rsidRDefault="00D4262F">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C8DB6CD" w14:textId="5B44F767" w:rsidR="00D4262F" w:rsidRDefault="00D4262F">
            <w:pPr>
              <w:rPr>
                <w:rFonts w:eastAsia="MS PMincho" w:cs="Arial"/>
                <w:lang w:val="vi-VN" w:eastAsia="ja-JP"/>
              </w:rPr>
            </w:pPr>
            <w:r>
              <w:rPr>
                <w:rFonts w:eastAsia="MS PMincho" w:cs="Arial"/>
                <w:lang w:val="vi-VN"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AABBC7" w14:textId="77777777" w:rsidR="00D4262F" w:rsidRDefault="00D4262F">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7F28AF2" w14:textId="38D0A84A" w:rsidR="00D4262F" w:rsidRPr="00D4262F" w:rsidRDefault="00D4262F" w:rsidP="00D4262F">
            <w:pPr>
              <w:pStyle w:val="BulletList1"/>
            </w:pPr>
            <w:r w:rsidRPr="00D4262F">
              <w:t>Free Input</w:t>
            </w:r>
          </w:p>
        </w:tc>
      </w:tr>
    </w:tbl>
    <w:p w14:paraId="6F55DD85" w14:textId="77777777" w:rsidR="00CE3940" w:rsidRDefault="00CE3940" w:rsidP="001C20CE">
      <w:pPr>
        <w:rPr>
          <w:lang w:val="en-US" w:eastAsia="en-US"/>
        </w:rPr>
      </w:pPr>
    </w:p>
    <w:p w14:paraId="25303E89" w14:textId="13530028" w:rsidR="001C20CE" w:rsidRDefault="001C20CE" w:rsidP="001C20CE">
      <w:pPr>
        <w:pStyle w:val="Heading3"/>
      </w:pPr>
      <w:bookmarkStart w:id="140" w:name="_Ref155107292"/>
      <w:bookmarkStart w:id="141" w:name="_Toc155375260"/>
      <w:proofErr w:type="spellStart"/>
      <w:r>
        <w:lastRenderedPageBreak/>
        <w:t>Màn</w:t>
      </w:r>
      <w:proofErr w:type="spellEnd"/>
      <w:r>
        <w:t xml:space="preserve"> </w:t>
      </w:r>
      <w:proofErr w:type="spellStart"/>
      <w:r>
        <w:t>hình</w:t>
      </w:r>
      <w:proofErr w:type="spellEnd"/>
      <w:r>
        <w:t xml:space="preserve"> </w:t>
      </w:r>
      <w:proofErr w:type="spellStart"/>
      <w:r w:rsidR="008B5F8C">
        <w:t>danh</w:t>
      </w:r>
      <w:proofErr w:type="spellEnd"/>
      <w:r w:rsidR="008B5F8C">
        <w:rPr>
          <w:lang w:val="vi-VN"/>
        </w:rPr>
        <w:t xml:space="preserve"> sách nhân viên</w:t>
      </w:r>
      <w:bookmarkEnd w:id="140"/>
      <w:bookmarkEnd w:id="141"/>
    </w:p>
    <w:p w14:paraId="7286F32C" w14:textId="7BDA1E4D" w:rsidR="001C20CE" w:rsidRDefault="00FF4887" w:rsidP="001C20CE">
      <w:pPr>
        <w:rPr>
          <w:lang w:val="en-US" w:eastAsia="en-US"/>
        </w:rPr>
      </w:pPr>
      <w:r w:rsidRPr="00FF4887">
        <w:rPr>
          <w:noProof/>
          <w:lang w:val="en-US" w:eastAsia="en-US"/>
        </w:rPr>
        <w:drawing>
          <wp:inline distT="0" distB="0" distL="0" distR="0" wp14:anchorId="79C97A96" wp14:editId="7C3EF905">
            <wp:extent cx="5943600" cy="4203065"/>
            <wp:effectExtent l="0" t="0" r="0" b="6985"/>
            <wp:docPr id="621667195" name="Picture 621667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67195" name="Picture 1" descr="A screenshot of a computer&#10;&#10;Description automatically generated"/>
                    <pic:cNvPicPr/>
                  </pic:nvPicPr>
                  <pic:blipFill>
                    <a:blip r:embed="rId99"/>
                    <a:stretch>
                      <a:fillRect/>
                    </a:stretch>
                  </pic:blipFill>
                  <pic:spPr>
                    <a:xfrm>
                      <a:off x="0" y="0"/>
                      <a:ext cx="5943600" cy="4203065"/>
                    </a:xfrm>
                    <a:prstGeom prst="rect">
                      <a:avLst/>
                    </a:prstGeom>
                  </pic:spPr>
                </pic:pic>
              </a:graphicData>
            </a:graphic>
          </wp:inline>
        </w:drawing>
      </w:r>
    </w:p>
    <w:p w14:paraId="176D2486" w14:textId="5C5C7375" w:rsidR="00B62375" w:rsidRPr="00B62375" w:rsidRDefault="00B62375" w:rsidP="00B62375">
      <w:pPr>
        <w:spacing w:line="240" w:lineRule="auto"/>
        <w:rPr>
          <w:rFonts w:ascii="Times New Roman" w:hAnsi="Times New Roman"/>
          <w:sz w:val="24"/>
          <w:lang w:val="en-US" w:eastAsia="en-US"/>
        </w:rPr>
      </w:pPr>
    </w:p>
    <w:tbl>
      <w:tblPr>
        <w:tblW w:w="0" w:type="auto"/>
        <w:tblCellMar>
          <w:top w:w="15" w:type="dxa"/>
          <w:left w:w="15" w:type="dxa"/>
          <w:bottom w:w="15" w:type="dxa"/>
          <w:right w:w="15" w:type="dxa"/>
        </w:tblCellMar>
        <w:tblLook w:val="04A0" w:firstRow="1" w:lastRow="0" w:firstColumn="1" w:lastColumn="0" w:noHBand="0" w:noVBand="1"/>
      </w:tblPr>
      <w:tblGrid>
        <w:gridCol w:w="1509"/>
        <w:gridCol w:w="7821"/>
      </w:tblGrid>
      <w:tr w:rsidR="00B62375" w:rsidRPr="00B62375" w14:paraId="1B303394" w14:textId="77777777" w:rsidTr="00B62375">
        <w:trPr>
          <w:trHeight w:val="253"/>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511EF88D" w14:textId="77777777" w:rsidR="00B62375" w:rsidRPr="00B62375" w:rsidRDefault="00B62375" w:rsidP="00B62375">
            <w:pPr>
              <w:spacing w:line="240" w:lineRule="auto"/>
              <w:jc w:val="both"/>
              <w:rPr>
                <w:rFonts w:ascii="Times New Roman" w:hAnsi="Times New Roman"/>
                <w:sz w:val="24"/>
                <w:lang w:val="en-US" w:eastAsia="en-US"/>
              </w:rPr>
            </w:pPr>
            <w:r w:rsidRPr="00B62375">
              <w:rPr>
                <w:rFonts w:cs="Arial"/>
                <w:b/>
                <w:bCs/>
                <w:color w:val="000000"/>
                <w:szCs w:val="20"/>
                <w:lang w:val="en-US" w:eastAsia="en-US"/>
              </w:rPr>
              <w:t>Data Source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2C322B31" w14:textId="77777777" w:rsidR="00B62375" w:rsidRPr="00B62375" w:rsidRDefault="00B62375" w:rsidP="00B62375">
            <w:pPr>
              <w:spacing w:line="240" w:lineRule="auto"/>
              <w:jc w:val="both"/>
              <w:rPr>
                <w:rFonts w:ascii="Times New Roman" w:hAnsi="Times New Roman"/>
                <w:sz w:val="24"/>
                <w:lang w:val="en-US" w:eastAsia="en-US"/>
              </w:rPr>
            </w:pPr>
            <w:r w:rsidRPr="00B62375">
              <w:rPr>
                <w:rFonts w:cs="Arial"/>
                <w:i/>
                <w:iCs/>
                <w:color w:val="000000"/>
                <w:szCs w:val="20"/>
                <w:lang w:val="en-US" w:eastAsia="en-US"/>
              </w:rPr>
              <w:t>&lt;Describe getting data from which objects with which conditions when user opens this screen by default&gt;</w:t>
            </w:r>
          </w:p>
          <w:p w14:paraId="6E38FC33" w14:textId="597EE615" w:rsidR="00B62375" w:rsidRPr="00B62375" w:rsidRDefault="00B62375" w:rsidP="00B62375">
            <w:pPr>
              <w:spacing w:line="240" w:lineRule="auto"/>
              <w:jc w:val="both"/>
              <w:rPr>
                <w:rFonts w:ascii="Times New Roman" w:hAnsi="Times New Roman"/>
                <w:sz w:val="24"/>
                <w:lang w:val="vi-VN" w:eastAsia="en-US"/>
              </w:rPr>
            </w:pPr>
            <w:proofErr w:type="spellStart"/>
            <w:r>
              <w:rPr>
                <w:lang w:val="en-US" w:eastAsia="en-US"/>
              </w:rPr>
              <w:t>Truy</w:t>
            </w:r>
            <w:proofErr w:type="spellEnd"/>
            <w:r>
              <w:rPr>
                <w:lang w:val="vi-VN" w:eastAsia="en-US"/>
              </w:rPr>
              <w:t xml:space="preserve"> xuất tất cả các bản ghi “Nhân viên” trong cơ sở dữ liệu.</w:t>
            </w:r>
          </w:p>
        </w:tc>
      </w:tr>
      <w:tr w:rsidR="00B62375" w:rsidRPr="00B62375" w14:paraId="32539C97" w14:textId="77777777" w:rsidTr="00B62375">
        <w:trPr>
          <w:trHeight w:val="253"/>
        </w:trPr>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233782C5" w14:textId="77777777" w:rsidR="00B62375" w:rsidRPr="00B62375" w:rsidRDefault="00B62375" w:rsidP="00B62375">
            <w:pPr>
              <w:spacing w:line="240" w:lineRule="auto"/>
              <w:jc w:val="both"/>
              <w:rPr>
                <w:rFonts w:ascii="Times New Roman" w:hAnsi="Times New Roman"/>
                <w:sz w:val="24"/>
                <w:lang w:val="en-US" w:eastAsia="en-US"/>
              </w:rPr>
            </w:pPr>
            <w:r w:rsidRPr="00B62375">
              <w:rPr>
                <w:rFonts w:cs="Arial"/>
                <w:b/>
                <w:bCs/>
                <w:color w:val="000000"/>
                <w:szCs w:val="20"/>
                <w:lang w:val="en-US" w:eastAsia="en-US"/>
              </w:rPr>
              <w:t>Default Sorting</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23A0766A" w14:textId="77777777" w:rsidR="00B62375" w:rsidRPr="00B62375" w:rsidRDefault="00B62375" w:rsidP="00B62375">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5DEB98D9" w14:textId="0950803F" w:rsidR="00B62375" w:rsidRPr="00B62375" w:rsidRDefault="00B62375" w:rsidP="00B62375">
            <w:pPr>
              <w:spacing w:line="240" w:lineRule="auto"/>
              <w:jc w:val="both"/>
              <w:rPr>
                <w:rFonts w:ascii="Times New Roman" w:hAnsi="Times New Roman"/>
                <w:sz w:val="24"/>
                <w:lang w:val="en-US" w:eastAsia="en-US"/>
              </w:rPr>
            </w:pPr>
            <w:r w:rsidRPr="00B62375">
              <w:rPr>
                <w:rFonts w:cs="Arial"/>
                <w:color w:val="000000"/>
                <w:szCs w:val="20"/>
                <w:lang w:val="en-US" w:eastAsia="en-US"/>
              </w:rPr>
              <w:t>Sorted by [</w:t>
            </w:r>
            <w:proofErr w:type="spellStart"/>
            <w:r w:rsidR="00BB5A4C">
              <w:rPr>
                <w:rFonts w:cs="Arial"/>
                <w:color w:val="000000"/>
                <w:szCs w:val="20"/>
                <w:lang w:val="en-US" w:eastAsia="en-US"/>
              </w:rPr>
              <w:t>Employee</w:t>
            </w:r>
            <w:r w:rsidRPr="00B62375">
              <w:rPr>
                <w:rFonts w:cs="Arial"/>
                <w:color w:val="000000"/>
                <w:szCs w:val="20"/>
                <w:lang w:val="en-US" w:eastAsia="en-US"/>
              </w:rPr>
              <w:t>ID</w:t>
            </w:r>
            <w:proofErr w:type="spellEnd"/>
            <w:r w:rsidRPr="00B62375">
              <w:rPr>
                <w:rFonts w:cs="Arial"/>
                <w:color w:val="000000"/>
                <w:szCs w:val="20"/>
                <w:lang w:val="en-US" w:eastAsia="en-US"/>
              </w:rPr>
              <w:t xml:space="preserve">] </w:t>
            </w:r>
            <w:proofErr w:type="spellStart"/>
            <w:r w:rsidR="00BB5A4C">
              <w:rPr>
                <w:rFonts w:cs="Arial"/>
                <w:color w:val="000000"/>
                <w:szCs w:val="20"/>
                <w:lang w:val="en-US" w:eastAsia="en-US"/>
              </w:rPr>
              <w:t>tăng</w:t>
            </w:r>
            <w:proofErr w:type="spellEnd"/>
            <w:r w:rsidR="00BB5A4C">
              <w:rPr>
                <w:rFonts w:cs="Arial"/>
                <w:color w:val="000000"/>
                <w:szCs w:val="20"/>
                <w:lang w:val="vi-VN" w:eastAsia="en-US"/>
              </w:rPr>
              <w:t xml:space="preserve"> dần</w:t>
            </w:r>
            <w:r w:rsidRPr="00B62375">
              <w:rPr>
                <w:rFonts w:cs="Arial"/>
                <w:color w:val="000000"/>
                <w:szCs w:val="20"/>
                <w:lang w:val="en-US" w:eastAsia="en-US"/>
              </w:rPr>
              <w:t>.</w:t>
            </w:r>
          </w:p>
        </w:tc>
      </w:tr>
    </w:tbl>
    <w:p w14:paraId="0150A139" w14:textId="77777777" w:rsidR="00B62375" w:rsidRDefault="00B62375" w:rsidP="001C20CE">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28"/>
        <w:gridCol w:w="1337"/>
        <w:gridCol w:w="1305"/>
        <w:gridCol w:w="994"/>
        <w:gridCol w:w="1228"/>
        <w:gridCol w:w="894"/>
        <w:gridCol w:w="3244"/>
      </w:tblGrid>
      <w:tr w:rsidR="006D62CD" w:rsidRPr="008F2D5E" w14:paraId="04F3F585" w14:textId="77777777" w:rsidTr="61D41CF5">
        <w:trPr>
          <w:trHeight w:val="764"/>
        </w:trPr>
        <w:tc>
          <w:tcPr>
            <w:tcW w:w="23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1AF8C0B8" w14:textId="77777777" w:rsidR="006D62CD" w:rsidRPr="00743D86" w:rsidRDefault="006D62CD">
            <w:pPr>
              <w:rPr>
                <w:rFonts w:cs="Arial"/>
                <w:b/>
                <w:bCs/>
                <w:szCs w:val="20"/>
                <w:lang w:val="en-US" w:eastAsia="en-US"/>
              </w:rPr>
            </w:pPr>
            <w:r>
              <w:rPr>
                <w:rFonts w:cs="Arial"/>
                <w:b/>
                <w:bCs/>
                <w:szCs w:val="20"/>
                <w:lang w:val="en-US" w:eastAsia="en-US"/>
              </w:rPr>
              <w:t>#</w:t>
            </w:r>
          </w:p>
        </w:tc>
        <w:tc>
          <w:tcPr>
            <w:tcW w:w="777"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4061D3F" w14:textId="77777777" w:rsidR="006D62CD" w:rsidRPr="008F2D5E" w:rsidRDefault="006D62CD">
            <w:pPr>
              <w:rPr>
                <w:rFonts w:cs="Arial"/>
                <w:b/>
                <w:szCs w:val="20"/>
                <w:lang w:eastAsia="en-US"/>
              </w:rPr>
            </w:pPr>
            <w:r>
              <w:rPr>
                <w:rFonts w:cs="Arial"/>
                <w:b/>
                <w:szCs w:val="20"/>
                <w:lang w:eastAsia="en-US"/>
              </w:rPr>
              <w:t>Component</w:t>
            </w:r>
          </w:p>
        </w:tc>
        <w:tc>
          <w:tcPr>
            <w:tcW w:w="70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99CE1E4" w14:textId="77777777" w:rsidR="006D62CD" w:rsidRPr="008F2D5E" w:rsidRDefault="006D62CD">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2929FCC" w14:textId="77777777" w:rsidR="006D62CD" w:rsidRPr="00743D86" w:rsidRDefault="006D62CD">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E094940" w14:textId="77777777" w:rsidR="006D62CD" w:rsidRPr="008F2D5E" w:rsidRDefault="006D62CD">
            <w:pPr>
              <w:rPr>
                <w:rFonts w:cs="Arial"/>
                <w:b/>
                <w:szCs w:val="20"/>
                <w:lang w:eastAsia="en-US"/>
              </w:rPr>
            </w:pPr>
            <w:r>
              <w:rPr>
                <w:rFonts w:cs="Arial"/>
                <w:b/>
                <w:szCs w:val="20"/>
                <w:lang w:eastAsia="en-US"/>
              </w:rPr>
              <w:t>Mandatory</w:t>
            </w:r>
          </w:p>
        </w:tc>
        <w:tc>
          <w:tcPr>
            <w:tcW w:w="59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54BE48F" w14:textId="77777777" w:rsidR="006D62CD" w:rsidRPr="00743D86" w:rsidRDefault="006D62CD">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4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3B8C004A" w14:textId="77777777" w:rsidR="006D62CD" w:rsidRPr="008F2D5E" w:rsidRDefault="006D62CD">
            <w:pPr>
              <w:ind w:right="-1110"/>
              <w:rPr>
                <w:rFonts w:cs="Arial"/>
                <w:b/>
                <w:bCs/>
                <w:szCs w:val="20"/>
                <w:lang w:eastAsia="en-US"/>
              </w:rPr>
            </w:pPr>
            <w:r w:rsidRPr="008F2D5E">
              <w:rPr>
                <w:rFonts w:cs="Arial"/>
                <w:b/>
                <w:szCs w:val="20"/>
                <w:lang w:eastAsia="en-US"/>
              </w:rPr>
              <w:t>Description</w:t>
            </w:r>
          </w:p>
        </w:tc>
      </w:tr>
      <w:tr w:rsidR="006D62CD" w:rsidRPr="008F2D5E" w14:paraId="0D1BB3D6"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E1EB29B" w14:textId="77777777" w:rsidR="006D62CD" w:rsidRPr="008F2D5E" w:rsidRDefault="006D62CD">
            <w:pPr>
              <w:spacing w:before="0"/>
              <w:rPr>
                <w:rFonts w:cs="Arial"/>
                <w:szCs w:val="20"/>
              </w:rPr>
            </w:pPr>
            <w:r>
              <w:rPr>
                <w:rFonts w:cs="Arial"/>
                <w:szCs w:val="20"/>
              </w:rPr>
              <w:t>1</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B69C22" w14:textId="3D00DF9F" w:rsidR="006D62CD" w:rsidRPr="00743D86" w:rsidRDefault="006D62CD">
            <w:pPr>
              <w:rPr>
                <w:rFonts w:eastAsia="MS PMincho" w:cs="Arial"/>
                <w:lang w:val="vi-VN" w:eastAsia="ja-JP"/>
              </w:rPr>
            </w:pPr>
            <w:r w:rsidRPr="006D62CD">
              <w:rPr>
                <w:rFonts w:eastAsia="MS PMincho" w:cs="Arial"/>
                <w:noProof/>
                <w:lang w:val="vi-VN" w:eastAsia="ja-JP"/>
              </w:rPr>
              <w:drawing>
                <wp:inline distT="0" distB="0" distL="0" distR="0" wp14:anchorId="658FA6C8" wp14:editId="52FE468F">
                  <wp:extent cx="180976" cy="266702"/>
                  <wp:effectExtent l="0" t="0" r="9525" b="0"/>
                  <wp:docPr id="1509567258" name="Picture 150956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67258" name=""/>
                          <pic:cNvPicPr/>
                        </pic:nvPicPr>
                        <pic:blipFill>
                          <a:blip r:embed="rId100"/>
                          <a:stretch>
                            <a:fillRect/>
                          </a:stretch>
                        </pic:blipFill>
                        <pic:spPr>
                          <a:xfrm>
                            <a:off x="0" y="0"/>
                            <a:ext cx="180976" cy="266702"/>
                          </a:xfrm>
                          <a:prstGeom prst="rect">
                            <a:avLst/>
                          </a:prstGeom>
                        </pic:spPr>
                      </pic:pic>
                    </a:graphicData>
                  </a:graphic>
                </wp:inline>
              </w:drawing>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908430" w14:textId="06D3FDB4" w:rsidR="006D62CD" w:rsidRPr="00743D86" w:rsidRDefault="006D62CD">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2C1C59" w14:textId="13B2BF93" w:rsidR="006D62CD" w:rsidRPr="006D62CD" w:rsidRDefault="006D62CD">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486649" w14:textId="752968F0" w:rsidR="006D62CD" w:rsidRPr="006D62CD" w:rsidRDefault="006D62CD">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88E433" w14:textId="77777777" w:rsidR="006D62CD" w:rsidRPr="008F2D5E" w:rsidRDefault="006D62CD">
            <w:pPr>
              <w:rPr>
                <w:rFonts w:eastAsia="MS PMincho" w:cs="Arial"/>
                <w:b/>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E181124" w14:textId="69E5EA4B" w:rsidR="006D62CD" w:rsidRPr="006D62CD" w:rsidRDefault="006D62CD">
            <w:pPr>
              <w:pStyle w:val="BulletList1"/>
            </w:pPr>
            <w:r>
              <w:t>Khi</w:t>
            </w:r>
            <w:r>
              <w:rPr>
                <w:lang w:val="vi-VN"/>
              </w:rPr>
              <w:t xml:space="preserve"> NSD click vào icon thì hệ thống hiển thị </w:t>
            </w:r>
            <w:proofErr w:type="gramStart"/>
            <w:r>
              <w:rPr>
                <w:lang w:val="vi-VN"/>
              </w:rPr>
              <w:t>popup</w:t>
            </w:r>
            <w:proofErr w:type="gramEnd"/>
          </w:p>
          <w:p w14:paraId="0FE66696" w14:textId="77777777" w:rsidR="006D62CD" w:rsidRDefault="006D62CD" w:rsidP="006D62CD">
            <w:pPr>
              <w:pStyle w:val="BulletList1"/>
              <w:numPr>
                <w:ilvl w:val="0"/>
                <w:numId w:val="0"/>
              </w:numPr>
              <w:ind w:left="360"/>
            </w:pPr>
            <w:r w:rsidRPr="006D62CD">
              <w:rPr>
                <w:noProof/>
              </w:rPr>
              <w:drawing>
                <wp:inline distT="0" distB="0" distL="0" distR="0" wp14:anchorId="62A6245C" wp14:editId="1ACDBCF5">
                  <wp:extent cx="1671650" cy="1495436"/>
                  <wp:effectExtent l="0" t="0" r="5080" b="0"/>
                  <wp:docPr id="761101751" name="Picture 76110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01751" name=""/>
                          <pic:cNvPicPr/>
                        </pic:nvPicPr>
                        <pic:blipFill>
                          <a:blip r:embed="rId101"/>
                          <a:stretch>
                            <a:fillRect/>
                          </a:stretch>
                        </pic:blipFill>
                        <pic:spPr>
                          <a:xfrm>
                            <a:off x="0" y="0"/>
                            <a:ext cx="1671650" cy="1495436"/>
                          </a:xfrm>
                          <a:prstGeom prst="rect">
                            <a:avLst/>
                          </a:prstGeom>
                        </pic:spPr>
                      </pic:pic>
                    </a:graphicData>
                  </a:graphic>
                </wp:inline>
              </w:drawing>
            </w:r>
          </w:p>
          <w:p w14:paraId="0272E6D7" w14:textId="77777777" w:rsidR="006D62CD" w:rsidRPr="006D62CD" w:rsidRDefault="006D62CD" w:rsidP="006D62CD">
            <w:pPr>
              <w:pStyle w:val="BulletList1"/>
            </w:pPr>
            <w:proofErr w:type="spellStart"/>
            <w:r>
              <w:lastRenderedPageBreak/>
              <w:t>Nếu</w:t>
            </w:r>
            <w:proofErr w:type="spellEnd"/>
            <w:r>
              <w:rPr>
                <w:lang w:val="vi-VN"/>
              </w:rPr>
              <w:t xml:space="preserve"> người dùng có [</w:t>
            </w:r>
            <w:proofErr w:type="spellStart"/>
            <w:r>
              <w:rPr>
                <w:lang w:val="vi-VN"/>
              </w:rPr>
              <w:t>Status</w:t>
            </w:r>
            <w:proofErr w:type="spellEnd"/>
            <w:r>
              <w:rPr>
                <w:lang w:val="vi-VN"/>
              </w:rPr>
              <w:t xml:space="preserve">] là “Hoạt </w:t>
            </w:r>
            <w:proofErr w:type="gramStart"/>
            <w:r>
              <w:rPr>
                <w:lang w:val="vi-VN"/>
              </w:rPr>
              <w:t>động ”</w:t>
            </w:r>
            <w:proofErr w:type="gramEnd"/>
            <w:r>
              <w:rPr>
                <w:lang w:val="vi-VN"/>
              </w:rPr>
              <w:t xml:space="preserve"> thì thay bằng</w:t>
            </w:r>
          </w:p>
          <w:p w14:paraId="4AA73EA9" w14:textId="1BE400CC" w:rsidR="006D62CD" w:rsidRPr="00EF0CCF" w:rsidRDefault="006D62CD" w:rsidP="006D62CD">
            <w:pPr>
              <w:pStyle w:val="BulletList1"/>
            </w:pPr>
            <w:r w:rsidRPr="006D62CD">
              <w:rPr>
                <w:noProof/>
              </w:rPr>
              <w:drawing>
                <wp:inline distT="0" distB="0" distL="0" distR="0" wp14:anchorId="14FF56AC" wp14:editId="22ACBFAE">
                  <wp:extent cx="1619262" cy="361953"/>
                  <wp:effectExtent l="0" t="0" r="0" b="0"/>
                  <wp:docPr id="1591151030" name="Picture 159115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51030" name=""/>
                          <pic:cNvPicPr/>
                        </pic:nvPicPr>
                        <pic:blipFill>
                          <a:blip r:embed="rId102"/>
                          <a:stretch>
                            <a:fillRect/>
                          </a:stretch>
                        </pic:blipFill>
                        <pic:spPr>
                          <a:xfrm>
                            <a:off x="0" y="0"/>
                            <a:ext cx="1619262" cy="361953"/>
                          </a:xfrm>
                          <a:prstGeom prst="rect">
                            <a:avLst/>
                          </a:prstGeom>
                        </pic:spPr>
                      </pic:pic>
                    </a:graphicData>
                  </a:graphic>
                </wp:inline>
              </w:drawing>
            </w:r>
          </w:p>
        </w:tc>
      </w:tr>
      <w:tr w:rsidR="61D41CF5" w14:paraId="45C524C8" w14:textId="77777777" w:rsidTr="61D41CF5">
        <w:trPr>
          <w:trHeight w:val="253"/>
        </w:trPr>
        <w:tc>
          <w:tcPr>
            <w:tcW w:w="328" w:type="dxa"/>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4971F8C" w14:textId="12EF5234" w:rsidR="61D41CF5" w:rsidRDefault="00C92907" w:rsidP="61D41CF5">
            <w:pPr>
              <w:rPr>
                <w:rFonts w:cs="Arial"/>
              </w:rPr>
            </w:pPr>
            <w:r>
              <w:rPr>
                <w:rFonts w:cs="Arial"/>
              </w:rPr>
              <w:lastRenderedPageBreak/>
              <w:t>2</w:t>
            </w:r>
          </w:p>
        </w:tc>
        <w:tc>
          <w:tcPr>
            <w:tcW w:w="1337"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CE5B17" w14:textId="2F849F96" w:rsidR="61D41CF5" w:rsidRDefault="00DB30A8" w:rsidP="61D41CF5">
            <w:r w:rsidRPr="00DB30A8">
              <w:rPr>
                <w:noProof/>
              </w:rPr>
              <w:drawing>
                <wp:inline distT="0" distB="0" distL="0" distR="0" wp14:anchorId="0DEB1D07" wp14:editId="0FC55FBA">
                  <wp:extent cx="381003" cy="300040"/>
                  <wp:effectExtent l="0" t="0" r="0" b="5080"/>
                  <wp:docPr id="1261750300" name="Picture 126175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50300" name=""/>
                          <pic:cNvPicPr/>
                        </pic:nvPicPr>
                        <pic:blipFill>
                          <a:blip r:embed="rId103"/>
                          <a:stretch>
                            <a:fillRect/>
                          </a:stretch>
                        </pic:blipFill>
                        <pic:spPr>
                          <a:xfrm>
                            <a:off x="0" y="0"/>
                            <a:ext cx="381003" cy="300040"/>
                          </a:xfrm>
                          <a:prstGeom prst="rect">
                            <a:avLst/>
                          </a:prstGeom>
                        </pic:spPr>
                      </pic:pic>
                    </a:graphicData>
                  </a:graphic>
                </wp:inline>
              </w:drawing>
            </w:r>
          </w:p>
        </w:tc>
        <w:tc>
          <w:tcPr>
            <w:tcW w:w="1305"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6649E42" w14:textId="3098A4F7" w:rsidR="61D41CF5" w:rsidRDefault="00DB30A8" w:rsidP="61D41CF5">
            <w:pPr>
              <w:rPr>
                <w:rFonts w:eastAsia="MS PMincho" w:cs="Arial"/>
                <w:lang w:val="vi-VN" w:eastAsia="ja-JP"/>
              </w:rPr>
            </w:pPr>
            <w:r>
              <w:rPr>
                <w:rFonts w:eastAsia="MS PMincho" w:cs="Arial"/>
                <w:lang w:val="vi-VN" w:eastAsia="ja-JP"/>
              </w:rPr>
              <w:t>Icon</w:t>
            </w:r>
          </w:p>
        </w:tc>
        <w:tc>
          <w:tcPr>
            <w:tcW w:w="99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827245" w14:textId="5AEDBF3D" w:rsidR="61D41CF5" w:rsidRPr="00DB30A8" w:rsidRDefault="00DB30A8" w:rsidP="61D41CF5">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1228"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6FFE084" w14:textId="19324405" w:rsidR="61D41CF5" w:rsidRPr="00DB30A8" w:rsidRDefault="00DB30A8" w:rsidP="61D41CF5">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89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2531FA3" w14:textId="6CEF9679" w:rsidR="61D41CF5" w:rsidRDefault="61D41CF5" w:rsidP="61D41CF5">
            <w:pPr>
              <w:rPr>
                <w:rFonts w:eastAsia="MS PMincho" w:cs="Arial"/>
                <w:b/>
                <w:bCs/>
                <w:lang w:val="en-US" w:eastAsia="ja-JP"/>
              </w:rPr>
            </w:pPr>
          </w:p>
        </w:tc>
        <w:tc>
          <w:tcPr>
            <w:tcW w:w="3244"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A0B59E5" w14:textId="6582B873" w:rsidR="61D41CF5" w:rsidRDefault="00FE4F37" w:rsidP="61D41CF5">
            <w:pPr>
              <w:pStyle w:val="BulletList1"/>
            </w:pPr>
            <w:r>
              <w:t>Các</w:t>
            </w:r>
            <w:r>
              <w:rPr>
                <w:lang w:val="vi-VN"/>
              </w:rPr>
              <w:t xml:space="preserve"> field tìm kiếm </w:t>
            </w:r>
            <w:r w:rsidR="00ED24C6">
              <w:rPr>
                <w:lang w:val="vi-VN"/>
              </w:rPr>
              <w:t>= “”</w:t>
            </w:r>
          </w:p>
        </w:tc>
      </w:tr>
    </w:tbl>
    <w:p w14:paraId="7BC6F6D8" w14:textId="77777777" w:rsidR="006D62CD" w:rsidRDefault="006D62CD" w:rsidP="001C20CE">
      <w:pPr>
        <w:rPr>
          <w:lang w:val="en-US" w:eastAsia="en-US"/>
        </w:rPr>
      </w:pPr>
    </w:p>
    <w:p w14:paraId="41BCF001" w14:textId="20289D83" w:rsidR="00CA6706" w:rsidRDefault="00121BF3" w:rsidP="00121BF3">
      <w:pPr>
        <w:pStyle w:val="Heading3"/>
      </w:pPr>
      <w:bookmarkStart w:id="142" w:name="_Toc155375261"/>
      <w:proofErr w:type="spellStart"/>
      <w:r>
        <w:t>Màn</w:t>
      </w:r>
      <w:proofErr w:type="spellEnd"/>
      <w:r>
        <w:t xml:space="preserve"> </w:t>
      </w:r>
      <w:proofErr w:type="spellStart"/>
      <w:r>
        <w:t>hình</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nhân</w:t>
      </w:r>
      <w:proofErr w:type="spellEnd"/>
      <w:r>
        <w:t xml:space="preserve"> </w:t>
      </w:r>
      <w:proofErr w:type="spellStart"/>
      <w:r>
        <w:t>viên</w:t>
      </w:r>
      <w:bookmarkEnd w:id="142"/>
      <w:proofErr w:type="spellEnd"/>
    </w:p>
    <w:p w14:paraId="2FA96E8A" w14:textId="33D80A25" w:rsidR="00121BF3" w:rsidRDefault="00025E86" w:rsidP="00121BF3">
      <w:pPr>
        <w:rPr>
          <w:lang w:val="en-US" w:eastAsia="en-US"/>
        </w:rPr>
      </w:pPr>
      <w:r w:rsidRPr="00025E86">
        <w:rPr>
          <w:noProof/>
          <w:lang w:val="en-US" w:eastAsia="en-US"/>
        </w:rPr>
        <w:drawing>
          <wp:inline distT="0" distB="0" distL="0" distR="0" wp14:anchorId="0209F97F" wp14:editId="53B53EA0">
            <wp:extent cx="5891256" cy="4224368"/>
            <wp:effectExtent l="0" t="0" r="0" b="5080"/>
            <wp:docPr id="1672826297" name="Picture 1672826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26297" name="Picture 1" descr="A screenshot of a computer&#10;&#10;Description automatically generated"/>
                    <pic:cNvPicPr/>
                  </pic:nvPicPr>
                  <pic:blipFill>
                    <a:blip r:embed="rId104"/>
                    <a:stretch>
                      <a:fillRect/>
                    </a:stretch>
                  </pic:blipFill>
                  <pic:spPr>
                    <a:xfrm>
                      <a:off x="0" y="0"/>
                      <a:ext cx="5891256" cy="4224368"/>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9"/>
        <w:gridCol w:w="1513"/>
        <w:gridCol w:w="1305"/>
        <w:gridCol w:w="994"/>
        <w:gridCol w:w="1228"/>
        <w:gridCol w:w="1070"/>
        <w:gridCol w:w="2781"/>
      </w:tblGrid>
      <w:tr w:rsidR="00D72889" w:rsidRPr="008F2D5E" w14:paraId="619DC61C" w14:textId="77777777" w:rsidTr="61D41CF5">
        <w:trPr>
          <w:trHeight w:val="764"/>
        </w:trPr>
        <w:tc>
          <w:tcPr>
            <w:tcW w:w="23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2F339DCD" w14:textId="77777777" w:rsidR="00D72889" w:rsidRPr="00743D86" w:rsidRDefault="00D72889">
            <w:pPr>
              <w:rPr>
                <w:rFonts w:cs="Arial"/>
                <w:b/>
                <w:bCs/>
                <w:szCs w:val="20"/>
                <w:lang w:val="en-US" w:eastAsia="en-US"/>
              </w:rPr>
            </w:pPr>
            <w:r>
              <w:rPr>
                <w:rFonts w:cs="Arial"/>
                <w:b/>
                <w:bCs/>
                <w:szCs w:val="20"/>
                <w:lang w:val="en-US" w:eastAsia="en-US"/>
              </w:rPr>
              <w:t>#</w:t>
            </w:r>
          </w:p>
        </w:tc>
        <w:tc>
          <w:tcPr>
            <w:tcW w:w="777"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A398581" w14:textId="77777777" w:rsidR="00D72889" w:rsidRPr="008F2D5E" w:rsidRDefault="00D72889">
            <w:pPr>
              <w:rPr>
                <w:rFonts w:cs="Arial"/>
                <w:b/>
                <w:szCs w:val="20"/>
                <w:lang w:eastAsia="en-US"/>
              </w:rPr>
            </w:pPr>
            <w:r>
              <w:rPr>
                <w:rFonts w:cs="Arial"/>
                <w:b/>
                <w:szCs w:val="20"/>
                <w:lang w:eastAsia="en-US"/>
              </w:rPr>
              <w:t>Component</w:t>
            </w:r>
          </w:p>
        </w:tc>
        <w:tc>
          <w:tcPr>
            <w:tcW w:w="70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BC3A35E" w14:textId="77777777" w:rsidR="00D72889" w:rsidRPr="008F2D5E" w:rsidRDefault="00D72889">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B5F3081" w14:textId="77777777" w:rsidR="00D72889" w:rsidRPr="00743D86" w:rsidRDefault="00D72889">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DD49928" w14:textId="77777777" w:rsidR="00D72889" w:rsidRPr="008F2D5E" w:rsidRDefault="00D72889">
            <w:pPr>
              <w:rPr>
                <w:rFonts w:cs="Arial"/>
                <w:b/>
                <w:szCs w:val="20"/>
                <w:lang w:eastAsia="en-US"/>
              </w:rPr>
            </w:pPr>
            <w:r>
              <w:rPr>
                <w:rFonts w:cs="Arial"/>
                <w:b/>
                <w:szCs w:val="20"/>
                <w:lang w:eastAsia="en-US"/>
              </w:rPr>
              <w:t>Mandatory</w:t>
            </w:r>
          </w:p>
        </w:tc>
        <w:tc>
          <w:tcPr>
            <w:tcW w:w="59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0047AA3" w14:textId="77777777" w:rsidR="00D72889" w:rsidRPr="00743D86" w:rsidRDefault="00D72889">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4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16E1704C" w14:textId="77777777" w:rsidR="00D72889" w:rsidRPr="008F2D5E" w:rsidRDefault="00D72889">
            <w:pPr>
              <w:ind w:right="-1110"/>
              <w:rPr>
                <w:rFonts w:cs="Arial"/>
                <w:b/>
                <w:bCs/>
                <w:szCs w:val="20"/>
                <w:lang w:eastAsia="en-US"/>
              </w:rPr>
            </w:pPr>
            <w:r w:rsidRPr="008F2D5E">
              <w:rPr>
                <w:rFonts w:cs="Arial"/>
                <w:b/>
                <w:szCs w:val="20"/>
                <w:lang w:eastAsia="en-US"/>
              </w:rPr>
              <w:t>Description</w:t>
            </w:r>
          </w:p>
        </w:tc>
      </w:tr>
      <w:tr w:rsidR="00D72889" w:rsidRPr="008F2D5E" w14:paraId="0B0CE830"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CC60A58" w14:textId="77777777" w:rsidR="00D72889" w:rsidRPr="008F2D5E" w:rsidRDefault="00D72889">
            <w:pPr>
              <w:spacing w:before="0"/>
              <w:rPr>
                <w:rFonts w:cs="Arial"/>
                <w:szCs w:val="20"/>
              </w:rPr>
            </w:pPr>
            <w:r>
              <w:rPr>
                <w:rFonts w:cs="Arial"/>
                <w:szCs w:val="20"/>
              </w:rPr>
              <w:t>1</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487BA91" w14:textId="77777777" w:rsidR="00D72889" w:rsidRPr="00743D86" w:rsidRDefault="00D72889">
            <w:pPr>
              <w:rPr>
                <w:rFonts w:eastAsia="MS PMincho" w:cs="Arial"/>
                <w:lang w:val="vi-VN" w:eastAsia="ja-JP"/>
              </w:rPr>
            </w:pPr>
            <w:r>
              <w:rPr>
                <w:rFonts w:eastAsia="MS PMincho" w:cs="Arial"/>
                <w:lang w:val="vi-VN" w:eastAsia="ja-JP"/>
              </w:rPr>
              <w:t>Họ và tên</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0D3C64" w14:textId="77777777" w:rsidR="00D72889" w:rsidRPr="00743D86" w:rsidRDefault="00D72889">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4D2C1DC" w14:textId="77777777" w:rsidR="00D72889" w:rsidRPr="008F2D5E" w:rsidRDefault="00D72889">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46406BD" w14:textId="77777777" w:rsidR="00D72889" w:rsidRPr="008F2D5E" w:rsidRDefault="00D72889">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635734" w14:textId="77777777" w:rsidR="00D72889" w:rsidRPr="008F2D5E" w:rsidRDefault="00D72889">
            <w:pPr>
              <w:rPr>
                <w:rFonts w:eastAsia="MS PMincho" w:cs="Arial"/>
                <w:b/>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A1537DD" w14:textId="3494F85F" w:rsidR="00D72889" w:rsidRPr="00EF0CCF" w:rsidRDefault="00D72889">
            <w:pPr>
              <w:pStyle w:val="BulletList1"/>
            </w:pPr>
            <w:r>
              <w:t>Value</w:t>
            </w:r>
            <w:r>
              <w:rPr>
                <w:lang w:val="vi-VN"/>
              </w:rPr>
              <w:t xml:space="preserve"> = [EmpName] của “Emplpoyee” sao </w:t>
            </w:r>
            <w:r w:rsidR="0065631D">
              <w:rPr>
                <w:lang w:val="vi-VN"/>
              </w:rPr>
              <w:t>cho [EmpID] = [EmpID] của bản ghi hiện tại</w:t>
            </w:r>
          </w:p>
        </w:tc>
      </w:tr>
      <w:tr w:rsidR="00D72889" w:rsidRPr="008F2D5E" w14:paraId="151676A8"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934372F" w14:textId="77777777" w:rsidR="00D72889" w:rsidRPr="008F2D5E" w:rsidRDefault="00D72889">
            <w:pPr>
              <w:spacing w:before="0"/>
              <w:rPr>
                <w:rFonts w:cs="Arial"/>
                <w:szCs w:val="20"/>
              </w:rPr>
            </w:pPr>
            <w:r>
              <w:rPr>
                <w:rFonts w:cs="Arial"/>
                <w:szCs w:val="20"/>
              </w:rPr>
              <w:t>2</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35ACF7" w14:textId="77777777" w:rsidR="00D72889" w:rsidRPr="00363744" w:rsidRDefault="00D72889">
            <w:pPr>
              <w:rPr>
                <w:rFonts w:eastAsia="MS PMincho" w:cs="Arial"/>
                <w:lang w:val="vi-VN" w:eastAsia="ja-JP"/>
              </w:rPr>
            </w:pPr>
            <w:proofErr w:type="spellStart"/>
            <w:r>
              <w:rPr>
                <w:rFonts w:eastAsia="MS PMincho" w:cs="Arial"/>
                <w:lang w:val="en-US" w:eastAsia="ja-JP"/>
              </w:rPr>
              <w:t>Giới</w:t>
            </w:r>
            <w:proofErr w:type="spellEnd"/>
            <w:r>
              <w:rPr>
                <w:rFonts w:eastAsia="MS PMincho" w:cs="Arial"/>
                <w:lang w:val="vi-VN" w:eastAsia="ja-JP"/>
              </w:rPr>
              <w:t xml:space="preserve"> tính</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D393D9F" w14:textId="77777777" w:rsidR="00D72889" w:rsidRPr="00363744" w:rsidRDefault="00D72889">
            <w:pPr>
              <w:rPr>
                <w:rFonts w:eastAsia="MS PMincho" w:cs="Arial"/>
                <w:lang w:val="vi-VN" w:eastAsia="ja-JP"/>
              </w:rPr>
            </w:pPr>
            <w:proofErr w:type="spellStart"/>
            <w:r>
              <w:rPr>
                <w:rFonts w:eastAsia="MS PMincho" w:cs="Arial"/>
                <w:lang w:val="en-US" w:eastAsia="ja-JP"/>
              </w:rPr>
              <w:t>DropDown</w:t>
            </w:r>
            <w:proofErr w:type="spellEnd"/>
            <w:r>
              <w:rPr>
                <w:rFonts w:eastAsia="MS PMincho" w:cs="Arial"/>
                <w:lang w:val="vi-VN" w:eastAsia="ja-JP"/>
              </w:rPr>
              <w:t xml:space="preserve"> </w:t>
            </w:r>
            <w:proofErr w:type="spellStart"/>
            <w:r>
              <w:rPr>
                <w:rFonts w:eastAsia="MS PMincho" w:cs="Arial"/>
                <w:lang w:val="vi-VN" w:eastAsia="ja-JP"/>
              </w:rPr>
              <w:t>list</w:t>
            </w:r>
            <w:proofErr w:type="spellEnd"/>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FDD7F4" w14:textId="77777777" w:rsidR="00D72889" w:rsidRPr="008F2D5E" w:rsidRDefault="00D72889">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052614A" w14:textId="77777777" w:rsidR="00D72889" w:rsidRPr="00CE1790" w:rsidRDefault="00D72889">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6B2FD1" w14:textId="77777777" w:rsidR="00D72889" w:rsidRPr="008F2D5E"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F71A011" w14:textId="654C2549" w:rsidR="00D72889" w:rsidRPr="00FE1C60" w:rsidRDefault="0065631D" w:rsidP="0065631D">
            <w:pPr>
              <w:pStyle w:val="BulletList1"/>
            </w:pPr>
            <w:r>
              <w:t>Value = [Gender] của “Employee” sao cho [EmpID] = [EmpID] của bản ghi hiện tại</w:t>
            </w:r>
          </w:p>
        </w:tc>
      </w:tr>
      <w:tr w:rsidR="00D72889" w:rsidRPr="008F2D5E" w14:paraId="43486863"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9D2D3A4" w14:textId="77777777" w:rsidR="00D72889" w:rsidRDefault="00D72889">
            <w:pPr>
              <w:spacing w:before="0"/>
              <w:rPr>
                <w:rFonts w:cs="Arial"/>
                <w:szCs w:val="20"/>
              </w:rPr>
            </w:pPr>
            <w:r>
              <w:rPr>
                <w:rFonts w:cs="Arial"/>
                <w:szCs w:val="20"/>
              </w:rPr>
              <w:lastRenderedPageBreak/>
              <w:t>3</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0DEE6E" w14:textId="77777777" w:rsidR="00D72889" w:rsidRPr="00EF0CCF" w:rsidRDefault="00D72889">
            <w:pPr>
              <w:rPr>
                <w:rFonts w:eastAsia="MS PMincho" w:cs="Arial"/>
                <w:lang w:val="vi-VN" w:eastAsia="ja-JP"/>
              </w:rPr>
            </w:pPr>
            <w:r>
              <w:rPr>
                <w:rFonts w:eastAsia="MS PMincho" w:cs="Arial"/>
                <w:lang w:val="vi-VN" w:eastAsia="ja-JP"/>
              </w:rPr>
              <w:t>Số CCCD/CMND</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980C01C" w14:textId="77777777" w:rsidR="00D72889" w:rsidRPr="00EF0CCF" w:rsidRDefault="00D72889">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56DD52" w14:textId="77777777" w:rsidR="00D72889" w:rsidRDefault="00D72889">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E7562E4" w14:textId="77777777" w:rsidR="00D72889" w:rsidRPr="00D13718" w:rsidRDefault="00D72889">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5F7EF9" w14:textId="77777777" w:rsidR="00D72889" w:rsidRPr="008F2D5E"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296EE80" w14:textId="41DEFE50" w:rsidR="00D72889" w:rsidRPr="008338BC" w:rsidRDefault="00CD1FDE">
            <w:pPr>
              <w:pStyle w:val="BulletList1"/>
            </w:pPr>
            <w:r>
              <w:t xml:space="preserve">Value = [CCCD] </w:t>
            </w:r>
            <w:proofErr w:type="spellStart"/>
            <w:r>
              <w:t>của</w:t>
            </w:r>
            <w:proofErr w:type="spellEnd"/>
            <w:r>
              <w:t xml:space="preserve"> “Employee” </w:t>
            </w:r>
            <w:proofErr w:type="spellStart"/>
            <w:r>
              <w:t>sao</w:t>
            </w:r>
            <w:proofErr w:type="spellEnd"/>
            <w:r>
              <w:t xml:space="preserve"> </w:t>
            </w:r>
            <w:proofErr w:type="spellStart"/>
            <w:r>
              <w:t>cho</w:t>
            </w:r>
            <w:proofErr w:type="spellEnd"/>
            <w:r>
              <w:t xml:space="preserve"> [</w:t>
            </w:r>
            <w:proofErr w:type="spellStart"/>
            <w:r>
              <w:t>EmpID</w:t>
            </w:r>
            <w:proofErr w:type="spellEnd"/>
            <w:r>
              <w:t>] = [</w:t>
            </w:r>
            <w:proofErr w:type="spellStart"/>
            <w:r>
              <w:t>EmpID</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ghi</w:t>
            </w:r>
            <w:proofErr w:type="spellEnd"/>
            <w:r>
              <w:t xml:space="preserve"> </w:t>
            </w:r>
            <w:proofErr w:type="spellStart"/>
            <w:r>
              <w:t>hiện</w:t>
            </w:r>
            <w:proofErr w:type="spellEnd"/>
            <w:r>
              <w:t xml:space="preserve"> </w:t>
            </w:r>
            <w:proofErr w:type="spellStart"/>
            <w:r>
              <w:t>tại</w:t>
            </w:r>
            <w:proofErr w:type="spellEnd"/>
          </w:p>
        </w:tc>
      </w:tr>
      <w:tr w:rsidR="00D72889" w:rsidRPr="008F2D5E" w14:paraId="02CB559E"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BD9672B" w14:textId="77777777" w:rsidR="00D72889" w:rsidRDefault="00D72889">
            <w:pPr>
              <w:spacing w:before="0"/>
              <w:rPr>
                <w:rFonts w:cs="Arial"/>
                <w:szCs w:val="20"/>
              </w:rPr>
            </w:pPr>
            <w:r>
              <w:rPr>
                <w:rFonts w:cs="Arial"/>
                <w:szCs w:val="20"/>
              </w:rPr>
              <w:t>4</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57C837" w14:textId="77777777" w:rsidR="00D72889" w:rsidRPr="00363744" w:rsidRDefault="00D72889">
            <w:pPr>
              <w:rPr>
                <w:rFonts w:eastAsia="MS PMincho" w:cs="Arial"/>
                <w:lang w:val="vi-VN" w:eastAsia="ja-JP"/>
              </w:rPr>
            </w:pPr>
            <w:proofErr w:type="spellStart"/>
            <w:r>
              <w:rPr>
                <w:rFonts w:eastAsia="MS PMincho" w:cs="Arial"/>
                <w:lang w:val="en-US" w:eastAsia="ja-JP"/>
              </w:rPr>
              <w:t>Mã</w:t>
            </w:r>
            <w:proofErr w:type="spellEnd"/>
            <w:r>
              <w:rPr>
                <w:rFonts w:eastAsia="MS PMincho" w:cs="Arial"/>
                <w:lang w:val="vi-VN" w:eastAsia="ja-JP"/>
              </w:rPr>
              <w:t xml:space="preserve"> số thuế</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A8DFE4" w14:textId="77777777" w:rsidR="00D72889" w:rsidRPr="00D13718" w:rsidRDefault="00D72889">
            <w:pPr>
              <w:rPr>
                <w:rFonts w:eastAsia="MS PMincho" w:cs="Arial"/>
                <w:lang w:val="vi-VN" w:eastAsia="ja-JP"/>
              </w:rPr>
            </w:pPr>
            <w:r>
              <w:rPr>
                <w:rFonts w:eastAsia="MS PMincho" w:cs="Arial"/>
                <w:lang w:val="vi-VN" w:eastAsia="ja-JP"/>
              </w:rPr>
              <w:t>Text 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A1F5AF" w14:textId="77777777" w:rsidR="00D72889" w:rsidRPr="000336F1" w:rsidRDefault="00D72889">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5B1BD4" w14:textId="77777777" w:rsidR="00D72889" w:rsidRPr="000336F1" w:rsidRDefault="00D72889">
            <w:pPr>
              <w:rPr>
                <w:rFonts w:eastAsia="MS PMincho" w:cs="Arial"/>
                <w:lang w:val="vi-VN" w:eastAsia="ja-JP"/>
              </w:rPr>
            </w:pPr>
            <w:r>
              <w:rPr>
                <w:rFonts w:eastAsia="MS PMincho" w:cs="Arial"/>
                <w:lang w:val="en-US"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B478B61" w14:textId="77777777" w:rsidR="00D72889" w:rsidRPr="008F2D5E"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2BAC959" w14:textId="2FEC6A2D" w:rsidR="00D72889" w:rsidRDefault="00CD1FDE">
            <w:pPr>
              <w:pStyle w:val="BulletList1"/>
            </w:pPr>
            <w:r>
              <w:t xml:space="preserve">Value = </w:t>
            </w:r>
            <w:r>
              <w:rPr>
                <w:lang w:val="vi-VN"/>
              </w:rPr>
              <w:t>[Taxcode</w:t>
            </w:r>
            <w:r>
              <w:t xml:space="preserve">] </w:t>
            </w:r>
            <w:proofErr w:type="spellStart"/>
            <w:r>
              <w:t>của</w:t>
            </w:r>
            <w:proofErr w:type="spellEnd"/>
            <w:r>
              <w:t xml:space="preserve"> “Employee” </w:t>
            </w:r>
            <w:proofErr w:type="spellStart"/>
            <w:r>
              <w:t>sao</w:t>
            </w:r>
            <w:proofErr w:type="spellEnd"/>
            <w:r>
              <w:t xml:space="preserve"> </w:t>
            </w:r>
            <w:proofErr w:type="spellStart"/>
            <w:r>
              <w:t>cho</w:t>
            </w:r>
            <w:proofErr w:type="spellEnd"/>
            <w:r>
              <w:t xml:space="preserve"> [</w:t>
            </w:r>
            <w:proofErr w:type="spellStart"/>
            <w:r>
              <w:t>EmpID</w:t>
            </w:r>
            <w:proofErr w:type="spellEnd"/>
            <w:r>
              <w:t>] = [</w:t>
            </w:r>
            <w:proofErr w:type="spellStart"/>
            <w:r>
              <w:t>EmpID</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ghi</w:t>
            </w:r>
            <w:proofErr w:type="spellEnd"/>
            <w:r>
              <w:t xml:space="preserve"> </w:t>
            </w:r>
            <w:proofErr w:type="spellStart"/>
            <w:r>
              <w:t>hiện</w:t>
            </w:r>
            <w:proofErr w:type="spellEnd"/>
            <w:r>
              <w:t xml:space="preserve"> </w:t>
            </w:r>
            <w:proofErr w:type="spellStart"/>
            <w:r>
              <w:t>tại</w:t>
            </w:r>
            <w:proofErr w:type="spellEnd"/>
          </w:p>
        </w:tc>
      </w:tr>
      <w:tr w:rsidR="00D72889" w:rsidRPr="008F2D5E" w14:paraId="7CC33FD4"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DA052A8" w14:textId="77777777" w:rsidR="00D72889" w:rsidRDefault="00D72889">
            <w:pPr>
              <w:spacing w:before="0"/>
              <w:rPr>
                <w:rFonts w:cs="Arial"/>
                <w:szCs w:val="20"/>
              </w:rPr>
            </w:pPr>
            <w:r>
              <w:rPr>
                <w:rFonts w:cs="Arial"/>
                <w:szCs w:val="20"/>
              </w:rPr>
              <w:t>5</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8FE315" w14:textId="77777777" w:rsidR="00D72889" w:rsidRPr="00395282" w:rsidRDefault="00D72889">
            <w:pPr>
              <w:rPr>
                <w:rFonts w:eastAsia="MS PMincho" w:cs="Arial"/>
                <w:lang w:val="vi-VN" w:eastAsia="ja-JP"/>
              </w:rPr>
            </w:pPr>
            <w:r>
              <w:rPr>
                <w:rFonts w:eastAsia="MS PMincho" w:cs="Arial"/>
                <w:lang w:val="vi-VN" w:eastAsia="ja-JP"/>
              </w:rPr>
              <w:t>Số điện thoại</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D076443" w14:textId="77777777" w:rsidR="00D72889" w:rsidRPr="00363744" w:rsidRDefault="00D72889">
            <w:pPr>
              <w:rPr>
                <w:rFonts w:eastAsia="MS PMincho" w:cs="Arial"/>
                <w:lang w:val="vi-VN"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9E2AB1" w14:textId="77777777" w:rsidR="00D72889" w:rsidRPr="000336F1" w:rsidRDefault="00D72889">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D8A5AA" w14:textId="77777777" w:rsidR="00D72889" w:rsidRPr="000336F1" w:rsidRDefault="00D72889">
            <w:pPr>
              <w:rPr>
                <w:rFonts w:eastAsia="MS PMincho" w:cs="Arial"/>
                <w:lang w:val="vi-VN" w:eastAsia="ja-JP"/>
              </w:rPr>
            </w:pPr>
            <w:r>
              <w:rPr>
                <w:rFonts w:eastAsia="MS PMincho" w:cs="Arial"/>
                <w:lang w:val="vi-VN"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582AAC" w14:textId="77777777" w:rsidR="00D72889" w:rsidRPr="008F2D5E"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469E000" w14:textId="3353D403" w:rsidR="00D72889" w:rsidRDefault="00CD1FDE">
            <w:pPr>
              <w:pStyle w:val="BulletList1"/>
            </w:pPr>
            <w:r>
              <w:t xml:space="preserve">Value = </w:t>
            </w:r>
            <w:r>
              <w:rPr>
                <w:lang w:val="vi-VN"/>
              </w:rPr>
              <w:t>[phone</w:t>
            </w:r>
            <w:r>
              <w:t xml:space="preserve">] </w:t>
            </w:r>
            <w:proofErr w:type="spellStart"/>
            <w:r>
              <w:t>của</w:t>
            </w:r>
            <w:proofErr w:type="spellEnd"/>
            <w:r>
              <w:t xml:space="preserve"> “Employee” </w:t>
            </w:r>
            <w:proofErr w:type="spellStart"/>
            <w:r>
              <w:t>sao</w:t>
            </w:r>
            <w:proofErr w:type="spellEnd"/>
            <w:r>
              <w:t xml:space="preserve"> </w:t>
            </w:r>
            <w:proofErr w:type="spellStart"/>
            <w:r>
              <w:t>cho</w:t>
            </w:r>
            <w:proofErr w:type="spellEnd"/>
            <w:r>
              <w:t xml:space="preserve"> [</w:t>
            </w:r>
            <w:proofErr w:type="spellStart"/>
            <w:r>
              <w:t>EmpID</w:t>
            </w:r>
            <w:proofErr w:type="spellEnd"/>
            <w:r>
              <w:t>] = [</w:t>
            </w:r>
            <w:proofErr w:type="spellStart"/>
            <w:r>
              <w:t>EmpID</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ghi</w:t>
            </w:r>
            <w:proofErr w:type="spellEnd"/>
            <w:r>
              <w:t xml:space="preserve"> </w:t>
            </w:r>
            <w:proofErr w:type="spellStart"/>
            <w:r>
              <w:t>hiện</w:t>
            </w:r>
            <w:proofErr w:type="spellEnd"/>
            <w:r>
              <w:t xml:space="preserve"> </w:t>
            </w:r>
            <w:proofErr w:type="spellStart"/>
            <w:r>
              <w:t>tại</w:t>
            </w:r>
            <w:proofErr w:type="spellEnd"/>
          </w:p>
        </w:tc>
      </w:tr>
      <w:tr w:rsidR="00D72889" w:rsidRPr="008F2D5E" w14:paraId="558FDCC6"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974B46E" w14:textId="77777777" w:rsidR="00D72889" w:rsidRDefault="00D72889">
            <w:pPr>
              <w:spacing w:before="0"/>
              <w:rPr>
                <w:rFonts w:cs="Arial"/>
                <w:szCs w:val="20"/>
              </w:rPr>
            </w:pPr>
            <w:r>
              <w:rPr>
                <w:rFonts w:cs="Arial"/>
                <w:szCs w:val="20"/>
              </w:rPr>
              <w:t>6</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3AC916" w14:textId="77777777" w:rsidR="00D72889" w:rsidRPr="008338BC" w:rsidRDefault="00D72889">
            <w:pPr>
              <w:rPr>
                <w:rFonts w:eastAsia="MS PMincho" w:cs="Arial"/>
                <w:lang w:val="vi-VN" w:eastAsia="ja-JP"/>
              </w:rPr>
            </w:pPr>
            <w:r>
              <w:rPr>
                <w:rFonts w:eastAsia="MS PMincho" w:cs="Arial"/>
                <w:lang w:val="vi-VN" w:eastAsia="ja-JP"/>
              </w:rPr>
              <w:t>Email</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4124C4" w14:textId="77777777" w:rsidR="00D72889" w:rsidRDefault="00D72889">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2C2987" w14:textId="77777777" w:rsidR="00D72889" w:rsidRDefault="00D72889">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41EDF8" w14:textId="77777777" w:rsidR="00D72889" w:rsidRDefault="00D72889">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31956" w14:textId="77777777" w:rsidR="00D72889" w:rsidRPr="008F2D5E"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4FFD4B4" w14:textId="510BBDD8" w:rsidR="00D72889" w:rsidRDefault="00CD1FDE">
            <w:pPr>
              <w:pStyle w:val="BulletList1"/>
            </w:pPr>
            <w:r>
              <w:t xml:space="preserve">Value = </w:t>
            </w:r>
            <w:r>
              <w:rPr>
                <w:lang w:val="vi-VN"/>
              </w:rPr>
              <w:t>[Email</w:t>
            </w:r>
            <w:r>
              <w:t xml:space="preserve">] </w:t>
            </w:r>
            <w:proofErr w:type="spellStart"/>
            <w:r>
              <w:t>của</w:t>
            </w:r>
            <w:proofErr w:type="spellEnd"/>
            <w:r>
              <w:t xml:space="preserve"> “Employee” </w:t>
            </w:r>
            <w:proofErr w:type="spellStart"/>
            <w:r>
              <w:t>sao</w:t>
            </w:r>
            <w:proofErr w:type="spellEnd"/>
            <w:r>
              <w:t xml:space="preserve"> </w:t>
            </w:r>
            <w:proofErr w:type="spellStart"/>
            <w:r>
              <w:t>cho</w:t>
            </w:r>
            <w:proofErr w:type="spellEnd"/>
            <w:r>
              <w:t xml:space="preserve"> [</w:t>
            </w:r>
            <w:proofErr w:type="spellStart"/>
            <w:r>
              <w:t>EmpID</w:t>
            </w:r>
            <w:proofErr w:type="spellEnd"/>
            <w:r>
              <w:t>] = [</w:t>
            </w:r>
            <w:proofErr w:type="spellStart"/>
            <w:r>
              <w:t>EmpID</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ghi</w:t>
            </w:r>
            <w:proofErr w:type="spellEnd"/>
            <w:r>
              <w:t xml:space="preserve"> </w:t>
            </w:r>
            <w:proofErr w:type="spellStart"/>
            <w:r>
              <w:t>hiện</w:t>
            </w:r>
            <w:proofErr w:type="spellEnd"/>
            <w:r>
              <w:t xml:space="preserve"> </w:t>
            </w:r>
            <w:proofErr w:type="spellStart"/>
            <w:r>
              <w:t>tại</w:t>
            </w:r>
            <w:proofErr w:type="spellEnd"/>
          </w:p>
        </w:tc>
      </w:tr>
      <w:tr w:rsidR="00D72889" w:rsidRPr="008F2D5E" w14:paraId="21C4A5C6"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B157A8A" w14:textId="77777777" w:rsidR="00D72889" w:rsidRDefault="00D72889">
            <w:pPr>
              <w:spacing w:before="0"/>
              <w:rPr>
                <w:rFonts w:cs="Arial"/>
                <w:szCs w:val="20"/>
              </w:rPr>
            </w:pPr>
            <w:r>
              <w:rPr>
                <w:rFonts w:cs="Arial"/>
                <w:szCs w:val="20"/>
              </w:rPr>
              <w:t>7</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20AB51B" w14:textId="77777777" w:rsidR="00D72889" w:rsidRPr="00D13718" w:rsidRDefault="00D72889">
            <w:pPr>
              <w:rPr>
                <w:rFonts w:eastAsia="MS PMincho" w:cs="Arial"/>
                <w:lang w:val="vi-VN" w:eastAsia="ja-JP"/>
              </w:rPr>
            </w:pPr>
            <w:r>
              <w:rPr>
                <w:rFonts w:eastAsia="MS PMincho" w:cs="Arial"/>
                <w:lang w:val="vi-VN" w:eastAsia="ja-JP"/>
              </w:rPr>
              <w:t>Địa chỉ</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FD2B6C1" w14:textId="77777777" w:rsidR="00D72889" w:rsidRDefault="00D72889">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1BA042C" w14:textId="77777777" w:rsidR="00D72889" w:rsidRDefault="00D72889">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3EE1C6" w14:textId="77777777" w:rsidR="00D72889" w:rsidRDefault="00D72889">
            <w:pPr>
              <w:rPr>
                <w:rFonts w:eastAsia="MS PMincho" w:cs="Arial"/>
                <w:lang w:val="en-US" w:eastAsia="ja-JP"/>
              </w:rPr>
            </w:pPr>
            <w:r>
              <w:rPr>
                <w:rFonts w:eastAsia="MS PMincho" w:cs="Arial"/>
                <w:lang w:val="en-US"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F68684F" w14:textId="77777777" w:rsidR="00D72889" w:rsidRPr="008F2D5E"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3767071" w14:textId="34F15830" w:rsidR="00D72889" w:rsidRDefault="00CD1FDE">
            <w:pPr>
              <w:pStyle w:val="BulletList1"/>
            </w:pPr>
            <w:r>
              <w:t xml:space="preserve">Value = </w:t>
            </w:r>
            <w:r>
              <w:rPr>
                <w:lang w:val="vi-VN"/>
              </w:rPr>
              <w:t>[Address</w:t>
            </w:r>
            <w:r>
              <w:t xml:space="preserve">] </w:t>
            </w:r>
            <w:proofErr w:type="spellStart"/>
            <w:r>
              <w:t>của</w:t>
            </w:r>
            <w:proofErr w:type="spellEnd"/>
            <w:r>
              <w:t xml:space="preserve"> “Employee” </w:t>
            </w:r>
            <w:proofErr w:type="spellStart"/>
            <w:r>
              <w:t>sao</w:t>
            </w:r>
            <w:proofErr w:type="spellEnd"/>
            <w:r>
              <w:t xml:space="preserve"> </w:t>
            </w:r>
            <w:proofErr w:type="spellStart"/>
            <w:r>
              <w:t>cho</w:t>
            </w:r>
            <w:proofErr w:type="spellEnd"/>
            <w:r>
              <w:t xml:space="preserve"> [</w:t>
            </w:r>
            <w:proofErr w:type="spellStart"/>
            <w:r>
              <w:t>EmpID</w:t>
            </w:r>
            <w:proofErr w:type="spellEnd"/>
            <w:r>
              <w:t>] = [</w:t>
            </w:r>
            <w:proofErr w:type="spellStart"/>
            <w:r>
              <w:t>EmpID</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ghi</w:t>
            </w:r>
            <w:proofErr w:type="spellEnd"/>
            <w:r>
              <w:t xml:space="preserve"> </w:t>
            </w:r>
            <w:proofErr w:type="spellStart"/>
            <w:r>
              <w:t>hiện</w:t>
            </w:r>
            <w:proofErr w:type="spellEnd"/>
            <w:r>
              <w:t xml:space="preserve"> </w:t>
            </w:r>
            <w:proofErr w:type="spellStart"/>
            <w:r>
              <w:t>tại</w:t>
            </w:r>
            <w:proofErr w:type="spellEnd"/>
          </w:p>
        </w:tc>
      </w:tr>
      <w:tr w:rsidR="00D72889" w:rsidRPr="008F2D5E" w14:paraId="6832CC26"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0186730" w14:textId="77777777" w:rsidR="00D72889" w:rsidRDefault="00D72889">
            <w:pPr>
              <w:spacing w:before="0"/>
              <w:rPr>
                <w:rFonts w:cs="Arial"/>
                <w:szCs w:val="20"/>
              </w:rPr>
            </w:pPr>
            <w:r>
              <w:rPr>
                <w:rFonts w:cs="Arial"/>
                <w:szCs w:val="20"/>
              </w:rPr>
              <w:t>8</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3B5024" w14:textId="77777777" w:rsidR="00D72889" w:rsidRPr="00D7053F" w:rsidRDefault="00D72889">
            <w:pPr>
              <w:rPr>
                <w:rFonts w:eastAsia="MS PMincho" w:cs="Arial"/>
                <w:lang w:val="vi-VN" w:eastAsia="ja-JP"/>
              </w:rPr>
            </w:pPr>
            <w:r>
              <w:rPr>
                <w:rFonts w:eastAsia="MS PMincho" w:cs="Arial"/>
                <w:lang w:val="vi-VN" w:eastAsia="ja-JP"/>
              </w:rPr>
              <w:t>Phòng ban</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57E354A" w14:textId="77777777" w:rsidR="00D72889" w:rsidRPr="00363744" w:rsidRDefault="00D72889">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5CF4B46" w14:textId="77777777" w:rsidR="00D72889" w:rsidRDefault="00D72889">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878BC7" w14:textId="77777777" w:rsidR="00D72889" w:rsidRDefault="00D72889">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0A38D9" w14:textId="77777777" w:rsidR="00D72889" w:rsidRPr="008F2D5E"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B61F64E" w14:textId="18E7E2C5" w:rsidR="00D72889" w:rsidRPr="00D05A17" w:rsidRDefault="00D05A17" w:rsidP="00D05A17">
            <w:pPr>
              <w:pStyle w:val="BulletList1"/>
            </w:pPr>
            <w:r w:rsidRPr="00D05A17">
              <w:t>Value = [</w:t>
            </w:r>
            <w:proofErr w:type="spellStart"/>
            <w:r w:rsidRPr="00D05A17">
              <w:t>DepName</w:t>
            </w:r>
            <w:proofErr w:type="spellEnd"/>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D72889" w:rsidRPr="008F2D5E" w14:paraId="017B7101" w14:textId="77777777">
        <w:trPr>
          <w:trHeight w:val="1177"/>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FCEC862" w14:textId="77777777" w:rsidR="00D72889" w:rsidRDefault="00D72889">
            <w:pPr>
              <w:spacing w:before="0"/>
              <w:rPr>
                <w:rFonts w:cs="Arial"/>
                <w:szCs w:val="20"/>
              </w:rPr>
            </w:pPr>
            <w:r>
              <w:rPr>
                <w:rFonts w:cs="Arial"/>
                <w:szCs w:val="20"/>
              </w:rPr>
              <w:t>9</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EA5E19" w14:textId="77777777" w:rsidR="00D72889" w:rsidRPr="00395282" w:rsidRDefault="00D72889">
            <w:pPr>
              <w:rPr>
                <w:rFonts w:eastAsia="MS PMincho" w:cs="Arial"/>
                <w:lang w:val="vi-VN" w:eastAsia="ja-JP"/>
              </w:rPr>
            </w:pPr>
            <w:r>
              <w:rPr>
                <w:rFonts w:eastAsia="MS PMincho" w:cs="Arial"/>
                <w:lang w:val="vi-VN" w:eastAsia="ja-JP"/>
              </w:rPr>
              <w:t>Chức vụ</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28C0B8" w14:textId="77777777" w:rsidR="00D72889" w:rsidRPr="00363744" w:rsidRDefault="00D72889">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276324D" w14:textId="77777777" w:rsidR="00D72889" w:rsidRDefault="00D72889">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749D8D" w14:textId="77777777" w:rsidR="00D72889" w:rsidRDefault="00D72889">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CCDB13" w14:textId="77777777" w:rsidR="00D72889" w:rsidRPr="008F2D5E"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5484B3E" w14:textId="7B4C2E06" w:rsidR="00D72889" w:rsidRPr="00D05A17" w:rsidRDefault="00D05A17" w:rsidP="00D05A17">
            <w:pPr>
              <w:pStyle w:val="BulletList1"/>
            </w:pPr>
            <w:r w:rsidRPr="00D05A17">
              <w:t>Value = [</w:t>
            </w:r>
            <w:proofErr w:type="spellStart"/>
            <w:r w:rsidRPr="00D05A17">
              <w:t>JobName</w:t>
            </w:r>
            <w:proofErr w:type="spellEnd"/>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D72889" w:rsidRPr="008F2D5E" w14:paraId="756672FB"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7AAE0EB" w14:textId="77777777" w:rsidR="00D72889" w:rsidRDefault="00D72889">
            <w:pPr>
              <w:spacing w:before="0"/>
              <w:rPr>
                <w:rFonts w:cs="Arial"/>
                <w:szCs w:val="20"/>
              </w:rPr>
            </w:pPr>
            <w:r>
              <w:rPr>
                <w:rFonts w:cs="Arial"/>
                <w:szCs w:val="20"/>
              </w:rPr>
              <w:t>10</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8381FE" w14:textId="77777777" w:rsidR="00D72889" w:rsidRPr="00D7053F" w:rsidRDefault="00D72889">
            <w:pPr>
              <w:rPr>
                <w:rFonts w:eastAsia="MS PMincho" w:cs="Arial"/>
                <w:lang w:val="vi-VN" w:eastAsia="ja-JP"/>
              </w:rPr>
            </w:pPr>
            <w:r>
              <w:rPr>
                <w:rFonts w:eastAsia="MS PMincho" w:cs="Arial"/>
                <w:lang w:val="vi-VN" w:eastAsia="ja-JP"/>
              </w:rPr>
              <w:t>Ngày bắt đầu</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1EE4EF" w14:textId="77777777" w:rsidR="00D72889" w:rsidRPr="00F7794A" w:rsidRDefault="00D72889">
            <w:pPr>
              <w:rPr>
                <w:rFonts w:eastAsia="MS PMincho" w:cs="Arial"/>
                <w:lang w:val="vi-VN" w:eastAsia="ja-JP"/>
              </w:rPr>
            </w:pPr>
            <w:proofErr w:type="spellStart"/>
            <w:r>
              <w:rPr>
                <w:rFonts w:eastAsia="MS PMincho" w:cs="Arial"/>
                <w:lang w:val="en-US" w:eastAsia="ja-JP"/>
              </w:rPr>
              <w:t>Datebox</w:t>
            </w:r>
            <w:proofErr w:type="spellEnd"/>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4181D0" w14:textId="77777777" w:rsidR="00D72889" w:rsidRDefault="00D72889">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1DCC00" w14:textId="77777777" w:rsidR="00D72889" w:rsidRDefault="00D72889">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27E1C2" w14:textId="77777777" w:rsidR="00D72889" w:rsidRPr="008F2D5E"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40CAD71" w14:textId="3E59F262" w:rsidR="00D72889" w:rsidRDefault="00D05A17">
            <w:pPr>
              <w:pStyle w:val="BulletList1"/>
            </w:pPr>
            <w:r w:rsidRPr="00D05A17">
              <w:t>Value = [</w:t>
            </w:r>
            <w:r>
              <w:t>StartDate</w:t>
            </w:r>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D72889" w:rsidRPr="008F2D5E" w14:paraId="22748A09"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6560A74" w14:textId="77777777" w:rsidR="00D72889" w:rsidRDefault="00D72889">
            <w:pPr>
              <w:spacing w:before="0"/>
              <w:rPr>
                <w:rFonts w:cs="Arial"/>
                <w:szCs w:val="20"/>
              </w:rPr>
            </w:pPr>
            <w:r>
              <w:rPr>
                <w:rFonts w:cs="Arial"/>
                <w:szCs w:val="20"/>
              </w:rPr>
              <w:t>11</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DC0D55" w14:textId="77777777" w:rsidR="00D72889" w:rsidRDefault="00D72889">
            <w:pPr>
              <w:rPr>
                <w:rFonts w:eastAsia="MS PMincho" w:cs="Arial"/>
                <w:lang w:val="vi-VN" w:eastAsia="ja-JP"/>
              </w:rPr>
            </w:pPr>
            <w:r>
              <w:rPr>
                <w:rFonts w:eastAsia="MS PMincho" w:cs="Arial"/>
                <w:noProof/>
                <w:lang w:val="vi-VN" w:eastAsia="ja-JP"/>
              </w:rPr>
              <w:t>Vai trò</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F86632" w14:textId="77777777" w:rsidR="00D72889" w:rsidRPr="00F7794A" w:rsidRDefault="00D72889">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D7570B8" w14:textId="77777777" w:rsidR="00D72889" w:rsidRPr="00544915" w:rsidRDefault="00D72889">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72138B" w14:textId="77777777" w:rsidR="00D72889" w:rsidRPr="00544915" w:rsidRDefault="00D72889">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C648706" w14:textId="77777777" w:rsidR="00D72889" w:rsidRPr="008F2D5E"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650525D" w14:textId="4AB32CB6" w:rsidR="00D72889" w:rsidRDefault="00D05A17" w:rsidP="00D05A17">
            <w:pPr>
              <w:pStyle w:val="BulletList1"/>
            </w:pPr>
            <w:r w:rsidRPr="00D05A17">
              <w:t>Value = [</w:t>
            </w:r>
            <w:r>
              <w:t>RoleName</w:t>
            </w:r>
            <w:r w:rsidRPr="00D05A17">
              <w:t>] của “Employee” sao cho [EmpID] = [EmpID] của bản ghi hiện tại</w:t>
            </w:r>
          </w:p>
        </w:tc>
      </w:tr>
      <w:tr w:rsidR="00D72889" w:rsidRPr="008F2D5E" w14:paraId="4D3E4D7D"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BE04359" w14:textId="77777777" w:rsidR="00D72889" w:rsidRDefault="00D72889">
            <w:pPr>
              <w:spacing w:before="0"/>
              <w:rPr>
                <w:rFonts w:cs="Arial"/>
                <w:szCs w:val="20"/>
              </w:rPr>
            </w:pPr>
            <w:r>
              <w:rPr>
                <w:rFonts w:cs="Arial"/>
                <w:szCs w:val="20"/>
              </w:rPr>
              <w:t>12</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584A37F" w14:textId="77777777" w:rsidR="00D72889" w:rsidRDefault="00D72889">
            <w:pPr>
              <w:rPr>
                <w:rFonts w:eastAsia="MS PMincho" w:cs="Arial"/>
                <w:lang w:val="vi-VN" w:eastAsia="ja-JP"/>
              </w:rPr>
            </w:pPr>
            <w:r>
              <w:rPr>
                <w:rFonts w:eastAsia="MS PMincho" w:cs="Arial"/>
                <w:noProof/>
                <w:lang w:val="vi-VN" w:eastAsia="ja-JP"/>
              </w:rPr>
              <w:t>Hình thức</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8103D9" w14:textId="77777777" w:rsidR="00D72889" w:rsidRPr="00F7794A" w:rsidRDefault="00D72889">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7D64F7" w14:textId="77777777" w:rsidR="00D72889" w:rsidRPr="00395282" w:rsidRDefault="00D72889">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971600" w14:textId="77777777" w:rsidR="00D72889" w:rsidRPr="00395282" w:rsidRDefault="00D72889">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33AF4D" w14:textId="77777777" w:rsidR="00D72889" w:rsidRPr="008F2D5E"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5C2CCF8" w14:textId="1BC60602" w:rsidR="00D72889" w:rsidRDefault="00D05A17" w:rsidP="00D05A17">
            <w:pPr>
              <w:pStyle w:val="BulletList1"/>
            </w:pPr>
            <w:r w:rsidRPr="00D05A17">
              <w:t>Value = [</w:t>
            </w:r>
            <w:proofErr w:type="spellStart"/>
            <w:r>
              <w:t>EmpStatus</w:t>
            </w:r>
            <w:proofErr w:type="spellEnd"/>
            <w:r>
              <w:rPr>
                <w:lang w:val="vi-VN"/>
              </w:rPr>
              <w:t>]</w:t>
            </w:r>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D72889" w:rsidRPr="008F2D5E" w14:paraId="1FD6F3BD"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A2F96F0" w14:textId="77777777" w:rsidR="00D72889" w:rsidRDefault="00D72889">
            <w:pPr>
              <w:spacing w:before="0"/>
              <w:rPr>
                <w:rFonts w:cs="Arial"/>
                <w:szCs w:val="20"/>
              </w:rPr>
            </w:pPr>
            <w:r>
              <w:rPr>
                <w:rFonts w:cs="Arial"/>
                <w:szCs w:val="20"/>
              </w:rPr>
              <w:t>15</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BE6FEC" w14:textId="77777777" w:rsidR="00D72889" w:rsidRDefault="00D72889">
            <w:pPr>
              <w:rPr>
                <w:rFonts w:eastAsia="MS PMincho" w:cs="Arial"/>
                <w:lang w:val="vi-VN" w:eastAsia="ja-JP"/>
              </w:rPr>
            </w:pPr>
            <w:r>
              <w:rPr>
                <w:rFonts w:eastAsia="MS PMincho" w:cs="Arial"/>
                <w:lang w:val="vi-VN" w:eastAsia="ja-JP"/>
              </w:rPr>
              <w:t>STK ngân hàng</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AD87871" w14:textId="77777777" w:rsidR="00D72889" w:rsidRDefault="00D72889">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915A5F" w14:textId="77777777" w:rsidR="00D72889" w:rsidRDefault="00D72889">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C44C7C0" w14:textId="77777777" w:rsidR="00D72889" w:rsidRDefault="00D72889">
            <w:pPr>
              <w:rPr>
                <w:rFonts w:eastAsia="MS PMincho" w:cs="Arial"/>
                <w:lang w:val="vi-VN" w:eastAsia="ja-JP"/>
              </w:rPr>
            </w:pPr>
            <w:r>
              <w:rPr>
                <w:rFonts w:eastAsia="MS PMincho" w:cs="Arial"/>
                <w:lang w:val="vi-VN"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AFF767" w14:textId="77777777" w:rsidR="00D72889"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AB2FE69" w14:textId="4C40A839" w:rsidR="00D72889" w:rsidRPr="00D4262F" w:rsidRDefault="00D05A17">
            <w:pPr>
              <w:pStyle w:val="BulletList1"/>
            </w:pPr>
            <w:r w:rsidRPr="00D05A17">
              <w:t>Value = [</w:t>
            </w:r>
            <w:proofErr w:type="spellStart"/>
            <w:r>
              <w:t>BankAccountNumber</w:t>
            </w:r>
            <w:proofErr w:type="spellEnd"/>
            <w:r>
              <w:rPr>
                <w:lang w:val="vi-VN"/>
              </w:rPr>
              <w:t>]</w:t>
            </w:r>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D72889" w:rsidRPr="008F2D5E" w14:paraId="676C4BD1"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4515B3A" w14:textId="77777777" w:rsidR="00D72889" w:rsidRDefault="00D72889">
            <w:pPr>
              <w:spacing w:before="0"/>
              <w:rPr>
                <w:rFonts w:cs="Arial"/>
                <w:szCs w:val="20"/>
              </w:rPr>
            </w:pPr>
            <w:r>
              <w:rPr>
                <w:rFonts w:cs="Arial"/>
                <w:szCs w:val="20"/>
              </w:rPr>
              <w:lastRenderedPageBreak/>
              <w:t>16</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257114" w14:textId="77777777" w:rsidR="00D72889" w:rsidRDefault="00D72889">
            <w:pPr>
              <w:rPr>
                <w:rFonts w:eastAsia="MS PMincho" w:cs="Arial"/>
                <w:lang w:val="vi-VN" w:eastAsia="ja-JP"/>
              </w:rPr>
            </w:pPr>
            <w:r>
              <w:rPr>
                <w:rFonts w:eastAsia="MS PMincho" w:cs="Arial"/>
                <w:lang w:val="vi-VN" w:eastAsia="ja-JP"/>
              </w:rPr>
              <w:t xml:space="preserve">Ngân hàng </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6FB7CE" w14:textId="77777777" w:rsidR="00D72889" w:rsidRDefault="00D72889">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EAFB67" w14:textId="77777777" w:rsidR="00D72889" w:rsidRDefault="00D72889">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BB86A5" w14:textId="77777777" w:rsidR="00D72889" w:rsidRDefault="00D72889">
            <w:pPr>
              <w:rPr>
                <w:rFonts w:eastAsia="MS PMincho" w:cs="Arial"/>
                <w:lang w:val="vi-VN" w:eastAsia="ja-JP"/>
              </w:rPr>
            </w:pPr>
            <w:r>
              <w:rPr>
                <w:rFonts w:eastAsia="MS PMincho" w:cs="Arial"/>
                <w:lang w:val="vi-VN"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2934D1" w14:textId="77777777" w:rsidR="00D72889" w:rsidRDefault="00D72889">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0DC1DB4" w14:textId="4792038C" w:rsidR="00D72889" w:rsidRPr="00D4262F" w:rsidRDefault="00D05A17">
            <w:pPr>
              <w:pStyle w:val="BulletList1"/>
            </w:pPr>
            <w:r w:rsidRPr="00D05A17">
              <w:t>Value = [</w:t>
            </w:r>
            <w:proofErr w:type="spellStart"/>
            <w:r>
              <w:t>BankName</w:t>
            </w:r>
            <w:proofErr w:type="spellEnd"/>
            <w:r>
              <w:rPr>
                <w:lang w:val="vi-VN"/>
              </w:rPr>
              <w:t>]</w:t>
            </w:r>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D05A17" w:rsidRPr="008F2D5E" w14:paraId="1E2A6C3A"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E743EC2" w14:textId="4A45B101" w:rsidR="00D05A17" w:rsidRDefault="00D05A17">
            <w:pPr>
              <w:spacing w:before="0"/>
              <w:rPr>
                <w:rFonts w:cs="Arial"/>
                <w:szCs w:val="20"/>
              </w:rPr>
            </w:pPr>
            <w:r>
              <w:rPr>
                <w:rFonts w:cs="Arial"/>
                <w:szCs w:val="20"/>
              </w:rPr>
              <w:t>17</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C9867AD" w14:textId="3603D526" w:rsidR="00D05A17" w:rsidRDefault="00B23B57">
            <w:pPr>
              <w:rPr>
                <w:rFonts w:eastAsia="MS PMincho" w:cs="Arial"/>
                <w:lang w:val="vi-VN" w:eastAsia="ja-JP"/>
              </w:rPr>
            </w:pPr>
            <w:r w:rsidRPr="00B23B57">
              <w:rPr>
                <w:rFonts w:eastAsia="MS PMincho" w:cs="Arial"/>
                <w:noProof/>
                <w:lang w:val="vi-VN" w:eastAsia="ja-JP"/>
              </w:rPr>
              <w:drawing>
                <wp:inline distT="0" distB="0" distL="0" distR="0" wp14:anchorId="4C14ED8B" wp14:editId="59E9C60F">
                  <wp:extent cx="823919" cy="347665"/>
                  <wp:effectExtent l="0" t="0" r="0" b="0"/>
                  <wp:docPr id="1326459454" name="Picture 132645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459454" name=""/>
                          <pic:cNvPicPr/>
                        </pic:nvPicPr>
                        <pic:blipFill>
                          <a:blip r:embed="rId105"/>
                          <a:stretch>
                            <a:fillRect/>
                          </a:stretch>
                        </pic:blipFill>
                        <pic:spPr>
                          <a:xfrm>
                            <a:off x="0" y="0"/>
                            <a:ext cx="823919" cy="347665"/>
                          </a:xfrm>
                          <a:prstGeom prst="rect">
                            <a:avLst/>
                          </a:prstGeom>
                        </pic:spPr>
                      </pic:pic>
                    </a:graphicData>
                  </a:graphic>
                </wp:inline>
              </w:drawing>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CE3176" w14:textId="6908503C" w:rsidR="00D05A17" w:rsidRDefault="00B23B57">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A4C5F00" w14:textId="09E723C6" w:rsidR="00D05A17" w:rsidRDefault="00B23B57">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E54264" w14:textId="00F8CD1D" w:rsidR="00D05A17" w:rsidRDefault="00B23B57">
            <w:pPr>
              <w:rPr>
                <w:rFonts w:eastAsia="MS PMincho" w:cs="Arial"/>
                <w:lang w:val="vi-VN" w:eastAsia="ja-JP"/>
              </w:rPr>
            </w:pPr>
            <w:r>
              <w:rPr>
                <w:rFonts w:eastAsia="MS PMincho" w:cs="Arial"/>
                <w:lang w:val="vi-VN" w:eastAsia="ja-JP"/>
              </w:rPr>
              <w:t>N/A</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30C36E" w14:textId="77777777" w:rsidR="00D05A17" w:rsidRDefault="00D05A17">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5C62948" w14:textId="7B76295E" w:rsidR="00D05A17" w:rsidRPr="00D05A17" w:rsidRDefault="004B536E">
            <w:pPr>
              <w:pStyle w:val="BulletList1"/>
            </w:pPr>
            <w:proofErr w:type="spellStart"/>
            <w:r>
              <w:t>Mở</w:t>
            </w:r>
            <w:proofErr w:type="spellEnd"/>
            <w:r>
              <w:rPr>
                <w:lang w:val="vi-VN"/>
              </w:rPr>
              <w:t xml:space="preserve"> ra màn hình chỉnh sửa </w:t>
            </w:r>
          </w:p>
        </w:tc>
      </w:tr>
    </w:tbl>
    <w:p w14:paraId="40A5916E" w14:textId="77777777" w:rsidR="00D72889" w:rsidRDefault="00D72889" w:rsidP="00D72889">
      <w:pPr>
        <w:rPr>
          <w:lang w:val="en-US" w:eastAsia="en-US"/>
        </w:rPr>
      </w:pPr>
    </w:p>
    <w:p w14:paraId="5ACF3B49" w14:textId="1323D2A9" w:rsidR="00B0647B" w:rsidRDefault="00B0647B" w:rsidP="00121BF3">
      <w:pPr>
        <w:rPr>
          <w:lang w:val="en-US" w:eastAsia="en-US"/>
        </w:rPr>
      </w:pPr>
    </w:p>
    <w:p w14:paraId="67B9A27F" w14:textId="0D1FFA8B" w:rsidR="00121BF3" w:rsidRDefault="00121BF3" w:rsidP="00121BF3">
      <w:pPr>
        <w:pStyle w:val="Heading3"/>
      </w:pPr>
      <w:bookmarkStart w:id="143" w:name="_Ref155264778"/>
      <w:bookmarkStart w:id="144" w:name="_Toc155375262"/>
      <w:proofErr w:type="spellStart"/>
      <w:r>
        <w:t>Màn</w:t>
      </w:r>
      <w:proofErr w:type="spellEnd"/>
      <w:r>
        <w:t xml:space="preserve"> </w:t>
      </w:r>
      <w:proofErr w:type="spellStart"/>
      <w:r>
        <w:t>hình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w:t>
      </w:r>
      <w:bookmarkEnd w:id="143"/>
      <w:bookmarkEnd w:id="144"/>
    </w:p>
    <w:p w14:paraId="62A9B983" w14:textId="5E91BCFE" w:rsidR="00121BF3" w:rsidRDefault="00121BF3" w:rsidP="00121BF3">
      <w:pPr>
        <w:rPr>
          <w:lang w:val="vi-VN" w:eastAsia="en-US"/>
        </w:rPr>
      </w:pPr>
      <w:r w:rsidRPr="00121BF3">
        <w:rPr>
          <w:noProof/>
          <w:lang w:val="vi-VN" w:eastAsia="en-US"/>
        </w:rPr>
        <w:drawing>
          <wp:inline distT="0" distB="0" distL="0" distR="0" wp14:anchorId="180C422E" wp14:editId="29539363">
            <wp:extent cx="5857918" cy="4157693"/>
            <wp:effectExtent l="0" t="0" r="0" b="0"/>
            <wp:docPr id="1812874996" name="Picture 18128749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74996" name="Picture 1" descr="A screenshot of a computer&#10;&#10;Description automatically generated"/>
                    <pic:cNvPicPr/>
                  </pic:nvPicPr>
                  <pic:blipFill>
                    <a:blip r:embed="rId106"/>
                    <a:stretch>
                      <a:fillRect/>
                    </a:stretch>
                  </pic:blipFill>
                  <pic:spPr>
                    <a:xfrm>
                      <a:off x="0" y="0"/>
                      <a:ext cx="5857918" cy="4157693"/>
                    </a:xfrm>
                    <a:prstGeom prst="rect">
                      <a:avLst/>
                    </a:prstGeom>
                  </pic:spPr>
                </pic:pic>
              </a:graphicData>
            </a:graphic>
          </wp:inline>
        </w:drawing>
      </w:r>
    </w:p>
    <w:p w14:paraId="438DD260" w14:textId="62E525BB" w:rsidR="00B0647B" w:rsidRDefault="005B17DE" w:rsidP="00121BF3">
      <w:pPr>
        <w:rPr>
          <w:lang w:val="vi-VN" w:eastAsia="en-US"/>
        </w:rPr>
      </w:pPr>
      <w:r w:rsidRPr="005B17DE">
        <w:rPr>
          <w:noProof/>
          <w:lang w:val="vi-VN" w:eastAsia="en-US"/>
        </w:rPr>
        <w:lastRenderedPageBreak/>
        <w:drawing>
          <wp:inline distT="0" distB="0" distL="0" distR="0" wp14:anchorId="0BE57305" wp14:editId="7AF121CA">
            <wp:extent cx="5943600" cy="4198620"/>
            <wp:effectExtent l="0" t="0" r="0" b="0"/>
            <wp:docPr id="2068022964" name="Picture 20680229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2964" name="Picture 1" descr="A screenshot of a computer&#10;&#10;Description automatically generated"/>
                    <pic:cNvPicPr/>
                  </pic:nvPicPr>
                  <pic:blipFill>
                    <a:blip r:embed="rId107"/>
                    <a:stretch>
                      <a:fillRect/>
                    </a:stretch>
                  </pic:blipFill>
                  <pic:spPr>
                    <a:xfrm>
                      <a:off x="0" y="0"/>
                      <a:ext cx="5943600" cy="4198620"/>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9"/>
        <w:gridCol w:w="1450"/>
        <w:gridCol w:w="1315"/>
        <w:gridCol w:w="994"/>
        <w:gridCol w:w="1228"/>
        <w:gridCol w:w="1107"/>
        <w:gridCol w:w="2797"/>
      </w:tblGrid>
      <w:tr w:rsidR="004B536E" w:rsidRPr="008F2D5E" w14:paraId="3FEE8C6A" w14:textId="77777777" w:rsidTr="61D41CF5">
        <w:trPr>
          <w:trHeight w:val="764"/>
        </w:trPr>
        <w:tc>
          <w:tcPr>
            <w:tcW w:w="23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402159B5" w14:textId="77777777" w:rsidR="004B536E" w:rsidRPr="00743D86" w:rsidRDefault="004B536E">
            <w:pPr>
              <w:rPr>
                <w:rFonts w:cs="Arial"/>
                <w:b/>
                <w:bCs/>
                <w:szCs w:val="20"/>
                <w:lang w:val="en-US" w:eastAsia="en-US"/>
              </w:rPr>
            </w:pPr>
            <w:r>
              <w:rPr>
                <w:rFonts w:cs="Arial"/>
                <w:b/>
                <w:bCs/>
                <w:szCs w:val="20"/>
                <w:lang w:val="en-US" w:eastAsia="en-US"/>
              </w:rPr>
              <w:t>#</w:t>
            </w:r>
          </w:p>
        </w:tc>
        <w:tc>
          <w:tcPr>
            <w:tcW w:w="777"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A7B59E8" w14:textId="77777777" w:rsidR="004B536E" w:rsidRPr="008F2D5E" w:rsidRDefault="004B536E">
            <w:pPr>
              <w:rPr>
                <w:rFonts w:cs="Arial"/>
                <w:b/>
                <w:szCs w:val="20"/>
                <w:lang w:eastAsia="en-US"/>
              </w:rPr>
            </w:pPr>
            <w:r>
              <w:rPr>
                <w:rFonts w:cs="Arial"/>
                <w:b/>
                <w:szCs w:val="20"/>
                <w:lang w:eastAsia="en-US"/>
              </w:rPr>
              <w:t>Component</w:t>
            </w:r>
          </w:p>
        </w:tc>
        <w:tc>
          <w:tcPr>
            <w:tcW w:w="70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934FB5D" w14:textId="77777777" w:rsidR="004B536E" w:rsidRPr="008F2D5E" w:rsidRDefault="004B536E">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09BEFB6" w14:textId="77777777" w:rsidR="004B536E" w:rsidRPr="00743D86" w:rsidRDefault="004B536E">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947D330" w14:textId="77777777" w:rsidR="004B536E" w:rsidRPr="008F2D5E" w:rsidRDefault="004B536E">
            <w:pPr>
              <w:rPr>
                <w:rFonts w:cs="Arial"/>
                <w:b/>
                <w:szCs w:val="20"/>
                <w:lang w:eastAsia="en-US"/>
              </w:rPr>
            </w:pPr>
            <w:r>
              <w:rPr>
                <w:rFonts w:cs="Arial"/>
                <w:b/>
                <w:szCs w:val="20"/>
                <w:lang w:eastAsia="en-US"/>
              </w:rPr>
              <w:t>Mandatory</w:t>
            </w:r>
          </w:p>
        </w:tc>
        <w:tc>
          <w:tcPr>
            <w:tcW w:w="59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37DA982" w14:textId="77777777" w:rsidR="004B536E" w:rsidRPr="00743D86" w:rsidRDefault="004B536E">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4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66DCCE98" w14:textId="77777777" w:rsidR="004B536E" w:rsidRPr="008F2D5E" w:rsidRDefault="004B536E">
            <w:pPr>
              <w:ind w:right="-1110"/>
              <w:rPr>
                <w:rFonts w:cs="Arial"/>
                <w:b/>
                <w:bCs/>
                <w:szCs w:val="20"/>
                <w:lang w:eastAsia="en-US"/>
              </w:rPr>
            </w:pPr>
            <w:r w:rsidRPr="008F2D5E">
              <w:rPr>
                <w:rFonts w:cs="Arial"/>
                <w:b/>
                <w:szCs w:val="20"/>
                <w:lang w:eastAsia="en-US"/>
              </w:rPr>
              <w:t>Description</w:t>
            </w:r>
          </w:p>
        </w:tc>
      </w:tr>
      <w:tr w:rsidR="004B536E" w:rsidRPr="008F2D5E" w14:paraId="32BC0426"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D8D8743" w14:textId="77777777" w:rsidR="004B536E" w:rsidRPr="008F2D5E" w:rsidRDefault="004B536E">
            <w:pPr>
              <w:spacing w:before="0"/>
              <w:rPr>
                <w:rFonts w:cs="Arial"/>
                <w:szCs w:val="20"/>
              </w:rPr>
            </w:pPr>
            <w:r>
              <w:rPr>
                <w:rFonts w:cs="Arial"/>
                <w:szCs w:val="20"/>
              </w:rPr>
              <w:t>1</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8AFD7D" w14:textId="77777777" w:rsidR="004B536E" w:rsidRPr="00743D86" w:rsidRDefault="004B536E">
            <w:pPr>
              <w:rPr>
                <w:rFonts w:eastAsia="MS PMincho" w:cs="Arial"/>
                <w:lang w:val="vi-VN" w:eastAsia="ja-JP"/>
              </w:rPr>
            </w:pPr>
            <w:r>
              <w:rPr>
                <w:rFonts w:eastAsia="MS PMincho" w:cs="Arial"/>
                <w:lang w:val="vi-VN" w:eastAsia="ja-JP"/>
              </w:rPr>
              <w:t>Họ và tên</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2B90AE" w14:textId="77777777" w:rsidR="004B536E" w:rsidRPr="00743D86" w:rsidRDefault="004B536E">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5A4F2E" w14:textId="77777777" w:rsidR="004B536E" w:rsidRPr="008F2D5E" w:rsidRDefault="004B536E">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9C8E1A" w14:textId="77777777" w:rsidR="004B536E" w:rsidRPr="008F2D5E" w:rsidRDefault="004B536E">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042E9E" w14:textId="77777777" w:rsidR="004B536E" w:rsidRPr="008F2D5E" w:rsidRDefault="004B536E">
            <w:pPr>
              <w:rPr>
                <w:rFonts w:eastAsia="MS PMincho" w:cs="Arial"/>
                <w:b/>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17D65ED" w14:textId="77777777" w:rsidR="004B536E" w:rsidRPr="00EF0CCF" w:rsidRDefault="004B536E">
            <w:pPr>
              <w:pStyle w:val="BulletList1"/>
            </w:pPr>
            <w:r>
              <w:t>Value</w:t>
            </w:r>
            <w:r>
              <w:rPr>
                <w:lang w:val="vi-VN"/>
              </w:rPr>
              <w:t xml:space="preserve"> = [EmpName] của “Emplpoyee” sao cho [EmpID] = [EmpID] của bản ghi hiện tại</w:t>
            </w:r>
          </w:p>
        </w:tc>
      </w:tr>
      <w:tr w:rsidR="004B536E" w:rsidRPr="008F2D5E" w14:paraId="587FA961"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1F7F17B" w14:textId="77777777" w:rsidR="004B536E" w:rsidRPr="008F2D5E" w:rsidRDefault="004B536E">
            <w:pPr>
              <w:spacing w:before="0"/>
              <w:rPr>
                <w:rFonts w:cs="Arial"/>
                <w:szCs w:val="20"/>
              </w:rPr>
            </w:pPr>
            <w:r>
              <w:rPr>
                <w:rFonts w:cs="Arial"/>
                <w:szCs w:val="20"/>
              </w:rPr>
              <w:t>2</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FF7E70E" w14:textId="77777777" w:rsidR="004B536E" w:rsidRPr="00363744" w:rsidRDefault="004B536E">
            <w:pPr>
              <w:rPr>
                <w:rFonts w:eastAsia="MS PMincho" w:cs="Arial"/>
                <w:lang w:val="vi-VN" w:eastAsia="ja-JP"/>
              </w:rPr>
            </w:pPr>
            <w:proofErr w:type="spellStart"/>
            <w:r>
              <w:rPr>
                <w:rFonts w:eastAsia="MS PMincho" w:cs="Arial"/>
                <w:lang w:val="en-US" w:eastAsia="ja-JP"/>
              </w:rPr>
              <w:t>Giới</w:t>
            </w:r>
            <w:proofErr w:type="spellEnd"/>
            <w:r>
              <w:rPr>
                <w:rFonts w:eastAsia="MS PMincho" w:cs="Arial"/>
                <w:lang w:val="vi-VN" w:eastAsia="ja-JP"/>
              </w:rPr>
              <w:t xml:space="preserve"> tính</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467E929" w14:textId="77777777" w:rsidR="004B536E" w:rsidRPr="00363744" w:rsidRDefault="004B536E">
            <w:pPr>
              <w:rPr>
                <w:rFonts w:eastAsia="MS PMincho" w:cs="Arial"/>
                <w:lang w:val="vi-VN" w:eastAsia="ja-JP"/>
              </w:rPr>
            </w:pPr>
            <w:proofErr w:type="spellStart"/>
            <w:r>
              <w:rPr>
                <w:rFonts w:eastAsia="MS PMincho" w:cs="Arial"/>
                <w:lang w:val="en-US" w:eastAsia="ja-JP"/>
              </w:rPr>
              <w:t>DropDown</w:t>
            </w:r>
            <w:proofErr w:type="spellEnd"/>
            <w:r>
              <w:rPr>
                <w:rFonts w:eastAsia="MS PMincho" w:cs="Arial"/>
                <w:lang w:val="vi-VN" w:eastAsia="ja-JP"/>
              </w:rPr>
              <w:t xml:space="preserve"> </w:t>
            </w:r>
            <w:proofErr w:type="spellStart"/>
            <w:r>
              <w:rPr>
                <w:rFonts w:eastAsia="MS PMincho" w:cs="Arial"/>
                <w:lang w:val="vi-VN" w:eastAsia="ja-JP"/>
              </w:rPr>
              <w:t>list</w:t>
            </w:r>
            <w:proofErr w:type="spellEnd"/>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168CB5F" w14:textId="77777777" w:rsidR="004B536E" w:rsidRPr="008F2D5E" w:rsidRDefault="004B536E">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C4ED08E" w14:textId="77777777" w:rsidR="004B536E" w:rsidRPr="00CE1790" w:rsidRDefault="004B536E">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6A3B7A5" w14:textId="77777777" w:rsidR="004B536E" w:rsidRPr="008F2D5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1C90989" w14:textId="77777777" w:rsidR="004B536E" w:rsidRPr="00FE1C60" w:rsidRDefault="004B536E">
            <w:pPr>
              <w:pStyle w:val="BulletList1"/>
            </w:pPr>
            <w:r>
              <w:t xml:space="preserve">Value = [Gender] </w:t>
            </w:r>
            <w:proofErr w:type="spellStart"/>
            <w:r>
              <w:t>của</w:t>
            </w:r>
            <w:proofErr w:type="spellEnd"/>
            <w:r>
              <w:t xml:space="preserve"> “Employee” </w:t>
            </w:r>
            <w:proofErr w:type="spellStart"/>
            <w:r>
              <w:t>sao</w:t>
            </w:r>
            <w:proofErr w:type="spellEnd"/>
            <w:r>
              <w:t xml:space="preserve"> </w:t>
            </w:r>
            <w:proofErr w:type="spellStart"/>
            <w:r>
              <w:t>cho</w:t>
            </w:r>
            <w:proofErr w:type="spellEnd"/>
            <w:r>
              <w:t xml:space="preserve"> [</w:t>
            </w:r>
            <w:proofErr w:type="spellStart"/>
            <w:r>
              <w:t>EmpID</w:t>
            </w:r>
            <w:proofErr w:type="spellEnd"/>
            <w:r>
              <w:t>] = [</w:t>
            </w:r>
            <w:proofErr w:type="spellStart"/>
            <w:r>
              <w:t>EmpID</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ghi</w:t>
            </w:r>
            <w:proofErr w:type="spellEnd"/>
            <w:r>
              <w:t xml:space="preserve"> </w:t>
            </w:r>
            <w:proofErr w:type="spellStart"/>
            <w:r>
              <w:t>hiện</w:t>
            </w:r>
            <w:proofErr w:type="spellEnd"/>
            <w:r>
              <w:t xml:space="preserve"> </w:t>
            </w:r>
            <w:proofErr w:type="spellStart"/>
            <w:r>
              <w:t>tại</w:t>
            </w:r>
            <w:proofErr w:type="spellEnd"/>
          </w:p>
        </w:tc>
      </w:tr>
      <w:tr w:rsidR="004B536E" w:rsidRPr="008F2D5E" w14:paraId="0ED5CCF3"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491DB8F" w14:textId="77777777" w:rsidR="004B536E" w:rsidRDefault="004B536E">
            <w:pPr>
              <w:spacing w:before="0"/>
              <w:rPr>
                <w:rFonts w:cs="Arial"/>
                <w:szCs w:val="20"/>
              </w:rPr>
            </w:pPr>
            <w:r>
              <w:rPr>
                <w:rFonts w:cs="Arial"/>
                <w:szCs w:val="20"/>
              </w:rPr>
              <w:t>3</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AA0D750" w14:textId="77777777" w:rsidR="004B536E" w:rsidRPr="00EF0CCF" w:rsidRDefault="004B536E">
            <w:pPr>
              <w:rPr>
                <w:rFonts w:eastAsia="MS PMincho" w:cs="Arial"/>
                <w:lang w:val="vi-VN" w:eastAsia="ja-JP"/>
              </w:rPr>
            </w:pPr>
            <w:r>
              <w:rPr>
                <w:rFonts w:eastAsia="MS PMincho" w:cs="Arial"/>
                <w:lang w:val="vi-VN" w:eastAsia="ja-JP"/>
              </w:rPr>
              <w:t>Số CCCD/CMND</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770F426" w14:textId="77777777" w:rsidR="004B536E" w:rsidRPr="00EF0CCF" w:rsidRDefault="004B536E">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35338B5" w14:textId="77777777" w:rsidR="004B536E" w:rsidRDefault="004B536E">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AB36EF7" w14:textId="77777777" w:rsidR="004B536E" w:rsidRPr="00D13718" w:rsidRDefault="004B536E">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0B4D345" w14:textId="77777777" w:rsidR="004B536E" w:rsidRPr="008F2D5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419DA3B" w14:textId="77777777" w:rsidR="004B536E" w:rsidRPr="008338BC" w:rsidRDefault="004B536E">
            <w:pPr>
              <w:pStyle w:val="BulletList1"/>
            </w:pPr>
            <w:r>
              <w:t xml:space="preserve">Value = [CCCD] </w:t>
            </w:r>
            <w:proofErr w:type="spellStart"/>
            <w:r>
              <w:t>của</w:t>
            </w:r>
            <w:proofErr w:type="spellEnd"/>
            <w:r>
              <w:t xml:space="preserve"> “Employee” </w:t>
            </w:r>
            <w:proofErr w:type="spellStart"/>
            <w:r>
              <w:t>sao</w:t>
            </w:r>
            <w:proofErr w:type="spellEnd"/>
            <w:r>
              <w:t xml:space="preserve"> </w:t>
            </w:r>
            <w:proofErr w:type="spellStart"/>
            <w:r>
              <w:t>cho</w:t>
            </w:r>
            <w:proofErr w:type="spellEnd"/>
            <w:r>
              <w:t xml:space="preserve"> [</w:t>
            </w:r>
            <w:proofErr w:type="spellStart"/>
            <w:r>
              <w:t>EmpID</w:t>
            </w:r>
            <w:proofErr w:type="spellEnd"/>
            <w:r>
              <w:t>] = [</w:t>
            </w:r>
            <w:proofErr w:type="spellStart"/>
            <w:r>
              <w:t>EmpID</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ghi</w:t>
            </w:r>
            <w:proofErr w:type="spellEnd"/>
            <w:r>
              <w:t xml:space="preserve"> </w:t>
            </w:r>
            <w:proofErr w:type="spellStart"/>
            <w:r>
              <w:t>hiện</w:t>
            </w:r>
            <w:proofErr w:type="spellEnd"/>
            <w:r>
              <w:t xml:space="preserve"> </w:t>
            </w:r>
            <w:proofErr w:type="spellStart"/>
            <w:r>
              <w:t>tại</w:t>
            </w:r>
            <w:proofErr w:type="spellEnd"/>
          </w:p>
        </w:tc>
      </w:tr>
      <w:tr w:rsidR="004B536E" w:rsidRPr="008F2D5E" w14:paraId="6C1242A2"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B242CA4" w14:textId="77777777" w:rsidR="004B536E" w:rsidRDefault="004B536E">
            <w:pPr>
              <w:spacing w:before="0"/>
              <w:rPr>
                <w:rFonts w:cs="Arial"/>
                <w:szCs w:val="20"/>
              </w:rPr>
            </w:pPr>
            <w:r>
              <w:rPr>
                <w:rFonts w:cs="Arial"/>
                <w:szCs w:val="20"/>
              </w:rPr>
              <w:t>4</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5D1696A" w14:textId="77777777" w:rsidR="004B536E" w:rsidRPr="00363744" w:rsidRDefault="004B536E">
            <w:pPr>
              <w:rPr>
                <w:rFonts w:eastAsia="MS PMincho" w:cs="Arial"/>
                <w:lang w:val="vi-VN" w:eastAsia="ja-JP"/>
              </w:rPr>
            </w:pPr>
            <w:proofErr w:type="spellStart"/>
            <w:r>
              <w:rPr>
                <w:rFonts w:eastAsia="MS PMincho" w:cs="Arial"/>
                <w:lang w:val="en-US" w:eastAsia="ja-JP"/>
              </w:rPr>
              <w:t>Mã</w:t>
            </w:r>
            <w:proofErr w:type="spellEnd"/>
            <w:r>
              <w:rPr>
                <w:rFonts w:eastAsia="MS PMincho" w:cs="Arial"/>
                <w:lang w:val="vi-VN" w:eastAsia="ja-JP"/>
              </w:rPr>
              <w:t xml:space="preserve"> số thuế</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C5FF8A" w14:textId="77777777" w:rsidR="004B536E" w:rsidRPr="00D13718" w:rsidRDefault="004B536E">
            <w:pPr>
              <w:rPr>
                <w:rFonts w:eastAsia="MS PMincho" w:cs="Arial"/>
                <w:lang w:val="vi-VN" w:eastAsia="ja-JP"/>
              </w:rPr>
            </w:pPr>
            <w:r>
              <w:rPr>
                <w:rFonts w:eastAsia="MS PMincho" w:cs="Arial"/>
                <w:lang w:val="vi-VN" w:eastAsia="ja-JP"/>
              </w:rPr>
              <w:t>Text 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E95109" w14:textId="77777777" w:rsidR="004B536E" w:rsidRPr="000336F1" w:rsidRDefault="004B536E">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4D6A282" w14:textId="77777777" w:rsidR="004B536E" w:rsidRPr="000336F1" w:rsidRDefault="004B536E">
            <w:pPr>
              <w:rPr>
                <w:rFonts w:eastAsia="MS PMincho" w:cs="Arial"/>
                <w:lang w:val="vi-VN" w:eastAsia="ja-JP"/>
              </w:rPr>
            </w:pPr>
            <w:r>
              <w:rPr>
                <w:rFonts w:eastAsia="MS PMincho" w:cs="Arial"/>
                <w:lang w:val="en-US"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9251FB4" w14:textId="77777777" w:rsidR="004B536E" w:rsidRPr="008F2D5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03E2B5D" w14:textId="77777777" w:rsidR="004B536E" w:rsidRDefault="004B536E">
            <w:pPr>
              <w:pStyle w:val="BulletList1"/>
            </w:pPr>
            <w:r>
              <w:t xml:space="preserve">Value = </w:t>
            </w:r>
            <w:r>
              <w:rPr>
                <w:lang w:val="vi-VN"/>
              </w:rPr>
              <w:t>[Taxcode</w:t>
            </w:r>
            <w:r>
              <w:t xml:space="preserve">] </w:t>
            </w:r>
            <w:proofErr w:type="spellStart"/>
            <w:r>
              <w:t>của</w:t>
            </w:r>
            <w:proofErr w:type="spellEnd"/>
            <w:r>
              <w:t xml:space="preserve"> “Employee” </w:t>
            </w:r>
            <w:proofErr w:type="spellStart"/>
            <w:r>
              <w:t>sao</w:t>
            </w:r>
            <w:proofErr w:type="spellEnd"/>
            <w:r>
              <w:t xml:space="preserve"> </w:t>
            </w:r>
            <w:proofErr w:type="spellStart"/>
            <w:r>
              <w:t>cho</w:t>
            </w:r>
            <w:proofErr w:type="spellEnd"/>
            <w:r>
              <w:t xml:space="preserve"> [</w:t>
            </w:r>
            <w:proofErr w:type="spellStart"/>
            <w:r>
              <w:t>EmpID</w:t>
            </w:r>
            <w:proofErr w:type="spellEnd"/>
            <w:r>
              <w:t>] = [</w:t>
            </w:r>
            <w:proofErr w:type="spellStart"/>
            <w:r>
              <w:t>EmpID</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ghi</w:t>
            </w:r>
            <w:proofErr w:type="spellEnd"/>
            <w:r>
              <w:t xml:space="preserve"> </w:t>
            </w:r>
            <w:proofErr w:type="spellStart"/>
            <w:r>
              <w:t>hiện</w:t>
            </w:r>
            <w:proofErr w:type="spellEnd"/>
            <w:r>
              <w:t xml:space="preserve"> </w:t>
            </w:r>
            <w:proofErr w:type="spellStart"/>
            <w:r>
              <w:t>tại</w:t>
            </w:r>
            <w:proofErr w:type="spellEnd"/>
          </w:p>
        </w:tc>
      </w:tr>
      <w:tr w:rsidR="004B536E" w:rsidRPr="008F2D5E" w14:paraId="382F535C"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393355F" w14:textId="77777777" w:rsidR="004B536E" w:rsidRDefault="004B536E">
            <w:pPr>
              <w:spacing w:before="0"/>
              <w:rPr>
                <w:rFonts w:cs="Arial"/>
                <w:szCs w:val="20"/>
              </w:rPr>
            </w:pPr>
            <w:r>
              <w:rPr>
                <w:rFonts w:cs="Arial"/>
                <w:szCs w:val="20"/>
              </w:rPr>
              <w:t>5</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732A66" w14:textId="77777777" w:rsidR="004B536E" w:rsidRPr="00395282" w:rsidRDefault="004B536E">
            <w:pPr>
              <w:rPr>
                <w:rFonts w:eastAsia="MS PMincho" w:cs="Arial"/>
                <w:lang w:val="vi-VN" w:eastAsia="ja-JP"/>
              </w:rPr>
            </w:pPr>
            <w:r>
              <w:rPr>
                <w:rFonts w:eastAsia="MS PMincho" w:cs="Arial"/>
                <w:lang w:val="vi-VN" w:eastAsia="ja-JP"/>
              </w:rPr>
              <w:t>Số điện thoại</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2E36F7" w14:textId="77777777" w:rsidR="004B536E" w:rsidRPr="00363744" w:rsidRDefault="004B536E">
            <w:pPr>
              <w:rPr>
                <w:rFonts w:eastAsia="MS PMincho" w:cs="Arial"/>
                <w:lang w:val="vi-VN"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FF6624" w14:textId="77777777" w:rsidR="004B536E" w:rsidRPr="000336F1" w:rsidRDefault="004B536E">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FE46B3" w14:textId="77777777" w:rsidR="004B536E" w:rsidRPr="000336F1" w:rsidRDefault="004B536E">
            <w:pPr>
              <w:rPr>
                <w:rFonts w:eastAsia="MS PMincho" w:cs="Arial"/>
                <w:lang w:val="vi-VN" w:eastAsia="ja-JP"/>
              </w:rPr>
            </w:pPr>
            <w:r>
              <w:rPr>
                <w:rFonts w:eastAsia="MS PMincho" w:cs="Arial"/>
                <w:lang w:val="vi-VN"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EB0FC7" w14:textId="77777777" w:rsidR="004B536E" w:rsidRPr="008F2D5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2C91B76" w14:textId="77777777" w:rsidR="004B536E" w:rsidRDefault="004B536E">
            <w:pPr>
              <w:pStyle w:val="BulletList1"/>
            </w:pPr>
            <w:r>
              <w:t xml:space="preserve">Value = </w:t>
            </w:r>
            <w:r>
              <w:rPr>
                <w:lang w:val="vi-VN"/>
              </w:rPr>
              <w:t>[phone</w:t>
            </w:r>
            <w:r>
              <w:t xml:space="preserve">] </w:t>
            </w:r>
            <w:proofErr w:type="spellStart"/>
            <w:r>
              <w:t>của</w:t>
            </w:r>
            <w:proofErr w:type="spellEnd"/>
            <w:r>
              <w:t xml:space="preserve"> “Employee” </w:t>
            </w:r>
            <w:proofErr w:type="spellStart"/>
            <w:r>
              <w:t>sao</w:t>
            </w:r>
            <w:proofErr w:type="spellEnd"/>
            <w:r>
              <w:t xml:space="preserve"> </w:t>
            </w:r>
            <w:proofErr w:type="spellStart"/>
            <w:r>
              <w:t>cho</w:t>
            </w:r>
            <w:proofErr w:type="spellEnd"/>
            <w:r>
              <w:t xml:space="preserve"> [</w:t>
            </w:r>
            <w:proofErr w:type="spellStart"/>
            <w:r>
              <w:t>EmpID</w:t>
            </w:r>
            <w:proofErr w:type="spellEnd"/>
            <w:r>
              <w:t>] = [</w:t>
            </w:r>
            <w:proofErr w:type="spellStart"/>
            <w:r>
              <w:t>EmpID</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ghi</w:t>
            </w:r>
            <w:proofErr w:type="spellEnd"/>
            <w:r>
              <w:t xml:space="preserve"> </w:t>
            </w:r>
            <w:proofErr w:type="spellStart"/>
            <w:r>
              <w:t>hiện</w:t>
            </w:r>
            <w:proofErr w:type="spellEnd"/>
            <w:r>
              <w:t xml:space="preserve"> </w:t>
            </w:r>
            <w:proofErr w:type="spellStart"/>
            <w:r>
              <w:t>tại</w:t>
            </w:r>
            <w:proofErr w:type="spellEnd"/>
          </w:p>
        </w:tc>
      </w:tr>
      <w:tr w:rsidR="004B536E" w:rsidRPr="008F2D5E" w14:paraId="1CFEE530"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A9DD3EE" w14:textId="77777777" w:rsidR="004B536E" w:rsidRDefault="004B536E">
            <w:pPr>
              <w:spacing w:before="0"/>
              <w:rPr>
                <w:rFonts w:cs="Arial"/>
                <w:szCs w:val="20"/>
              </w:rPr>
            </w:pPr>
            <w:r>
              <w:rPr>
                <w:rFonts w:cs="Arial"/>
                <w:szCs w:val="20"/>
              </w:rPr>
              <w:lastRenderedPageBreak/>
              <w:t>6</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D80D54" w14:textId="77777777" w:rsidR="004B536E" w:rsidRPr="008338BC" w:rsidRDefault="004B536E">
            <w:pPr>
              <w:rPr>
                <w:rFonts w:eastAsia="MS PMincho" w:cs="Arial"/>
                <w:lang w:val="vi-VN" w:eastAsia="ja-JP"/>
              </w:rPr>
            </w:pPr>
            <w:r>
              <w:rPr>
                <w:rFonts w:eastAsia="MS PMincho" w:cs="Arial"/>
                <w:lang w:val="vi-VN" w:eastAsia="ja-JP"/>
              </w:rPr>
              <w:t>Email</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2842E5F" w14:textId="77777777" w:rsidR="004B536E" w:rsidRDefault="004B536E">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3F3F111" w14:textId="77777777" w:rsidR="004B536E" w:rsidRDefault="004B536E">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73EB12" w14:textId="77777777" w:rsidR="004B536E" w:rsidRDefault="004B536E">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0DFFD6" w14:textId="77777777" w:rsidR="004B536E" w:rsidRPr="008F2D5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61C769A" w14:textId="77777777" w:rsidR="004B536E" w:rsidRDefault="004B536E">
            <w:pPr>
              <w:pStyle w:val="BulletList1"/>
            </w:pPr>
            <w:r>
              <w:t xml:space="preserve">Value = </w:t>
            </w:r>
            <w:r>
              <w:rPr>
                <w:lang w:val="vi-VN"/>
              </w:rPr>
              <w:t>[Email</w:t>
            </w:r>
            <w:r>
              <w:t xml:space="preserve">] </w:t>
            </w:r>
            <w:proofErr w:type="spellStart"/>
            <w:r>
              <w:t>của</w:t>
            </w:r>
            <w:proofErr w:type="spellEnd"/>
            <w:r>
              <w:t xml:space="preserve"> “Employee” </w:t>
            </w:r>
            <w:proofErr w:type="spellStart"/>
            <w:r>
              <w:t>sao</w:t>
            </w:r>
            <w:proofErr w:type="spellEnd"/>
            <w:r>
              <w:t xml:space="preserve"> </w:t>
            </w:r>
            <w:proofErr w:type="spellStart"/>
            <w:r>
              <w:t>cho</w:t>
            </w:r>
            <w:proofErr w:type="spellEnd"/>
            <w:r>
              <w:t xml:space="preserve"> [</w:t>
            </w:r>
            <w:proofErr w:type="spellStart"/>
            <w:r>
              <w:t>EmpID</w:t>
            </w:r>
            <w:proofErr w:type="spellEnd"/>
            <w:r>
              <w:t>] = [</w:t>
            </w:r>
            <w:proofErr w:type="spellStart"/>
            <w:r>
              <w:t>EmpID</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ghi</w:t>
            </w:r>
            <w:proofErr w:type="spellEnd"/>
            <w:r>
              <w:t xml:space="preserve"> </w:t>
            </w:r>
            <w:proofErr w:type="spellStart"/>
            <w:r>
              <w:t>hiện</w:t>
            </w:r>
            <w:proofErr w:type="spellEnd"/>
            <w:r>
              <w:t xml:space="preserve"> </w:t>
            </w:r>
            <w:proofErr w:type="spellStart"/>
            <w:r>
              <w:t>tại</w:t>
            </w:r>
            <w:proofErr w:type="spellEnd"/>
          </w:p>
        </w:tc>
      </w:tr>
      <w:tr w:rsidR="004B536E" w:rsidRPr="008F2D5E" w14:paraId="191FD34D"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9AB23D9" w14:textId="77777777" w:rsidR="004B536E" w:rsidRDefault="004B536E">
            <w:pPr>
              <w:spacing w:before="0"/>
              <w:rPr>
                <w:rFonts w:cs="Arial"/>
                <w:szCs w:val="20"/>
              </w:rPr>
            </w:pPr>
            <w:r>
              <w:rPr>
                <w:rFonts w:cs="Arial"/>
                <w:szCs w:val="20"/>
              </w:rPr>
              <w:t>7</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58B2BA0" w14:textId="77777777" w:rsidR="004B536E" w:rsidRPr="00D13718" w:rsidRDefault="004B536E">
            <w:pPr>
              <w:rPr>
                <w:rFonts w:eastAsia="MS PMincho" w:cs="Arial"/>
                <w:lang w:val="vi-VN" w:eastAsia="ja-JP"/>
              </w:rPr>
            </w:pPr>
            <w:r>
              <w:rPr>
                <w:rFonts w:eastAsia="MS PMincho" w:cs="Arial"/>
                <w:lang w:val="vi-VN" w:eastAsia="ja-JP"/>
              </w:rPr>
              <w:t>Địa chỉ</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157344" w14:textId="77777777" w:rsidR="004B536E" w:rsidRDefault="004B536E">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F3BEE2" w14:textId="77777777" w:rsidR="004B536E" w:rsidRDefault="004B536E">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EED35F" w14:textId="77777777" w:rsidR="004B536E" w:rsidRDefault="004B536E">
            <w:pPr>
              <w:rPr>
                <w:rFonts w:eastAsia="MS PMincho" w:cs="Arial"/>
                <w:lang w:val="en-US" w:eastAsia="ja-JP"/>
              </w:rPr>
            </w:pPr>
            <w:r>
              <w:rPr>
                <w:rFonts w:eastAsia="MS PMincho" w:cs="Arial"/>
                <w:lang w:val="en-US"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E2FB33D" w14:textId="77777777" w:rsidR="004B536E" w:rsidRPr="008F2D5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6FBE8D3" w14:textId="77777777" w:rsidR="004B536E" w:rsidRDefault="004B536E">
            <w:pPr>
              <w:pStyle w:val="BulletList1"/>
            </w:pPr>
            <w:r>
              <w:t xml:space="preserve">Value = </w:t>
            </w:r>
            <w:r>
              <w:rPr>
                <w:lang w:val="vi-VN"/>
              </w:rPr>
              <w:t>[Address</w:t>
            </w:r>
            <w:r>
              <w:t xml:space="preserve">] </w:t>
            </w:r>
            <w:proofErr w:type="spellStart"/>
            <w:r>
              <w:t>của</w:t>
            </w:r>
            <w:proofErr w:type="spellEnd"/>
            <w:r>
              <w:t xml:space="preserve"> “Employee” </w:t>
            </w:r>
            <w:proofErr w:type="spellStart"/>
            <w:r>
              <w:t>sao</w:t>
            </w:r>
            <w:proofErr w:type="spellEnd"/>
            <w:r>
              <w:t xml:space="preserve"> </w:t>
            </w:r>
            <w:proofErr w:type="spellStart"/>
            <w:r>
              <w:t>cho</w:t>
            </w:r>
            <w:proofErr w:type="spellEnd"/>
            <w:r>
              <w:t xml:space="preserve"> [</w:t>
            </w:r>
            <w:proofErr w:type="spellStart"/>
            <w:r>
              <w:t>EmpID</w:t>
            </w:r>
            <w:proofErr w:type="spellEnd"/>
            <w:r>
              <w:t>] = [</w:t>
            </w:r>
            <w:proofErr w:type="spellStart"/>
            <w:r>
              <w:t>EmpID</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ghi</w:t>
            </w:r>
            <w:proofErr w:type="spellEnd"/>
            <w:r>
              <w:t xml:space="preserve"> </w:t>
            </w:r>
            <w:proofErr w:type="spellStart"/>
            <w:r>
              <w:t>hiện</w:t>
            </w:r>
            <w:proofErr w:type="spellEnd"/>
            <w:r>
              <w:t xml:space="preserve"> </w:t>
            </w:r>
            <w:proofErr w:type="spellStart"/>
            <w:r>
              <w:t>tại</w:t>
            </w:r>
            <w:proofErr w:type="spellEnd"/>
          </w:p>
        </w:tc>
      </w:tr>
      <w:tr w:rsidR="004B536E" w:rsidRPr="008F2D5E" w14:paraId="1CE91355"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4F9F2FB" w14:textId="77777777" w:rsidR="004B536E" w:rsidRDefault="004B536E">
            <w:pPr>
              <w:spacing w:before="0"/>
              <w:rPr>
                <w:rFonts w:cs="Arial"/>
                <w:szCs w:val="20"/>
              </w:rPr>
            </w:pPr>
            <w:r>
              <w:rPr>
                <w:rFonts w:cs="Arial"/>
                <w:szCs w:val="20"/>
              </w:rPr>
              <w:t>8</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EB885C" w14:textId="77777777" w:rsidR="004B536E" w:rsidRPr="00D7053F" w:rsidRDefault="004B536E">
            <w:pPr>
              <w:rPr>
                <w:rFonts w:eastAsia="MS PMincho" w:cs="Arial"/>
                <w:lang w:val="vi-VN" w:eastAsia="ja-JP"/>
              </w:rPr>
            </w:pPr>
            <w:r>
              <w:rPr>
                <w:rFonts w:eastAsia="MS PMincho" w:cs="Arial"/>
                <w:lang w:val="vi-VN" w:eastAsia="ja-JP"/>
              </w:rPr>
              <w:t>Phòng ban</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DB10F4" w14:textId="77777777" w:rsidR="004B536E" w:rsidRPr="00363744" w:rsidRDefault="004B536E">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265130" w14:textId="77777777" w:rsidR="004B536E" w:rsidRDefault="004B536E">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054B52" w14:textId="77777777" w:rsidR="004B536E" w:rsidRDefault="004B536E">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3275B10" w14:textId="77777777" w:rsidR="004B536E" w:rsidRPr="008F2D5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7DD393A" w14:textId="77777777" w:rsidR="004B536E" w:rsidRPr="00D05A17" w:rsidRDefault="004B536E">
            <w:pPr>
              <w:pStyle w:val="BulletList1"/>
            </w:pPr>
            <w:r w:rsidRPr="00D05A17">
              <w:t>Value = [</w:t>
            </w:r>
            <w:proofErr w:type="spellStart"/>
            <w:r w:rsidRPr="00D05A17">
              <w:t>DepName</w:t>
            </w:r>
            <w:proofErr w:type="spellEnd"/>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4B536E" w:rsidRPr="008F2D5E" w14:paraId="3D8BD3A5" w14:textId="77777777">
        <w:trPr>
          <w:trHeight w:val="1177"/>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4976345" w14:textId="77777777" w:rsidR="004B536E" w:rsidRDefault="004B536E">
            <w:pPr>
              <w:spacing w:before="0"/>
              <w:rPr>
                <w:rFonts w:cs="Arial"/>
                <w:szCs w:val="20"/>
              </w:rPr>
            </w:pPr>
            <w:r>
              <w:rPr>
                <w:rFonts w:cs="Arial"/>
                <w:szCs w:val="20"/>
              </w:rPr>
              <w:t>9</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EC81B2B" w14:textId="77777777" w:rsidR="004B536E" w:rsidRPr="00395282" w:rsidRDefault="004B536E">
            <w:pPr>
              <w:rPr>
                <w:rFonts w:eastAsia="MS PMincho" w:cs="Arial"/>
                <w:lang w:val="vi-VN" w:eastAsia="ja-JP"/>
              </w:rPr>
            </w:pPr>
            <w:r>
              <w:rPr>
                <w:rFonts w:eastAsia="MS PMincho" w:cs="Arial"/>
                <w:lang w:val="vi-VN" w:eastAsia="ja-JP"/>
              </w:rPr>
              <w:t>Chức vụ</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C716F0" w14:textId="77777777" w:rsidR="004B536E" w:rsidRPr="00363744" w:rsidRDefault="004B536E">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9C7D89D" w14:textId="77777777" w:rsidR="004B536E" w:rsidRDefault="004B536E">
            <w:pPr>
              <w:rPr>
                <w:rFonts w:eastAsia="MS PMincho" w:cs="Arial"/>
                <w:lang w:val="en-US" w:eastAsia="ja-JP"/>
              </w:rPr>
            </w:pPr>
            <w:r>
              <w:rPr>
                <w:rFonts w:eastAsia="MS PMincho" w:cs="Arial"/>
                <w:lang w:val="en-US"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CE00AA" w14:textId="77777777" w:rsidR="004B536E" w:rsidRDefault="004B536E">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FC3660" w14:textId="77777777" w:rsidR="004B536E" w:rsidRPr="008F2D5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DBED8B2" w14:textId="77777777" w:rsidR="004B536E" w:rsidRPr="00D05A17" w:rsidRDefault="004B536E">
            <w:pPr>
              <w:pStyle w:val="BulletList1"/>
            </w:pPr>
            <w:r w:rsidRPr="00D05A17">
              <w:t>Value = [</w:t>
            </w:r>
            <w:proofErr w:type="spellStart"/>
            <w:r w:rsidRPr="00D05A17">
              <w:t>JobName</w:t>
            </w:r>
            <w:proofErr w:type="spellEnd"/>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4B536E" w:rsidRPr="008F2D5E" w14:paraId="6C1A3731"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8433683" w14:textId="77777777" w:rsidR="004B536E" w:rsidRDefault="004B536E">
            <w:pPr>
              <w:spacing w:before="0"/>
              <w:rPr>
                <w:rFonts w:cs="Arial"/>
                <w:szCs w:val="20"/>
              </w:rPr>
            </w:pPr>
            <w:r>
              <w:rPr>
                <w:rFonts w:cs="Arial"/>
                <w:szCs w:val="20"/>
              </w:rPr>
              <w:t>10</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8F03B4" w14:textId="77777777" w:rsidR="004B536E" w:rsidRPr="00D7053F" w:rsidRDefault="004B536E">
            <w:pPr>
              <w:rPr>
                <w:rFonts w:eastAsia="MS PMincho" w:cs="Arial"/>
                <w:lang w:val="vi-VN" w:eastAsia="ja-JP"/>
              </w:rPr>
            </w:pPr>
            <w:r>
              <w:rPr>
                <w:rFonts w:eastAsia="MS PMincho" w:cs="Arial"/>
                <w:lang w:val="vi-VN" w:eastAsia="ja-JP"/>
              </w:rPr>
              <w:t>Ngày bắt đầu</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A8DC823" w14:textId="77777777" w:rsidR="004B536E" w:rsidRPr="00F7794A" w:rsidRDefault="004B536E">
            <w:pPr>
              <w:rPr>
                <w:rFonts w:eastAsia="MS PMincho" w:cs="Arial"/>
                <w:lang w:val="vi-VN" w:eastAsia="ja-JP"/>
              </w:rPr>
            </w:pPr>
            <w:proofErr w:type="spellStart"/>
            <w:r>
              <w:rPr>
                <w:rFonts w:eastAsia="MS PMincho" w:cs="Arial"/>
                <w:lang w:val="en-US" w:eastAsia="ja-JP"/>
              </w:rPr>
              <w:t>Datebox</w:t>
            </w:r>
            <w:proofErr w:type="spellEnd"/>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C43C5F4" w14:textId="77777777" w:rsidR="004B536E" w:rsidRDefault="004B536E">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0DCFF3" w14:textId="77777777" w:rsidR="004B536E" w:rsidRDefault="004B536E">
            <w:pPr>
              <w:rPr>
                <w:rFonts w:eastAsia="MS PMincho" w:cs="Arial"/>
                <w:lang w:val="en-US" w:eastAsia="ja-JP"/>
              </w:rPr>
            </w:pPr>
            <w:r>
              <w:rPr>
                <w:rFonts w:eastAsia="MS PMincho" w:cs="Arial"/>
                <w:lang w:val="en-US"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EF5A7E" w14:textId="77777777" w:rsidR="004B536E" w:rsidRPr="008F2D5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C6F7CF9" w14:textId="77777777" w:rsidR="004B536E" w:rsidRDefault="004B536E">
            <w:pPr>
              <w:pStyle w:val="BulletList1"/>
            </w:pPr>
            <w:r w:rsidRPr="00D05A17">
              <w:t>Value = [</w:t>
            </w:r>
            <w:r>
              <w:t>StartDate</w:t>
            </w:r>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4B536E" w:rsidRPr="008F2D5E" w14:paraId="3747501B"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4C451BB" w14:textId="77777777" w:rsidR="004B536E" w:rsidRDefault="004B536E">
            <w:pPr>
              <w:spacing w:before="0"/>
              <w:rPr>
                <w:rFonts w:cs="Arial"/>
                <w:szCs w:val="20"/>
              </w:rPr>
            </w:pPr>
            <w:r>
              <w:rPr>
                <w:rFonts w:cs="Arial"/>
                <w:szCs w:val="20"/>
              </w:rPr>
              <w:t>11</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804162" w14:textId="77777777" w:rsidR="004B536E" w:rsidRDefault="004B536E">
            <w:pPr>
              <w:rPr>
                <w:rFonts w:eastAsia="MS PMincho" w:cs="Arial"/>
                <w:lang w:val="vi-VN" w:eastAsia="ja-JP"/>
              </w:rPr>
            </w:pPr>
            <w:r>
              <w:rPr>
                <w:rFonts w:eastAsia="MS PMincho" w:cs="Arial"/>
                <w:noProof/>
                <w:lang w:val="vi-VN" w:eastAsia="ja-JP"/>
              </w:rPr>
              <w:t>Vai trò</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5592D42" w14:textId="77777777" w:rsidR="004B536E" w:rsidRPr="00F7794A" w:rsidRDefault="004B536E">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2A22F5" w14:textId="77777777" w:rsidR="004B536E" w:rsidRPr="00544915" w:rsidRDefault="004B536E">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8BCCA5" w14:textId="77777777" w:rsidR="004B536E" w:rsidRPr="00544915" w:rsidRDefault="004B536E">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E36C643" w14:textId="77777777" w:rsidR="004B536E" w:rsidRPr="008F2D5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660B688" w14:textId="77777777" w:rsidR="004B536E" w:rsidRDefault="004B536E">
            <w:pPr>
              <w:pStyle w:val="BulletList1"/>
            </w:pPr>
            <w:r w:rsidRPr="00D05A17">
              <w:t>Value = [</w:t>
            </w:r>
            <w:proofErr w:type="spellStart"/>
            <w:r>
              <w:t>RoleName</w:t>
            </w:r>
            <w:proofErr w:type="spellEnd"/>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4B536E" w:rsidRPr="008F2D5E" w14:paraId="70D889DC"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5D8E756" w14:textId="77777777" w:rsidR="004B536E" w:rsidRDefault="004B536E">
            <w:pPr>
              <w:spacing w:before="0"/>
              <w:rPr>
                <w:rFonts w:cs="Arial"/>
                <w:szCs w:val="20"/>
              </w:rPr>
            </w:pPr>
            <w:r>
              <w:rPr>
                <w:rFonts w:cs="Arial"/>
                <w:szCs w:val="20"/>
              </w:rPr>
              <w:t>12</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D2FABAE" w14:textId="77777777" w:rsidR="004B536E" w:rsidRDefault="004B536E">
            <w:pPr>
              <w:rPr>
                <w:rFonts w:eastAsia="MS PMincho" w:cs="Arial"/>
                <w:lang w:val="vi-VN" w:eastAsia="ja-JP"/>
              </w:rPr>
            </w:pPr>
            <w:r>
              <w:rPr>
                <w:rFonts w:eastAsia="MS PMincho" w:cs="Arial"/>
                <w:noProof/>
                <w:lang w:val="vi-VN" w:eastAsia="ja-JP"/>
              </w:rPr>
              <w:t>Hình thức</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8D9F919" w14:textId="77777777" w:rsidR="004B536E" w:rsidRPr="00F7794A" w:rsidRDefault="004B536E">
            <w:pPr>
              <w:rPr>
                <w:rFonts w:eastAsia="MS PMincho" w:cs="Arial"/>
                <w:lang w:val="vi-VN" w:eastAsia="ja-JP"/>
              </w:rPr>
            </w:pPr>
            <w:r>
              <w:rPr>
                <w:rFonts w:eastAsia="MS PMincho" w:cs="Arial"/>
                <w:lang w:val="en-US" w:eastAsia="ja-JP"/>
              </w:rPr>
              <w:t>Dropdown</w:t>
            </w:r>
            <w:r>
              <w:rPr>
                <w:rFonts w:eastAsia="MS PMincho" w:cs="Arial"/>
                <w:lang w:val="vi-VN" w:eastAsia="ja-JP"/>
              </w:rPr>
              <w:t xml:space="preserve">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35E11C" w14:textId="77777777" w:rsidR="004B536E" w:rsidRPr="00395282" w:rsidRDefault="004B536E">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09F5BF" w14:textId="77777777" w:rsidR="004B536E" w:rsidRPr="00395282" w:rsidRDefault="004B536E">
            <w:pPr>
              <w:rPr>
                <w:rFonts w:eastAsia="MS PMincho" w:cs="Arial"/>
                <w:lang w:val="vi-VN" w:eastAsia="ja-JP"/>
              </w:rPr>
            </w:pPr>
            <w:r>
              <w:rPr>
                <w:rFonts w:eastAsia="MS PMincho" w:cs="Arial"/>
                <w:lang w:val="vi-VN" w:eastAsia="ja-JP"/>
              </w:rPr>
              <w:t>Yes</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4255C8D" w14:textId="77777777" w:rsidR="004B536E" w:rsidRPr="008F2D5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85C87F4" w14:textId="77777777" w:rsidR="004B536E" w:rsidRDefault="004B536E">
            <w:pPr>
              <w:pStyle w:val="BulletList1"/>
            </w:pPr>
            <w:r w:rsidRPr="00D05A17">
              <w:t>Value = [</w:t>
            </w:r>
            <w:proofErr w:type="spellStart"/>
            <w:r>
              <w:t>EmpStatus</w:t>
            </w:r>
            <w:proofErr w:type="spellEnd"/>
            <w:r>
              <w:rPr>
                <w:lang w:val="vi-VN"/>
              </w:rPr>
              <w:t>]</w:t>
            </w:r>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4B536E" w:rsidRPr="008F2D5E" w14:paraId="2C2EC6D6"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E2D9E2E" w14:textId="77777777" w:rsidR="004B536E" w:rsidRDefault="004B536E">
            <w:pPr>
              <w:spacing w:before="0"/>
              <w:rPr>
                <w:rFonts w:cs="Arial"/>
                <w:szCs w:val="20"/>
              </w:rPr>
            </w:pPr>
            <w:r>
              <w:rPr>
                <w:rFonts w:cs="Arial"/>
                <w:szCs w:val="20"/>
              </w:rPr>
              <w:t>15</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1A1BDB" w14:textId="77777777" w:rsidR="004B536E" w:rsidRDefault="004B536E">
            <w:pPr>
              <w:rPr>
                <w:rFonts w:eastAsia="MS PMincho" w:cs="Arial"/>
                <w:lang w:val="vi-VN" w:eastAsia="ja-JP"/>
              </w:rPr>
            </w:pPr>
            <w:r>
              <w:rPr>
                <w:rFonts w:eastAsia="MS PMincho" w:cs="Arial"/>
                <w:lang w:val="vi-VN" w:eastAsia="ja-JP"/>
              </w:rPr>
              <w:t>STK ngân hàng</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AB95E6" w14:textId="77777777" w:rsidR="004B536E" w:rsidRDefault="004B536E">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4A25D6A" w14:textId="77777777" w:rsidR="004B536E" w:rsidRDefault="004B536E">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3E68293" w14:textId="77777777" w:rsidR="004B536E" w:rsidRDefault="004B536E">
            <w:pPr>
              <w:rPr>
                <w:rFonts w:eastAsia="MS PMincho" w:cs="Arial"/>
                <w:lang w:val="vi-VN" w:eastAsia="ja-JP"/>
              </w:rPr>
            </w:pPr>
            <w:r>
              <w:rPr>
                <w:rFonts w:eastAsia="MS PMincho" w:cs="Arial"/>
                <w:lang w:val="vi-VN"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2C1DCA" w14:textId="77777777" w:rsidR="004B536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07FA6CD" w14:textId="77777777" w:rsidR="004B536E" w:rsidRPr="00D4262F" w:rsidRDefault="004B536E">
            <w:pPr>
              <w:pStyle w:val="BulletList1"/>
            </w:pPr>
            <w:r w:rsidRPr="00D05A17">
              <w:t>Value = [</w:t>
            </w:r>
            <w:proofErr w:type="spellStart"/>
            <w:r>
              <w:t>BankAccountNumber</w:t>
            </w:r>
            <w:proofErr w:type="spellEnd"/>
            <w:r>
              <w:rPr>
                <w:lang w:val="vi-VN"/>
              </w:rPr>
              <w:t>]</w:t>
            </w:r>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4B536E" w:rsidRPr="008F2D5E" w14:paraId="71C4F741"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98EDAB5" w14:textId="77777777" w:rsidR="004B536E" w:rsidRDefault="004B536E">
            <w:pPr>
              <w:spacing w:before="0"/>
              <w:rPr>
                <w:rFonts w:cs="Arial"/>
                <w:szCs w:val="20"/>
              </w:rPr>
            </w:pPr>
            <w:r>
              <w:rPr>
                <w:rFonts w:cs="Arial"/>
                <w:szCs w:val="20"/>
              </w:rPr>
              <w:t>16</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86918DD" w14:textId="77777777" w:rsidR="004B536E" w:rsidRDefault="004B536E">
            <w:pPr>
              <w:rPr>
                <w:rFonts w:eastAsia="MS PMincho" w:cs="Arial"/>
                <w:lang w:val="vi-VN" w:eastAsia="ja-JP"/>
              </w:rPr>
            </w:pPr>
            <w:r>
              <w:rPr>
                <w:rFonts w:eastAsia="MS PMincho" w:cs="Arial"/>
                <w:lang w:val="vi-VN" w:eastAsia="ja-JP"/>
              </w:rPr>
              <w:t xml:space="preserve">Ngân hàng </w:t>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EB983A" w14:textId="77777777" w:rsidR="004B536E" w:rsidRDefault="004B536E">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33B968D" w14:textId="77777777" w:rsidR="004B536E" w:rsidRDefault="004B536E">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0B82E0" w14:textId="77777777" w:rsidR="004B536E" w:rsidRDefault="004B536E">
            <w:pPr>
              <w:rPr>
                <w:rFonts w:eastAsia="MS PMincho" w:cs="Arial"/>
                <w:lang w:val="vi-VN" w:eastAsia="ja-JP"/>
              </w:rPr>
            </w:pPr>
            <w:r>
              <w:rPr>
                <w:rFonts w:eastAsia="MS PMincho" w:cs="Arial"/>
                <w:lang w:val="vi-VN" w:eastAsia="ja-JP"/>
              </w:rPr>
              <w:t>No</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A8BBB1" w14:textId="77777777" w:rsidR="004B536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83559DB" w14:textId="77777777" w:rsidR="004B536E" w:rsidRPr="00D4262F" w:rsidRDefault="004B536E">
            <w:pPr>
              <w:pStyle w:val="BulletList1"/>
            </w:pPr>
            <w:r w:rsidRPr="00D05A17">
              <w:t>Value = [</w:t>
            </w:r>
            <w:proofErr w:type="spellStart"/>
            <w:r>
              <w:t>BankName</w:t>
            </w:r>
            <w:proofErr w:type="spellEnd"/>
            <w:r>
              <w:rPr>
                <w:lang w:val="vi-VN"/>
              </w:rPr>
              <w:t>]</w:t>
            </w:r>
            <w:r w:rsidRPr="00D05A17">
              <w:t xml:space="preserve"> </w:t>
            </w:r>
            <w:proofErr w:type="spellStart"/>
            <w:r w:rsidRPr="00D05A17">
              <w:t>của</w:t>
            </w:r>
            <w:proofErr w:type="spellEnd"/>
            <w:r w:rsidRPr="00D05A17">
              <w:t xml:space="preserve"> “Employee” </w:t>
            </w:r>
            <w:proofErr w:type="spellStart"/>
            <w:r w:rsidRPr="00D05A17">
              <w:t>sao</w:t>
            </w:r>
            <w:proofErr w:type="spellEnd"/>
            <w:r w:rsidRPr="00D05A17">
              <w:t xml:space="preserve"> </w:t>
            </w:r>
            <w:proofErr w:type="spellStart"/>
            <w:r w:rsidRPr="00D05A17">
              <w:t>cho</w:t>
            </w:r>
            <w:proofErr w:type="spellEnd"/>
            <w:r w:rsidRPr="00D05A17">
              <w:t xml:space="preserve"> [</w:t>
            </w:r>
            <w:proofErr w:type="spellStart"/>
            <w:r w:rsidRPr="00D05A17">
              <w:t>EmpID</w:t>
            </w:r>
            <w:proofErr w:type="spellEnd"/>
            <w:r w:rsidRPr="00D05A17">
              <w:t>] = [</w:t>
            </w:r>
            <w:proofErr w:type="spellStart"/>
            <w:r w:rsidRPr="00D05A17">
              <w:t>EmpID</w:t>
            </w:r>
            <w:proofErr w:type="spellEnd"/>
            <w:r w:rsidRPr="00D05A17">
              <w:t xml:space="preserve">] </w:t>
            </w:r>
            <w:proofErr w:type="spellStart"/>
            <w:r w:rsidRPr="00D05A17">
              <w:t>của</w:t>
            </w:r>
            <w:proofErr w:type="spellEnd"/>
            <w:r w:rsidRPr="00D05A17">
              <w:t xml:space="preserve"> </w:t>
            </w:r>
            <w:proofErr w:type="spellStart"/>
            <w:r w:rsidRPr="00D05A17">
              <w:t>bản</w:t>
            </w:r>
            <w:proofErr w:type="spellEnd"/>
            <w:r w:rsidRPr="00D05A17">
              <w:t xml:space="preserve"> </w:t>
            </w:r>
            <w:proofErr w:type="spellStart"/>
            <w:r w:rsidRPr="00D05A17">
              <w:t>ghi</w:t>
            </w:r>
            <w:proofErr w:type="spellEnd"/>
            <w:r w:rsidRPr="00D05A17">
              <w:t xml:space="preserve"> </w:t>
            </w:r>
            <w:proofErr w:type="spellStart"/>
            <w:r w:rsidRPr="00D05A17">
              <w:t>hiện</w:t>
            </w:r>
            <w:proofErr w:type="spellEnd"/>
            <w:r w:rsidRPr="00D05A17">
              <w:t xml:space="preserve"> </w:t>
            </w:r>
            <w:proofErr w:type="spellStart"/>
            <w:r w:rsidRPr="00D05A17">
              <w:t>tại</w:t>
            </w:r>
            <w:proofErr w:type="spellEnd"/>
          </w:p>
        </w:tc>
      </w:tr>
      <w:tr w:rsidR="004B536E" w:rsidRPr="008F2D5E" w14:paraId="6AD24466"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C4E6A81" w14:textId="77777777" w:rsidR="004B536E" w:rsidRDefault="004B536E">
            <w:pPr>
              <w:spacing w:before="0"/>
              <w:rPr>
                <w:rFonts w:cs="Arial"/>
                <w:szCs w:val="20"/>
              </w:rPr>
            </w:pPr>
            <w:r>
              <w:rPr>
                <w:rFonts w:cs="Arial"/>
                <w:szCs w:val="20"/>
              </w:rPr>
              <w:t>17</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58B44C" w14:textId="4991565F" w:rsidR="004B536E" w:rsidRDefault="00EA3D6A">
            <w:pPr>
              <w:rPr>
                <w:rFonts w:eastAsia="MS PMincho" w:cs="Arial"/>
                <w:lang w:val="vi-VN" w:eastAsia="ja-JP"/>
              </w:rPr>
            </w:pPr>
            <w:r w:rsidRPr="00EA3D6A">
              <w:rPr>
                <w:rFonts w:eastAsia="MS PMincho" w:cs="Arial"/>
                <w:noProof/>
                <w:lang w:val="vi-VN" w:eastAsia="ja-JP"/>
              </w:rPr>
              <w:drawing>
                <wp:inline distT="0" distB="0" distL="0" distR="0" wp14:anchorId="67AB47E9" wp14:editId="30F2A7D6">
                  <wp:extent cx="628655" cy="323852"/>
                  <wp:effectExtent l="0" t="0" r="0" b="0"/>
                  <wp:docPr id="1401903565" name="Picture 140190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03565" name=""/>
                          <pic:cNvPicPr/>
                        </pic:nvPicPr>
                        <pic:blipFill>
                          <a:blip r:embed="rId108"/>
                          <a:stretch>
                            <a:fillRect/>
                          </a:stretch>
                        </pic:blipFill>
                        <pic:spPr>
                          <a:xfrm>
                            <a:off x="0" y="0"/>
                            <a:ext cx="628655" cy="323852"/>
                          </a:xfrm>
                          <a:prstGeom prst="rect">
                            <a:avLst/>
                          </a:prstGeom>
                        </pic:spPr>
                      </pic:pic>
                    </a:graphicData>
                  </a:graphic>
                </wp:inline>
              </w:drawing>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09B4DC" w14:textId="77777777" w:rsidR="004B536E" w:rsidRDefault="004B536E">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6C08F4" w14:textId="77777777" w:rsidR="004B536E" w:rsidRDefault="004B536E">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A058DA" w14:textId="77777777" w:rsidR="004B536E" w:rsidRDefault="004B536E">
            <w:pPr>
              <w:rPr>
                <w:rFonts w:eastAsia="MS PMincho" w:cs="Arial"/>
                <w:lang w:val="vi-VN" w:eastAsia="ja-JP"/>
              </w:rPr>
            </w:pPr>
            <w:r>
              <w:rPr>
                <w:rFonts w:eastAsia="MS PMincho" w:cs="Arial"/>
                <w:lang w:val="vi-VN" w:eastAsia="ja-JP"/>
              </w:rPr>
              <w:t>N/A</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D7D6AE7" w14:textId="77777777" w:rsidR="004B536E" w:rsidRDefault="004B536E">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F7AF33D" w14:textId="06F8E3C6" w:rsidR="004B536E" w:rsidRPr="00D05A17" w:rsidRDefault="004729ED">
            <w:pPr>
              <w:pStyle w:val="BulletList1"/>
            </w:pPr>
            <w:r>
              <w:t>Quay</w:t>
            </w:r>
            <w:r>
              <w:rPr>
                <w:lang w:val="vi-VN"/>
              </w:rPr>
              <w:t xml:space="preserve"> màn hình danh sách nhân viên</w:t>
            </w:r>
          </w:p>
        </w:tc>
      </w:tr>
      <w:tr w:rsidR="00DA0C5A" w:rsidRPr="008F2D5E" w14:paraId="753AB161"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78C50E6" w14:textId="5340B8D3" w:rsidR="00DA0C5A" w:rsidRDefault="00EA3D6A">
            <w:pPr>
              <w:spacing w:before="0"/>
              <w:rPr>
                <w:rFonts w:cs="Arial"/>
                <w:szCs w:val="20"/>
              </w:rPr>
            </w:pPr>
            <w:r>
              <w:rPr>
                <w:rFonts w:cs="Arial"/>
                <w:szCs w:val="20"/>
              </w:rPr>
              <w:t>18</w:t>
            </w:r>
          </w:p>
        </w:tc>
        <w:tc>
          <w:tcPr>
            <w:tcW w:w="777"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0857E1" w14:textId="2BE1BFC1" w:rsidR="00DA0C5A" w:rsidRDefault="00266CC7">
            <w:pPr>
              <w:rPr>
                <w:rFonts w:eastAsia="MS PMincho" w:cs="Arial"/>
                <w:lang w:val="vi-VN" w:eastAsia="ja-JP"/>
              </w:rPr>
            </w:pPr>
            <w:r w:rsidRPr="00266CC7">
              <w:rPr>
                <w:rFonts w:eastAsia="MS PMincho" w:cs="Arial"/>
                <w:noProof/>
                <w:lang w:val="vi-VN" w:eastAsia="ja-JP"/>
              </w:rPr>
              <w:drawing>
                <wp:inline distT="0" distB="0" distL="0" distR="0" wp14:anchorId="0E8625A9" wp14:editId="4B5F7001">
                  <wp:extent cx="704855" cy="390528"/>
                  <wp:effectExtent l="0" t="0" r="0" b="9525"/>
                  <wp:docPr id="1352593838" name="Picture 135259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93838" name=""/>
                          <pic:cNvPicPr/>
                        </pic:nvPicPr>
                        <pic:blipFill>
                          <a:blip r:embed="rId109"/>
                          <a:stretch>
                            <a:fillRect/>
                          </a:stretch>
                        </pic:blipFill>
                        <pic:spPr>
                          <a:xfrm>
                            <a:off x="0" y="0"/>
                            <a:ext cx="704855" cy="390528"/>
                          </a:xfrm>
                          <a:prstGeom prst="rect">
                            <a:avLst/>
                          </a:prstGeom>
                        </pic:spPr>
                      </pic:pic>
                    </a:graphicData>
                  </a:graphic>
                </wp:inline>
              </w:drawing>
            </w:r>
          </w:p>
        </w:tc>
        <w:tc>
          <w:tcPr>
            <w:tcW w:w="7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42021C9" w14:textId="199C6D51" w:rsidR="00DA0C5A" w:rsidRDefault="00C05CD5">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BD0E0F" w14:textId="71AA1AFD" w:rsidR="00DA0C5A" w:rsidRDefault="00C05CD5">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D140D2" w14:textId="69735C1E" w:rsidR="00DA0C5A" w:rsidRDefault="00C05CD5">
            <w:pPr>
              <w:rPr>
                <w:rFonts w:eastAsia="MS PMincho" w:cs="Arial"/>
                <w:lang w:val="vi-VN" w:eastAsia="ja-JP"/>
              </w:rPr>
            </w:pPr>
            <w:r>
              <w:rPr>
                <w:rFonts w:eastAsia="MS PMincho" w:cs="Arial"/>
                <w:lang w:val="vi-VN" w:eastAsia="ja-JP"/>
              </w:rPr>
              <w:t>N/A</w:t>
            </w:r>
          </w:p>
        </w:tc>
        <w:tc>
          <w:tcPr>
            <w:tcW w:w="5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0B09D5D" w14:textId="77777777" w:rsidR="00DA0C5A" w:rsidRDefault="00DA0C5A">
            <w:pPr>
              <w:rPr>
                <w:rFonts w:eastAsia="MS PMincho" w:cs="Arial"/>
                <w:lang w:val="en-US" w:eastAsia="ja-JP"/>
              </w:rPr>
            </w:pPr>
          </w:p>
        </w:tc>
        <w:tc>
          <w:tcPr>
            <w:tcW w:w="14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291FA43" w14:textId="717F1FF0" w:rsidR="00DA0C5A" w:rsidRDefault="00C05CD5">
            <w:pPr>
              <w:pStyle w:val="BulletList1"/>
            </w:pPr>
            <w:r>
              <w:fldChar w:fldCharType="begin"/>
            </w:r>
            <w:r>
              <w:instrText xml:space="preserve"> REF _Ref155614716 \h </w:instrText>
            </w:r>
            <w:r>
              <w:fldChar w:fldCharType="separate"/>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fldChar w:fldCharType="end"/>
            </w:r>
          </w:p>
        </w:tc>
      </w:tr>
    </w:tbl>
    <w:p w14:paraId="41B7B82C" w14:textId="77777777" w:rsidR="004B536E" w:rsidRPr="00121BF3" w:rsidRDefault="004B536E" w:rsidP="00121BF3">
      <w:pPr>
        <w:rPr>
          <w:lang w:val="vi-VN" w:eastAsia="en-US"/>
        </w:rPr>
      </w:pPr>
    </w:p>
    <w:p w14:paraId="57F44B88" w14:textId="4B1CAF13" w:rsidR="008E0899" w:rsidRPr="005E0A80" w:rsidRDefault="008B5F8C" w:rsidP="008B5F8C">
      <w:pPr>
        <w:pStyle w:val="Heading2"/>
        <w:rPr>
          <w:lang w:val="vi-VN"/>
        </w:rPr>
      </w:pPr>
      <w:bookmarkStart w:id="145" w:name="_Toc155375263"/>
      <w:r w:rsidRPr="005E0A80">
        <w:rPr>
          <w:lang w:val="vi-VN"/>
        </w:rPr>
        <w:lastRenderedPageBreak/>
        <w:t>Quản lý loại đơn nghỉ phép</w:t>
      </w:r>
      <w:bookmarkEnd w:id="145"/>
    </w:p>
    <w:p w14:paraId="19D4DD64" w14:textId="08FDCF9A" w:rsidR="008B5F8C" w:rsidRPr="005E0A80" w:rsidRDefault="008B5F8C" w:rsidP="008B5F8C">
      <w:pPr>
        <w:pStyle w:val="Heading3"/>
        <w:rPr>
          <w:lang w:val="vi-VN"/>
        </w:rPr>
      </w:pPr>
      <w:bookmarkStart w:id="146" w:name="_Toc155375264"/>
      <w:r w:rsidRPr="005E0A80">
        <w:rPr>
          <w:lang w:val="vi-VN"/>
        </w:rPr>
        <w:t xml:space="preserve">Màn hình </w:t>
      </w:r>
      <w:r w:rsidR="00DD436C" w:rsidRPr="005E0A80">
        <w:rPr>
          <w:lang w:val="vi-VN"/>
        </w:rPr>
        <w:t>tạo</w:t>
      </w:r>
      <w:r w:rsidRPr="005E0A80">
        <w:rPr>
          <w:lang w:val="vi-VN"/>
        </w:rPr>
        <w:t xml:space="preserve"> mới loại nghỉ phép</w:t>
      </w:r>
      <w:bookmarkEnd w:id="146"/>
    </w:p>
    <w:p w14:paraId="0BCA1F41" w14:textId="0BFBBF9D" w:rsidR="008B5F8C" w:rsidRDefault="007B5CF7" w:rsidP="008B5F8C">
      <w:pPr>
        <w:rPr>
          <w:lang w:val="en-US" w:eastAsia="en-US"/>
        </w:rPr>
      </w:pPr>
      <w:r w:rsidRPr="007B5CF7">
        <w:rPr>
          <w:noProof/>
          <w:lang w:val="en-US" w:eastAsia="en-US"/>
        </w:rPr>
        <w:drawing>
          <wp:inline distT="0" distB="0" distL="0" distR="0" wp14:anchorId="53F2ADEB" wp14:editId="2006FFF1">
            <wp:extent cx="5796005" cy="4833973"/>
            <wp:effectExtent l="0" t="0" r="0" b="5080"/>
            <wp:docPr id="354937654" name="Picture 3549376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37654" name="Picture 1" descr="A screenshot of a computer&#10;&#10;Description automatically generated"/>
                    <pic:cNvPicPr/>
                  </pic:nvPicPr>
                  <pic:blipFill>
                    <a:blip r:embed="rId110"/>
                    <a:stretch>
                      <a:fillRect/>
                    </a:stretch>
                  </pic:blipFill>
                  <pic:spPr>
                    <a:xfrm>
                      <a:off x="0" y="0"/>
                      <a:ext cx="5796005" cy="4833973"/>
                    </a:xfrm>
                    <a:prstGeom prst="rect">
                      <a:avLst/>
                    </a:prstGeom>
                  </pic:spPr>
                </pic:pic>
              </a:graphicData>
            </a:graphic>
          </wp:inline>
        </w:drawing>
      </w:r>
    </w:p>
    <w:p w14:paraId="36215A18" w14:textId="77777777" w:rsidR="00B177BF" w:rsidRDefault="00B177BF" w:rsidP="008B5F8C">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9"/>
        <w:gridCol w:w="1566"/>
        <w:gridCol w:w="1305"/>
        <w:gridCol w:w="995"/>
        <w:gridCol w:w="1228"/>
        <w:gridCol w:w="894"/>
        <w:gridCol w:w="2903"/>
      </w:tblGrid>
      <w:tr w:rsidR="008F4171" w:rsidRPr="008F2D5E" w14:paraId="28090B8D" w14:textId="77777777" w:rsidTr="61D41CF5">
        <w:trPr>
          <w:trHeight w:val="764"/>
        </w:trPr>
        <w:tc>
          <w:tcPr>
            <w:tcW w:w="23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467C3FD4" w14:textId="77777777" w:rsidR="008F4171" w:rsidRPr="00743D86" w:rsidRDefault="008F4171">
            <w:pPr>
              <w:rPr>
                <w:rFonts w:cs="Arial"/>
                <w:b/>
                <w:bCs/>
                <w:szCs w:val="20"/>
                <w:lang w:val="en-US" w:eastAsia="en-US"/>
              </w:rPr>
            </w:pPr>
            <w:r>
              <w:rPr>
                <w:rFonts w:cs="Arial"/>
                <w:b/>
                <w:bCs/>
                <w:szCs w:val="20"/>
                <w:lang w:val="en-US" w:eastAsia="en-US"/>
              </w:rPr>
              <w:t>#</w:t>
            </w:r>
          </w:p>
        </w:tc>
        <w:tc>
          <w:tcPr>
            <w:tcW w:w="83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7A993C4" w14:textId="77777777" w:rsidR="008F4171" w:rsidRPr="008F2D5E" w:rsidRDefault="008F4171">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F968153" w14:textId="77777777" w:rsidR="008F4171" w:rsidRPr="008F2D5E" w:rsidRDefault="008F4171">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BEC0CB1" w14:textId="77777777" w:rsidR="008F4171" w:rsidRPr="00743D86" w:rsidRDefault="008F4171">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9AFBD56" w14:textId="77777777" w:rsidR="008F4171" w:rsidRPr="008F2D5E" w:rsidRDefault="008F4171">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5FF80AF" w14:textId="77777777" w:rsidR="008F4171" w:rsidRPr="00743D86" w:rsidRDefault="008F4171">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56"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05F87765" w14:textId="77777777" w:rsidR="008F4171" w:rsidRPr="008F2D5E" w:rsidRDefault="008F4171">
            <w:pPr>
              <w:ind w:right="-1110"/>
              <w:rPr>
                <w:rFonts w:cs="Arial"/>
                <w:b/>
                <w:bCs/>
                <w:szCs w:val="20"/>
                <w:lang w:eastAsia="en-US"/>
              </w:rPr>
            </w:pPr>
            <w:r w:rsidRPr="008F2D5E">
              <w:rPr>
                <w:rFonts w:cs="Arial"/>
                <w:b/>
                <w:szCs w:val="20"/>
                <w:lang w:eastAsia="en-US"/>
              </w:rPr>
              <w:t>Description</w:t>
            </w:r>
          </w:p>
        </w:tc>
      </w:tr>
      <w:tr w:rsidR="008F4171" w:rsidRPr="008F2D5E" w14:paraId="419AD77A" w14:textId="77777777" w:rsidTr="00345288">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E0CD9FD" w14:textId="77777777" w:rsidR="008F4171" w:rsidRDefault="008F4171">
            <w:pPr>
              <w:spacing w:before="0"/>
              <w:rPr>
                <w:rFonts w:cs="Arial"/>
                <w:szCs w:val="20"/>
              </w:rPr>
            </w:pPr>
            <w:r>
              <w:rPr>
                <w:rFonts w:cs="Arial"/>
                <w:szCs w:val="20"/>
              </w:rPr>
              <w:t>1</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13C0D6" w14:textId="4C2C7F42" w:rsidR="008F4171" w:rsidRPr="007B5CF7" w:rsidRDefault="007B5CF7">
            <w:pPr>
              <w:rPr>
                <w:rFonts w:eastAsia="MS PMincho" w:cs="Arial"/>
                <w:lang w:val="vi-VN" w:eastAsia="ja-JP"/>
              </w:rPr>
            </w:pPr>
            <w:r>
              <w:rPr>
                <w:rFonts w:eastAsia="MS PMincho" w:cs="Arial"/>
                <w:lang w:val="vi-VN" w:eastAsia="ja-JP"/>
              </w:rPr>
              <w:t>Tên loại nghỉ phép</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6D9AA61" w14:textId="77777777" w:rsidR="008F4171" w:rsidRDefault="008F4171">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76A46DF" w14:textId="77777777" w:rsidR="008F4171" w:rsidRPr="000D7C48" w:rsidRDefault="008F4171">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32DA79C" w14:textId="77777777" w:rsidR="008F4171" w:rsidRDefault="008F4171">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983FA45" w14:textId="77777777" w:rsidR="008F4171" w:rsidRPr="008F2D5E" w:rsidRDefault="008F4171">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CC30B71" w14:textId="4D1B202F" w:rsidR="008F4171" w:rsidRDefault="007B5CF7">
            <w:pPr>
              <w:pStyle w:val="BulletList1"/>
            </w:pPr>
            <w:r>
              <w:t>Free</w:t>
            </w:r>
            <w:r>
              <w:rPr>
                <w:lang w:val="vi-VN"/>
              </w:rPr>
              <w:t xml:space="preserve"> Input</w:t>
            </w:r>
          </w:p>
        </w:tc>
      </w:tr>
      <w:tr w:rsidR="008F4171" w:rsidRPr="008F2D5E" w14:paraId="00D8320C" w14:textId="77777777" w:rsidTr="00345288">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C492C99" w14:textId="77777777" w:rsidR="008F4171" w:rsidRPr="008F2D5E" w:rsidRDefault="008F4171">
            <w:pPr>
              <w:spacing w:before="0"/>
              <w:rPr>
                <w:rFonts w:cs="Arial"/>
                <w:szCs w:val="20"/>
              </w:rPr>
            </w:pPr>
            <w:r>
              <w:rPr>
                <w:rFonts w:cs="Arial"/>
                <w:szCs w:val="20"/>
              </w:rPr>
              <w:t>2</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40DC26" w14:textId="75CF5324" w:rsidR="008F4171" w:rsidRPr="007B5CF7" w:rsidRDefault="007B5CF7">
            <w:pPr>
              <w:rPr>
                <w:rFonts w:eastAsia="MS PMincho" w:cs="Arial"/>
                <w:lang w:val="vi-VN" w:eastAsia="ja-JP"/>
              </w:rPr>
            </w:pPr>
            <w:r>
              <w:rPr>
                <w:rFonts w:eastAsia="MS PMincho" w:cs="Arial"/>
                <w:lang w:val="en-US" w:eastAsia="ja-JP"/>
              </w:rPr>
              <w:t>Thông</w:t>
            </w:r>
            <w:r>
              <w:rPr>
                <w:rFonts w:eastAsia="MS PMincho" w:cs="Arial"/>
                <w:lang w:val="vi-VN" w:eastAsia="ja-JP"/>
              </w:rPr>
              <w:t xml:space="preserve"> tin tính công</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4A6D4E" w14:textId="51F4FD26" w:rsidR="008F4171" w:rsidRPr="008F2D5E" w:rsidRDefault="007B5CF7">
            <w:pPr>
              <w:rPr>
                <w:rFonts w:eastAsia="MS PMincho" w:cs="Arial"/>
                <w:lang w:val="en-US" w:eastAsia="ja-JP"/>
              </w:rPr>
            </w:pPr>
            <w:r>
              <w:rPr>
                <w:rFonts w:eastAsia="MS PMincho" w:cs="Arial"/>
                <w:lang w:val="en-US" w:eastAsia="ja-JP"/>
              </w:rPr>
              <w:t>Radio</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501876" w14:textId="77777777" w:rsidR="008F4171" w:rsidRPr="008F2D5E" w:rsidRDefault="008F4171">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C73983" w14:textId="77777777" w:rsidR="008F4171" w:rsidRPr="00CE1790" w:rsidRDefault="008F4171">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F63DD7" w14:textId="77777777" w:rsidR="008F4171" w:rsidRPr="008F2D5E" w:rsidRDefault="008F4171">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E294376" w14:textId="77777777" w:rsidR="008F4171" w:rsidRPr="00345288" w:rsidRDefault="00345288">
            <w:pPr>
              <w:pStyle w:val="BulletList1"/>
            </w:pPr>
            <w:r>
              <w:t>Value</w:t>
            </w:r>
            <w:r>
              <w:rPr>
                <w:lang w:val="vi-VN"/>
              </w:rPr>
              <w:t xml:space="preserve"> list:</w:t>
            </w:r>
          </w:p>
          <w:p w14:paraId="4BDA5A8D" w14:textId="77777777" w:rsidR="00345288" w:rsidRPr="00345288" w:rsidRDefault="00345288" w:rsidP="00345288">
            <w:pPr>
              <w:pStyle w:val="Level2"/>
              <w:rPr>
                <w:lang w:val="en-US"/>
              </w:rPr>
            </w:pPr>
            <w:r>
              <w:t xml:space="preserve">Có lương </w:t>
            </w:r>
          </w:p>
          <w:p w14:paraId="772FD3AB" w14:textId="39E7A7A5" w:rsidR="00345288" w:rsidRPr="00FE1C60" w:rsidRDefault="00345288" w:rsidP="00345288">
            <w:pPr>
              <w:pStyle w:val="Level2"/>
            </w:pPr>
            <w:r>
              <w:t>Không lương</w:t>
            </w:r>
          </w:p>
        </w:tc>
      </w:tr>
      <w:tr w:rsidR="008F4171" w:rsidRPr="008F2D5E" w14:paraId="5A08E619" w14:textId="77777777" w:rsidTr="00345288">
        <w:trPr>
          <w:trHeight w:val="898"/>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104B1A2" w14:textId="77777777" w:rsidR="008F4171" w:rsidRDefault="008F4171">
            <w:pPr>
              <w:spacing w:before="0"/>
              <w:rPr>
                <w:rFonts w:cs="Arial"/>
                <w:szCs w:val="20"/>
              </w:rPr>
            </w:pPr>
            <w:r>
              <w:rPr>
                <w:rFonts w:cs="Arial"/>
                <w:szCs w:val="20"/>
              </w:rPr>
              <w:t>3</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C1F3AF8" w14:textId="56737A09" w:rsidR="008F4171" w:rsidRPr="00345288" w:rsidRDefault="00345288">
            <w:pPr>
              <w:rPr>
                <w:rFonts w:eastAsia="MS PMincho" w:cs="Arial"/>
                <w:lang w:val="vi-VN" w:eastAsia="ja-JP"/>
              </w:rPr>
            </w:pPr>
            <w:proofErr w:type="spellStart"/>
            <w:r>
              <w:rPr>
                <w:rFonts w:eastAsia="MS PMincho" w:cs="Arial"/>
                <w:lang w:val="en-US" w:eastAsia="ja-JP"/>
              </w:rPr>
              <w:t>Số</w:t>
            </w:r>
            <w:proofErr w:type="spellEnd"/>
            <w:r>
              <w:rPr>
                <w:rFonts w:eastAsia="MS PMincho" w:cs="Arial"/>
                <w:lang w:val="vi-VN" w:eastAsia="ja-JP"/>
              </w:rPr>
              <w:t xml:space="preserve"> lượng</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25F407" w14:textId="77777777" w:rsidR="008F4171" w:rsidRPr="00D13718" w:rsidRDefault="008F4171">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C0F7703" w14:textId="77777777" w:rsidR="008F4171" w:rsidRDefault="008F4171">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5594BE" w14:textId="77777777" w:rsidR="008F4171" w:rsidRPr="00D13718" w:rsidRDefault="008F4171">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6381104" w14:textId="77777777" w:rsidR="008F4171" w:rsidRPr="008F2D5E" w:rsidRDefault="008F4171">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72E65EC" w14:textId="400AEE54" w:rsidR="008F4171" w:rsidRDefault="00345288">
            <w:pPr>
              <w:pStyle w:val="BulletList1"/>
            </w:pPr>
            <w:r>
              <w:rPr>
                <w:lang w:val="vi-VN"/>
              </w:rPr>
              <w:t>Free Input</w:t>
            </w:r>
          </w:p>
        </w:tc>
      </w:tr>
      <w:tr w:rsidR="008F4171" w:rsidRPr="008F2D5E" w14:paraId="2B9A3BC6" w14:textId="77777777" w:rsidTr="00345288">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2704558" w14:textId="77777777" w:rsidR="008F4171" w:rsidRDefault="008F4171">
            <w:pPr>
              <w:spacing w:before="0"/>
              <w:rPr>
                <w:rFonts w:cs="Arial"/>
                <w:szCs w:val="20"/>
              </w:rPr>
            </w:pPr>
            <w:r>
              <w:rPr>
                <w:rFonts w:cs="Arial"/>
                <w:szCs w:val="20"/>
              </w:rPr>
              <w:lastRenderedPageBreak/>
              <w:t>4</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2108E6" w14:textId="5A888268" w:rsidR="008F4171" w:rsidRPr="00EB0FED" w:rsidRDefault="00345288">
            <w:pPr>
              <w:rPr>
                <w:rFonts w:eastAsia="MS PMincho" w:cs="Arial"/>
                <w:lang w:val="vi-VN" w:eastAsia="ja-JP"/>
              </w:rPr>
            </w:pPr>
            <w:r>
              <w:rPr>
                <w:rFonts w:eastAsia="MS PMincho" w:cs="Arial"/>
                <w:lang w:val="vi-VN" w:eastAsia="ja-JP"/>
              </w:rPr>
              <w:t>Đơn vị</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65F47C8" w14:textId="77777777" w:rsidR="008F4171" w:rsidRPr="00D13718" w:rsidRDefault="008F4171">
            <w:pPr>
              <w:rPr>
                <w:rFonts w:eastAsia="MS PMincho" w:cs="Arial"/>
                <w:lang w:val="vi-VN" w:eastAsia="ja-JP"/>
              </w:rPr>
            </w:pPr>
            <w:r>
              <w:rPr>
                <w:rFonts w:eastAsia="MS PMincho" w:cs="Arial"/>
                <w:lang w:val="vi-VN" w:eastAsia="ja-JP"/>
              </w:rPr>
              <w:t>Dropdown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519089" w14:textId="77777777" w:rsidR="008F4171" w:rsidRPr="00084EE3" w:rsidRDefault="008F4171">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422992E" w14:textId="77777777" w:rsidR="008F4171" w:rsidRPr="00084EE3" w:rsidRDefault="008F4171">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5B6981" w14:textId="2FF288F4" w:rsidR="008F4171" w:rsidRPr="008F2D5E" w:rsidRDefault="00345288">
            <w:pPr>
              <w:rPr>
                <w:rFonts w:eastAsia="MS PMincho" w:cs="Arial"/>
                <w:lang w:val="en-US" w:eastAsia="ja-JP"/>
              </w:rPr>
            </w:pPr>
            <w:proofErr w:type="spellStart"/>
            <w:r>
              <w:rPr>
                <w:rFonts w:eastAsia="MS PMincho" w:cs="Arial"/>
                <w:lang w:val="en-US" w:eastAsia="ja-JP"/>
              </w:rPr>
              <w:t>Ngày</w:t>
            </w:r>
            <w:proofErr w:type="spellEnd"/>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70BEAD1" w14:textId="77777777" w:rsidR="008F4171" w:rsidRDefault="00345288" w:rsidP="00345288">
            <w:pPr>
              <w:pStyle w:val="BulletList1"/>
              <w:rPr>
                <w:lang w:val="vi-VN"/>
              </w:rPr>
            </w:pPr>
            <w:r>
              <w:t>Value</w:t>
            </w:r>
            <w:r>
              <w:rPr>
                <w:lang w:val="vi-VN"/>
              </w:rPr>
              <w:t xml:space="preserve"> list:</w:t>
            </w:r>
          </w:p>
          <w:p w14:paraId="182A58B8" w14:textId="06DF6DF3" w:rsidR="00345288" w:rsidRPr="00D572B8" w:rsidRDefault="00345288" w:rsidP="00345288">
            <w:pPr>
              <w:pStyle w:val="BulletList1"/>
              <w:numPr>
                <w:ilvl w:val="0"/>
                <w:numId w:val="0"/>
              </w:numPr>
              <w:ind w:left="360"/>
              <w:rPr>
                <w:lang w:val="vi-VN"/>
              </w:rPr>
            </w:pPr>
            <w:r>
              <w:rPr>
                <w:lang w:val="vi-VN"/>
              </w:rPr>
              <w:t>“Ngày”,”Buổi”</w:t>
            </w:r>
          </w:p>
        </w:tc>
      </w:tr>
      <w:tr w:rsidR="008F4171" w:rsidRPr="008F2D5E" w14:paraId="5A53212A" w14:textId="77777777" w:rsidTr="00345288">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6F3E5DB" w14:textId="77777777" w:rsidR="008F4171" w:rsidRDefault="008F4171">
            <w:pPr>
              <w:spacing w:before="0"/>
              <w:rPr>
                <w:rFonts w:cs="Arial"/>
                <w:szCs w:val="20"/>
              </w:rPr>
            </w:pPr>
            <w:r>
              <w:rPr>
                <w:rFonts w:cs="Arial"/>
                <w:szCs w:val="20"/>
              </w:rPr>
              <w:t>5</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5C5F4F9" w14:textId="668D0C75" w:rsidR="008F4171" w:rsidRPr="004E3571" w:rsidRDefault="00345288">
            <w:pPr>
              <w:rPr>
                <w:rFonts w:eastAsia="MS PMincho" w:cs="Arial"/>
                <w:noProof/>
                <w:lang w:val="vi-VN" w:eastAsia="ja-JP"/>
              </w:rPr>
            </w:pPr>
            <w:r>
              <w:rPr>
                <w:rFonts w:eastAsia="MS PMincho" w:cs="Arial"/>
                <w:noProof/>
                <w:lang w:val="vi-VN" w:eastAsia="ja-JP"/>
              </w:rPr>
              <w:t>Mô tả</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53DC4E" w14:textId="622E8411" w:rsidR="008F4171" w:rsidRDefault="00345288">
            <w:pPr>
              <w:rPr>
                <w:rFonts w:eastAsia="MS PMincho" w:cs="Arial"/>
                <w:lang w:val="vi-VN" w:eastAsia="ja-JP"/>
              </w:rPr>
            </w:pPr>
            <w:r>
              <w:rPr>
                <w:rFonts w:eastAsia="MS PMincho" w:cs="Arial"/>
                <w:lang w:val="vi-VN" w:eastAsia="ja-JP"/>
              </w:rPr>
              <w:t>Text area</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37931A" w14:textId="77777777" w:rsidR="008F4171" w:rsidRDefault="008F4171">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12FC2E" w14:textId="7284B471" w:rsidR="008F4171" w:rsidRDefault="00345288">
            <w:pPr>
              <w:rPr>
                <w:rFonts w:eastAsia="MS PMincho" w:cs="Arial"/>
                <w:lang w:val="vi-VN" w:eastAsia="ja-JP"/>
              </w:rPr>
            </w:pPr>
            <w:r>
              <w:rPr>
                <w:rFonts w:eastAsia="MS PMincho" w:cs="Arial"/>
                <w:lang w:val="vi-VN" w:eastAsia="ja-JP"/>
              </w:rPr>
              <w:t>No</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6118E0" w14:textId="77777777" w:rsidR="008F4171" w:rsidRPr="008F2D5E" w:rsidRDefault="008F4171">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8040AA3" w14:textId="77777777" w:rsidR="008F4171" w:rsidRPr="00CE353B" w:rsidRDefault="008F4171">
            <w:pPr>
              <w:pStyle w:val="BulletList1"/>
            </w:pPr>
            <w:r>
              <w:t>Free</w:t>
            </w:r>
            <w:r>
              <w:rPr>
                <w:lang w:val="vi-VN"/>
              </w:rPr>
              <w:t xml:space="preserve"> Input</w:t>
            </w:r>
          </w:p>
          <w:p w14:paraId="7DE521EB" w14:textId="680B4444" w:rsidR="008F4171" w:rsidRPr="004E3571" w:rsidRDefault="008F4171" w:rsidP="00345288">
            <w:pPr>
              <w:pStyle w:val="BulletList1"/>
              <w:numPr>
                <w:ilvl w:val="0"/>
                <w:numId w:val="0"/>
              </w:numPr>
            </w:pPr>
          </w:p>
        </w:tc>
      </w:tr>
      <w:tr w:rsidR="008F4171" w:rsidRPr="008F2D5E" w14:paraId="0700578B" w14:textId="77777777" w:rsidTr="00345288">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22C3E92" w14:textId="77777777" w:rsidR="008F4171" w:rsidRDefault="008F4171">
            <w:pPr>
              <w:spacing w:before="0"/>
              <w:rPr>
                <w:rFonts w:cs="Arial"/>
                <w:szCs w:val="20"/>
              </w:rPr>
            </w:pPr>
            <w:r>
              <w:rPr>
                <w:rFonts w:cs="Arial"/>
                <w:szCs w:val="20"/>
              </w:rPr>
              <w:t>6</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669399C" w14:textId="061E5F36" w:rsidR="008F4171" w:rsidRPr="00CE353B" w:rsidRDefault="00345288">
            <w:pPr>
              <w:rPr>
                <w:rFonts w:eastAsia="MS PMincho" w:cs="Arial"/>
                <w:noProof/>
                <w:lang w:val="vi-VN" w:eastAsia="ja-JP"/>
              </w:rPr>
            </w:pPr>
            <w:r w:rsidRPr="00345288">
              <w:rPr>
                <w:rFonts w:eastAsia="MS PMincho" w:cs="Arial"/>
                <w:noProof/>
                <w:lang w:val="vi-VN" w:eastAsia="ja-JP"/>
              </w:rPr>
              <w:drawing>
                <wp:inline distT="0" distB="0" distL="0" distR="0" wp14:anchorId="56374912" wp14:editId="21FB290F">
                  <wp:extent cx="604842" cy="314327"/>
                  <wp:effectExtent l="0" t="0" r="5080" b="0"/>
                  <wp:docPr id="633947287" name="Picture 63394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47287" name=""/>
                          <pic:cNvPicPr/>
                        </pic:nvPicPr>
                        <pic:blipFill>
                          <a:blip r:embed="rId111"/>
                          <a:stretch>
                            <a:fillRect/>
                          </a:stretch>
                        </pic:blipFill>
                        <pic:spPr>
                          <a:xfrm>
                            <a:off x="0" y="0"/>
                            <a:ext cx="604842" cy="314327"/>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D3F5F4" w14:textId="008ACCA3" w:rsidR="008F4171" w:rsidRDefault="00345288">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78F7B24" w14:textId="2DDC3C98" w:rsidR="008F4171" w:rsidRDefault="00345288">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673E453" w14:textId="3BC6F957" w:rsidR="008F4171" w:rsidRDefault="00345288">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0B329A" w14:textId="77777777" w:rsidR="008F4171" w:rsidRPr="008F2D5E" w:rsidRDefault="008F4171">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4276952" w14:textId="0842D9BB" w:rsidR="008F4171" w:rsidRPr="004E3571" w:rsidRDefault="00345288" w:rsidP="00345288">
            <w:pPr>
              <w:pStyle w:val="BulletList1"/>
            </w:pPr>
            <w:r>
              <w:t>Quay</w:t>
            </w:r>
            <w:r>
              <w:rPr>
                <w:lang w:val="vi-VN"/>
              </w:rPr>
              <w:t xml:space="preserve"> màn hình danh sách</w:t>
            </w:r>
          </w:p>
        </w:tc>
      </w:tr>
      <w:tr w:rsidR="008F4171" w:rsidRPr="008F2D5E" w14:paraId="14E8560C" w14:textId="77777777" w:rsidTr="00345288">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32B206D" w14:textId="77777777" w:rsidR="008F4171" w:rsidRDefault="008F4171">
            <w:pPr>
              <w:spacing w:before="0"/>
              <w:rPr>
                <w:rFonts w:cs="Arial"/>
                <w:szCs w:val="20"/>
              </w:rPr>
            </w:pPr>
            <w:r>
              <w:rPr>
                <w:rFonts w:cs="Arial"/>
                <w:szCs w:val="20"/>
              </w:rPr>
              <w:t>7</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887C087" w14:textId="4DCB6B2E" w:rsidR="008F4171" w:rsidRPr="00CE353B" w:rsidRDefault="00345288">
            <w:pPr>
              <w:rPr>
                <w:rFonts w:eastAsia="MS PMincho" w:cs="Arial"/>
                <w:noProof/>
                <w:lang w:val="vi-VN" w:eastAsia="ja-JP"/>
              </w:rPr>
            </w:pPr>
            <w:r w:rsidRPr="00345288">
              <w:rPr>
                <w:rFonts w:eastAsia="MS PMincho" w:cs="Arial"/>
                <w:noProof/>
                <w:lang w:val="vi-VN" w:eastAsia="ja-JP"/>
              </w:rPr>
              <w:drawing>
                <wp:inline distT="0" distB="0" distL="0" distR="0" wp14:anchorId="0FDB972F" wp14:editId="7643A6E2">
                  <wp:extent cx="614367" cy="338140"/>
                  <wp:effectExtent l="0" t="0" r="0" b="5080"/>
                  <wp:docPr id="1495560979" name="Picture 149556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60979" name=""/>
                          <pic:cNvPicPr/>
                        </pic:nvPicPr>
                        <pic:blipFill>
                          <a:blip r:embed="rId112"/>
                          <a:stretch>
                            <a:fillRect/>
                          </a:stretch>
                        </pic:blipFill>
                        <pic:spPr>
                          <a:xfrm>
                            <a:off x="0" y="0"/>
                            <a:ext cx="614367" cy="338140"/>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AF1C719" w14:textId="408374F3" w:rsidR="008F4171" w:rsidRDefault="00345288">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86FCB92" w14:textId="6C6CE609" w:rsidR="008F4171" w:rsidRDefault="00345288">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E17071" w14:textId="6C3C0E02" w:rsidR="008F4171" w:rsidRDefault="00345288">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A34EB4" w14:textId="77777777" w:rsidR="008F4171" w:rsidRPr="008F2D5E" w:rsidRDefault="008F4171">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1AFEB72" w14:textId="24EDDE40" w:rsidR="008F4171" w:rsidRPr="004E3571" w:rsidRDefault="00345288">
            <w:pPr>
              <w:pStyle w:val="BulletList1"/>
            </w:pPr>
            <w:r>
              <w:t>Refer</w:t>
            </w:r>
            <w:r>
              <w:rPr>
                <w:lang w:val="vi-VN"/>
              </w:rPr>
              <w:t xml:space="preserve"> to </w:t>
            </w:r>
            <w:r>
              <w:rPr>
                <w:lang w:val="vi-VN"/>
              </w:rPr>
              <w:fldChar w:fldCharType="begin"/>
            </w:r>
            <w:r>
              <w:rPr>
                <w:lang w:val="vi-VN"/>
              </w:rPr>
              <w:instrText xml:space="preserve"> REF _Ref155602548 \h </w:instrText>
            </w:r>
            <w:r>
              <w:rPr>
                <w:lang w:val="vi-VN"/>
              </w:rPr>
            </w:r>
            <w:r>
              <w:rPr>
                <w:lang w:val="vi-VN"/>
              </w:rPr>
              <w:fldChar w:fldCharType="separate"/>
            </w:r>
            <w:proofErr w:type="spellStart"/>
            <w:r w:rsidRPr="00345288">
              <w:t>Tạo</w:t>
            </w:r>
            <w:proofErr w:type="spellEnd"/>
            <w:r w:rsidRPr="00345288">
              <w:t xml:space="preserve"> </w:t>
            </w:r>
            <w:proofErr w:type="spellStart"/>
            <w:r w:rsidRPr="00345288">
              <w:t>mới</w:t>
            </w:r>
            <w:proofErr w:type="spellEnd"/>
            <w:r w:rsidRPr="00345288">
              <w:t xml:space="preserve"> </w:t>
            </w:r>
            <w:proofErr w:type="spellStart"/>
            <w:r w:rsidRPr="00345288">
              <w:t>loại</w:t>
            </w:r>
            <w:proofErr w:type="spellEnd"/>
            <w:r w:rsidRPr="00345288">
              <w:t xml:space="preserve"> </w:t>
            </w:r>
            <w:proofErr w:type="spellStart"/>
            <w:r w:rsidRPr="00345288">
              <w:t>đơn</w:t>
            </w:r>
            <w:proofErr w:type="spellEnd"/>
            <w:r w:rsidRPr="00345288">
              <w:t xml:space="preserve"> </w:t>
            </w:r>
            <w:proofErr w:type="spellStart"/>
            <w:r w:rsidRPr="00345288">
              <w:t>nghỉ</w:t>
            </w:r>
            <w:proofErr w:type="spellEnd"/>
            <w:r w:rsidRPr="00345288">
              <w:t xml:space="preserve"> </w:t>
            </w:r>
            <w:proofErr w:type="spellStart"/>
            <w:r w:rsidRPr="00345288">
              <w:t>phép</w:t>
            </w:r>
            <w:proofErr w:type="spellEnd"/>
            <w:r>
              <w:rPr>
                <w:lang w:val="vi-VN"/>
              </w:rPr>
              <w:fldChar w:fldCharType="end"/>
            </w:r>
          </w:p>
        </w:tc>
      </w:tr>
      <w:tr w:rsidR="009048EC" w:rsidRPr="008F2D5E" w14:paraId="4DDF1B00" w14:textId="77777777" w:rsidTr="00345288">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4597A54" w14:textId="715B6FF6" w:rsidR="009048EC" w:rsidRDefault="009048EC">
            <w:pPr>
              <w:spacing w:before="0"/>
              <w:rPr>
                <w:rFonts w:cs="Arial"/>
                <w:szCs w:val="20"/>
              </w:rPr>
            </w:pPr>
            <w:r>
              <w:rPr>
                <w:rFonts w:cs="Arial"/>
                <w:szCs w:val="20"/>
              </w:rPr>
              <w:t>8</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B6B984" w14:textId="0EE8E977" w:rsidR="009048EC" w:rsidRPr="00345288" w:rsidRDefault="009048EC">
            <w:pPr>
              <w:rPr>
                <w:rFonts w:eastAsia="MS PMincho" w:cs="Arial"/>
                <w:noProof/>
                <w:lang w:val="vi-VN" w:eastAsia="ja-JP"/>
              </w:rPr>
            </w:pPr>
            <w:r w:rsidRPr="009048EC">
              <w:rPr>
                <w:rFonts w:eastAsia="MS PMincho" w:cs="Arial"/>
                <w:noProof/>
                <w:lang w:val="vi-VN" w:eastAsia="ja-JP"/>
              </w:rPr>
              <w:drawing>
                <wp:inline distT="0" distB="0" distL="0" distR="0" wp14:anchorId="18512551" wp14:editId="7C1158E8">
                  <wp:extent cx="157164" cy="171451"/>
                  <wp:effectExtent l="0" t="0" r="0" b="0"/>
                  <wp:docPr id="1933856624" name="Picture 193385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56624" name=""/>
                          <pic:cNvPicPr/>
                        </pic:nvPicPr>
                        <pic:blipFill>
                          <a:blip r:embed="rId113"/>
                          <a:stretch>
                            <a:fillRect/>
                          </a:stretch>
                        </pic:blipFill>
                        <pic:spPr>
                          <a:xfrm>
                            <a:off x="0" y="0"/>
                            <a:ext cx="157164" cy="171451"/>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F7BDFD" w14:textId="0F629550" w:rsidR="009048EC" w:rsidRDefault="009048EC">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408639" w14:textId="46CD6D4A" w:rsidR="009048EC" w:rsidRDefault="009048EC">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46A2787" w14:textId="605A3FE1" w:rsidR="009048EC" w:rsidRDefault="009048EC">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77B3266" w14:textId="77777777" w:rsidR="009048EC" w:rsidRPr="008F2D5E" w:rsidRDefault="009048E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C492A0D" w14:textId="4B0A9F20" w:rsidR="009048EC" w:rsidRDefault="009048EC">
            <w:pPr>
              <w:pStyle w:val="BulletList1"/>
            </w:pPr>
            <w:r>
              <w:t>Quay</w:t>
            </w:r>
            <w:r>
              <w:rPr>
                <w:lang w:val="vi-VN"/>
              </w:rPr>
              <w:t xml:space="preserve"> lại màn hình danh sách</w:t>
            </w:r>
          </w:p>
        </w:tc>
      </w:tr>
    </w:tbl>
    <w:p w14:paraId="340888FE" w14:textId="77777777" w:rsidR="008F4171" w:rsidRDefault="008F4171" w:rsidP="008B5F8C">
      <w:pPr>
        <w:rPr>
          <w:lang w:val="en-US" w:eastAsia="en-US"/>
        </w:rPr>
      </w:pPr>
    </w:p>
    <w:p w14:paraId="5726BAB2" w14:textId="740DDC49" w:rsidR="00ED0252" w:rsidRDefault="00ED0252" w:rsidP="00ED0252">
      <w:pPr>
        <w:pStyle w:val="Heading3"/>
      </w:pPr>
      <w:bookmarkStart w:id="147" w:name="_Toc155375265"/>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rsidR="00EA60B5">
        <w:t>loại</w:t>
      </w:r>
      <w:proofErr w:type="spellEnd"/>
      <w:r>
        <w:t xml:space="preserve"> </w:t>
      </w:r>
      <w:proofErr w:type="spellStart"/>
      <w:r>
        <w:t>nghỉ</w:t>
      </w:r>
      <w:proofErr w:type="spellEnd"/>
      <w:r>
        <w:t xml:space="preserve"> </w:t>
      </w:r>
      <w:proofErr w:type="spellStart"/>
      <w:r>
        <w:t>phép</w:t>
      </w:r>
      <w:bookmarkEnd w:id="147"/>
      <w:proofErr w:type="spellEnd"/>
    </w:p>
    <w:p w14:paraId="5F7E309C" w14:textId="6CAA860A" w:rsidR="00ED0252" w:rsidRDefault="009048EC" w:rsidP="00ED0252">
      <w:pPr>
        <w:rPr>
          <w:lang w:val="en-US" w:eastAsia="en-US"/>
        </w:rPr>
      </w:pPr>
      <w:r w:rsidRPr="009048EC">
        <w:rPr>
          <w:noProof/>
          <w:lang w:val="en-US" w:eastAsia="en-US"/>
        </w:rPr>
        <w:drawing>
          <wp:inline distT="0" distB="0" distL="0" distR="0" wp14:anchorId="64E5206C" wp14:editId="48293D5C">
            <wp:extent cx="5943600" cy="4176395"/>
            <wp:effectExtent l="0" t="0" r="0" b="0"/>
            <wp:docPr id="1776363554" name="Picture 17763635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63554" name="Picture 1" descr="A screenshot of a computer&#10;&#10;Description automatically generated"/>
                    <pic:cNvPicPr/>
                  </pic:nvPicPr>
                  <pic:blipFill>
                    <a:blip r:embed="rId114"/>
                    <a:stretch>
                      <a:fillRect/>
                    </a:stretch>
                  </pic:blipFill>
                  <pic:spPr>
                    <a:xfrm>
                      <a:off x="0" y="0"/>
                      <a:ext cx="5943600" cy="4176395"/>
                    </a:xfrm>
                    <a:prstGeom prst="rect">
                      <a:avLst/>
                    </a:prstGeom>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508"/>
        <w:gridCol w:w="7822"/>
      </w:tblGrid>
      <w:tr w:rsidR="00DD7024" w:rsidRPr="0069537F" w14:paraId="63C5C0CD" w14:textId="77777777">
        <w:trPr>
          <w:trHeight w:val="253"/>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43673596" w14:textId="77777777" w:rsidR="00DD7024" w:rsidRPr="00B62375" w:rsidRDefault="00DD7024">
            <w:pPr>
              <w:spacing w:line="240" w:lineRule="auto"/>
              <w:jc w:val="both"/>
              <w:rPr>
                <w:rFonts w:ascii="Times New Roman" w:hAnsi="Times New Roman"/>
                <w:sz w:val="24"/>
                <w:lang w:val="en-US" w:eastAsia="en-US"/>
              </w:rPr>
            </w:pPr>
            <w:r w:rsidRPr="00B62375">
              <w:rPr>
                <w:rFonts w:cs="Arial"/>
                <w:b/>
                <w:bCs/>
                <w:color w:val="000000"/>
                <w:szCs w:val="20"/>
                <w:lang w:val="en-US" w:eastAsia="en-US"/>
              </w:rPr>
              <w:t>Data Source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697F98A0" w14:textId="77777777" w:rsidR="00DD7024" w:rsidRPr="00B62375" w:rsidRDefault="00DD7024">
            <w:pPr>
              <w:spacing w:line="240" w:lineRule="auto"/>
              <w:jc w:val="both"/>
              <w:rPr>
                <w:rFonts w:ascii="Times New Roman" w:hAnsi="Times New Roman"/>
                <w:sz w:val="24"/>
                <w:lang w:val="en-US" w:eastAsia="en-US"/>
              </w:rPr>
            </w:pPr>
            <w:r w:rsidRPr="00B62375">
              <w:rPr>
                <w:rFonts w:cs="Arial"/>
                <w:i/>
                <w:iCs/>
                <w:color w:val="000000"/>
                <w:szCs w:val="20"/>
                <w:lang w:val="en-US" w:eastAsia="en-US"/>
              </w:rPr>
              <w:t>&lt;Describe getting data from which objects with which conditions when user opens this screen by default&gt;</w:t>
            </w:r>
          </w:p>
          <w:p w14:paraId="5F0F29DC" w14:textId="77777777" w:rsidR="00DD7024" w:rsidRPr="0069537F" w:rsidRDefault="00DD7024">
            <w:pPr>
              <w:spacing w:line="240" w:lineRule="auto"/>
              <w:jc w:val="both"/>
              <w:rPr>
                <w:rFonts w:ascii="Times New Roman" w:hAnsi="Times New Roman"/>
                <w:sz w:val="24"/>
                <w:lang w:val="vi-VN" w:eastAsia="en-US"/>
              </w:rPr>
            </w:pPr>
            <w:proofErr w:type="spellStart"/>
            <w:r>
              <w:rPr>
                <w:lang w:val="en-US" w:eastAsia="en-US"/>
              </w:rPr>
              <w:t>Truy</w:t>
            </w:r>
            <w:proofErr w:type="spellEnd"/>
            <w:r>
              <w:rPr>
                <w:lang w:val="vi-VN" w:eastAsia="en-US"/>
              </w:rPr>
              <w:t xml:space="preserve"> xuất các bản ghi “Loại nghỉ phép </w:t>
            </w:r>
            <w:proofErr w:type="gramStart"/>
            <w:r>
              <w:rPr>
                <w:lang w:val="vi-VN" w:eastAsia="en-US"/>
              </w:rPr>
              <w:t>“ của</w:t>
            </w:r>
            <w:proofErr w:type="gramEnd"/>
            <w:r>
              <w:rPr>
                <w:lang w:val="vi-VN" w:eastAsia="en-US"/>
              </w:rPr>
              <w:t xml:space="preserve"> “loại nghỉ phép” có trong </w:t>
            </w:r>
            <w:proofErr w:type="spellStart"/>
            <w:r>
              <w:rPr>
                <w:lang w:val="vi-VN" w:eastAsia="en-US"/>
              </w:rPr>
              <w:t>csdl</w:t>
            </w:r>
            <w:proofErr w:type="spellEnd"/>
          </w:p>
        </w:tc>
      </w:tr>
      <w:tr w:rsidR="00DD7024" w:rsidRPr="00B62375" w14:paraId="1B57B458" w14:textId="77777777">
        <w:trPr>
          <w:trHeight w:val="253"/>
        </w:trPr>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3482572F" w14:textId="77777777" w:rsidR="00DD7024" w:rsidRPr="00B62375" w:rsidRDefault="00DD7024">
            <w:pPr>
              <w:spacing w:line="240" w:lineRule="auto"/>
              <w:jc w:val="both"/>
              <w:rPr>
                <w:rFonts w:ascii="Times New Roman" w:hAnsi="Times New Roman"/>
                <w:sz w:val="24"/>
                <w:lang w:val="en-US" w:eastAsia="en-US"/>
              </w:rPr>
            </w:pPr>
            <w:r w:rsidRPr="00B62375">
              <w:rPr>
                <w:rFonts w:cs="Arial"/>
                <w:b/>
                <w:bCs/>
                <w:color w:val="000000"/>
                <w:szCs w:val="20"/>
                <w:lang w:val="en-US" w:eastAsia="en-US"/>
              </w:rPr>
              <w:t>Default Sorting</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07577055" w14:textId="77777777" w:rsidR="00DD7024" w:rsidRPr="00B62375" w:rsidRDefault="00DD7024">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407D2094" w14:textId="77777777" w:rsidR="00DD7024" w:rsidRPr="00B62375" w:rsidRDefault="00DD7024">
            <w:pPr>
              <w:spacing w:line="240" w:lineRule="auto"/>
              <w:jc w:val="both"/>
              <w:rPr>
                <w:rFonts w:ascii="Times New Roman" w:hAnsi="Times New Roman"/>
                <w:sz w:val="24"/>
                <w:lang w:val="en-US" w:eastAsia="en-US"/>
              </w:rPr>
            </w:pPr>
            <w:r w:rsidRPr="00B62375">
              <w:rPr>
                <w:rFonts w:cs="Arial"/>
                <w:color w:val="000000"/>
                <w:szCs w:val="20"/>
                <w:lang w:val="en-US" w:eastAsia="en-US"/>
              </w:rPr>
              <w:t>Sorted by [</w:t>
            </w:r>
            <w:proofErr w:type="spellStart"/>
            <w:r>
              <w:rPr>
                <w:rFonts w:cs="Arial"/>
                <w:color w:val="000000"/>
                <w:szCs w:val="20"/>
                <w:lang w:val="en-US" w:eastAsia="en-US"/>
              </w:rPr>
              <w:t>LeaveType</w:t>
            </w:r>
            <w:r w:rsidRPr="00B62375">
              <w:rPr>
                <w:rFonts w:cs="Arial"/>
                <w:color w:val="000000"/>
                <w:szCs w:val="20"/>
                <w:lang w:val="en-US" w:eastAsia="en-US"/>
              </w:rPr>
              <w:t>ID</w:t>
            </w:r>
            <w:proofErr w:type="spellEnd"/>
            <w:r w:rsidRPr="00B62375">
              <w:rPr>
                <w:rFonts w:cs="Arial"/>
                <w:color w:val="000000"/>
                <w:szCs w:val="20"/>
                <w:lang w:val="en-US" w:eastAsia="en-US"/>
              </w:rPr>
              <w:t xml:space="preserve">] </w:t>
            </w:r>
            <w:proofErr w:type="spellStart"/>
            <w:r>
              <w:rPr>
                <w:rFonts w:cs="Arial"/>
                <w:color w:val="000000"/>
                <w:szCs w:val="20"/>
                <w:lang w:val="en-US" w:eastAsia="en-US"/>
              </w:rPr>
              <w:t>tăng</w:t>
            </w:r>
            <w:proofErr w:type="spellEnd"/>
            <w:r>
              <w:rPr>
                <w:rFonts w:cs="Arial"/>
                <w:color w:val="000000"/>
                <w:szCs w:val="20"/>
                <w:lang w:val="vi-VN" w:eastAsia="en-US"/>
              </w:rPr>
              <w:t xml:space="preserve"> dần</w:t>
            </w:r>
            <w:r w:rsidRPr="00B62375">
              <w:rPr>
                <w:rFonts w:cs="Arial"/>
                <w:color w:val="000000"/>
                <w:szCs w:val="20"/>
                <w:lang w:val="en-US" w:eastAsia="en-US"/>
              </w:rPr>
              <w:t>.</w:t>
            </w:r>
          </w:p>
        </w:tc>
      </w:tr>
    </w:tbl>
    <w:p w14:paraId="339DAF9F" w14:textId="77777777" w:rsidR="00DD7024" w:rsidRDefault="00DD7024" w:rsidP="00ED0252">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28"/>
        <w:gridCol w:w="1596"/>
        <w:gridCol w:w="1305"/>
        <w:gridCol w:w="994"/>
        <w:gridCol w:w="1228"/>
        <w:gridCol w:w="894"/>
        <w:gridCol w:w="2885"/>
      </w:tblGrid>
      <w:tr w:rsidR="009048EC" w:rsidRPr="008F2D5E" w14:paraId="2F0AB6D4" w14:textId="77777777" w:rsidTr="61D41CF5">
        <w:trPr>
          <w:trHeight w:val="764"/>
        </w:trPr>
        <w:tc>
          <w:tcPr>
            <w:tcW w:w="230"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42436F91" w14:textId="77777777" w:rsidR="009048EC" w:rsidRPr="00743D86" w:rsidRDefault="009048EC">
            <w:pPr>
              <w:rPr>
                <w:rFonts w:cs="Arial"/>
                <w:b/>
                <w:bCs/>
                <w:szCs w:val="20"/>
                <w:lang w:val="en-US" w:eastAsia="en-US"/>
              </w:rPr>
            </w:pPr>
            <w:r>
              <w:rPr>
                <w:rFonts w:cs="Arial"/>
                <w:b/>
                <w:bCs/>
                <w:szCs w:val="20"/>
                <w:lang w:val="en-US" w:eastAsia="en-US"/>
              </w:rPr>
              <w:lastRenderedPageBreak/>
              <w:t>#</w:t>
            </w:r>
          </w:p>
        </w:tc>
        <w:tc>
          <w:tcPr>
            <w:tcW w:w="85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01BF095" w14:textId="77777777" w:rsidR="009048EC" w:rsidRPr="008F2D5E" w:rsidRDefault="009048EC">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AE954FA" w14:textId="77777777" w:rsidR="009048EC" w:rsidRPr="008F2D5E" w:rsidRDefault="009048EC">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46DD449" w14:textId="77777777" w:rsidR="009048EC" w:rsidRPr="00743D86" w:rsidRDefault="009048EC">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475C9B7" w14:textId="77777777" w:rsidR="009048EC" w:rsidRPr="008F2D5E" w:rsidRDefault="009048EC">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5C8391C" w14:textId="77777777" w:rsidR="009048EC" w:rsidRPr="00743D86" w:rsidRDefault="009048EC">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46"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7D43D9E2" w14:textId="77777777" w:rsidR="009048EC" w:rsidRPr="008F2D5E" w:rsidRDefault="009048EC">
            <w:pPr>
              <w:ind w:right="-1110"/>
              <w:rPr>
                <w:rFonts w:cs="Arial"/>
                <w:b/>
                <w:bCs/>
                <w:szCs w:val="20"/>
                <w:lang w:eastAsia="en-US"/>
              </w:rPr>
            </w:pPr>
            <w:r w:rsidRPr="008F2D5E">
              <w:rPr>
                <w:rFonts w:cs="Arial"/>
                <w:b/>
                <w:szCs w:val="20"/>
                <w:lang w:eastAsia="en-US"/>
              </w:rPr>
              <w:t>Description</w:t>
            </w:r>
          </w:p>
        </w:tc>
      </w:tr>
      <w:tr w:rsidR="009048EC" w:rsidRPr="008F2D5E" w14:paraId="50A14CDD" w14:textId="77777777" w:rsidTr="00B177BF">
        <w:trPr>
          <w:trHeight w:val="253"/>
        </w:trPr>
        <w:tc>
          <w:tcPr>
            <w:tcW w:w="23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914A314" w14:textId="77777777" w:rsidR="009048EC" w:rsidRDefault="009048EC">
            <w:pPr>
              <w:spacing w:before="0"/>
              <w:rPr>
                <w:rFonts w:cs="Arial"/>
                <w:szCs w:val="20"/>
              </w:rPr>
            </w:pPr>
            <w:r>
              <w:rPr>
                <w:rFonts w:cs="Arial"/>
                <w:szCs w:val="20"/>
              </w:rPr>
              <w:t>1</w:t>
            </w:r>
          </w:p>
        </w:tc>
        <w:tc>
          <w:tcPr>
            <w:tcW w:w="85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C11BB8" w14:textId="6F59D277" w:rsidR="009048EC" w:rsidRPr="007B5CF7" w:rsidRDefault="009048EC">
            <w:pPr>
              <w:rPr>
                <w:rFonts w:eastAsia="MS PMincho" w:cs="Arial"/>
                <w:lang w:val="vi-VN" w:eastAsia="ja-JP"/>
              </w:rPr>
            </w:pPr>
            <w:r w:rsidRPr="009048EC">
              <w:rPr>
                <w:rFonts w:eastAsia="MS PMincho" w:cs="Arial"/>
                <w:noProof/>
                <w:lang w:val="vi-VN" w:eastAsia="ja-JP"/>
              </w:rPr>
              <w:drawing>
                <wp:inline distT="0" distB="0" distL="0" distR="0" wp14:anchorId="63EC01E9" wp14:editId="70122A06">
                  <wp:extent cx="866781" cy="304802"/>
                  <wp:effectExtent l="0" t="0" r="9525" b="0"/>
                  <wp:docPr id="839400235" name="Picture 83940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00235" name=""/>
                          <pic:cNvPicPr/>
                        </pic:nvPicPr>
                        <pic:blipFill>
                          <a:blip r:embed="rId115"/>
                          <a:stretch>
                            <a:fillRect/>
                          </a:stretch>
                        </pic:blipFill>
                        <pic:spPr>
                          <a:xfrm>
                            <a:off x="0" y="0"/>
                            <a:ext cx="866781" cy="304802"/>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513970" w14:textId="77777777" w:rsidR="009048EC" w:rsidRDefault="009048EC">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5153E1F" w14:textId="77777777" w:rsidR="009048EC" w:rsidRPr="000D7C48" w:rsidRDefault="009048EC">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FD338E" w14:textId="77777777" w:rsidR="009048EC" w:rsidRDefault="009048E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AFB802" w14:textId="77777777" w:rsidR="009048EC" w:rsidRPr="008F2D5E" w:rsidRDefault="009048EC">
            <w:pPr>
              <w:rPr>
                <w:rFonts w:eastAsia="MS PMincho" w:cs="Arial"/>
                <w:lang w:val="en-US" w:eastAsia="ja-JP"/>
              </w:rPr>
            </w:pPr>
          </w:p>
        </w:tc>
        <w:tc>
          <w:tcPr>
            <w:tcW w:w="154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633145E" w14:textId="45D3029D" w:rsidR="009048EC" w:rsidRDefault="009048EC">
            <w:pPr>
              <w:pStyle w:val="BulletList1"/>
            </w:pPr>
            <w:r>
              <w:t>Refer</w:t>
            </w:r>
            <w:r>
              <w:rPr>
                <w:lang w:val="vi-VN"/>
              </w:rPr>
              <w:t xml:space="preserve"> to </w:t>
            </w:r>
            <w:r>
              <w:rPr>
                <w:lang w:val="vi-VN"/>
              </w:rPr>
              <w:fldChar w:fldCharType="begin"/>
            </w:r>
            <w:r>
              <w:rPr>
                <w:lang w:val="vi-VN"/>
              </w:rPr>
              <w:instrText xml:space="preserve"> REF _Ref155602548 \h </w:instrText>
            </w:r>
            <w:r>
              <w:rPr>
                <w:lang w:val="vi-VN"/>
              </w:rPr>
            </w:r>
            <w:r>
              <w:rPr>
                <w:lang w:val="vi-VN"/>
              </w:rPr>
              <w:fldChar w:fldCharType="separate"/>
            </w:r>
            <w:proofErr w:type="spellStart"/>
            <w:r w:rsidRPr="00345288">
              <w:t>Tạo</w:t>
            </w:r>
            <w:proofErr w:type="spellEnd"/>
            <w:r w:rsidRPr="00345288">
              <w:t xml:space="preserve"> </w:t>
            </w:r>
            <w:proofErr w:type="spellStart"/>
            <w:r w:rsidRPr="00345288">
              <w:t>mới</w:t>
            </w:r>
            <w:proofErr w:type="spellEnd"/>
            <w:r w:rsidRPr="00345288">
              <w:t xml:space="preserve"> </w:t>
            </w:r>
            <w:proofErr w:type="spellStart"/>
            <w:r w:rsidRPr="00345288">
              <w:t>loại</w:t>
            </w:r>
            <w:proofErr w:type="spellEnd"/>
            <w:r w:rsidRPr="00345288">
              <w:t xml:space="preserve"> </w:t>
            </w:r>
            <w:proofErr w:type="spellStart"/>
            <w:r w:rsidRPr="00345288">
              <w:t>đơn</w:t>
            </w:r>
            <w:proofErr w:type="spellEnd"/>
            <w:r w:rsidRPr="00345288">
              <w:t xml:space="preserve"> </w:t>
            </w:r>
            <w:proofErr w:type="spellStart"/>
            <w:r w:rsidRPr="00345288">
              <w:t>nghỉ</w:t>
            </w:r>
            <w:proofErr w:type="spellEnd"/>
            <w:r w:rsidRPr="00345288">
              <w:t xml:space="preserve"> </w:t>
            </w:r>
            <w:proofErr w:type="spellStart"/>
            <w:r w:rsidRPr="00345288">
              <w:t>phép</w:t>
            </w:r>
            <w:proofErr w:type="spellEnd"/>
            <w:r>
              <w:rPr>
                <w:lang w:val="vi-VN"/>
              </w:rPr>
              <w:fldChar w:fldCharType="end"/>
            </w:r>
          </w:p>
        </w:tc>
      </w:tr>
      <w:tr w:rsidR="009048EC" w:rsidRPr="008F2D5E" w14:paraId="02EA32CD" w14:textId="77777777" w:rsidTr="00B177BF">
        <w:trPr>
          <w:trHeight w:val="253"/>
        </w:trPr>
        <w:tc>
          <w:tcPr>
            <w:tcW w:w="23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70E97A5" w14:textId="77777777" w:rsidR="009048EC" w:rsidRPr="008F2D5E" w:rsidRDefault="009048EC">
            <w:pPr>
              <w:spacing w:before="0"/>
              <w:rPr>
                <w:rFonts w:cs="Arial"/>
                <w:szCs w:val="20"/>
              </w:rPr>
            </w:pPr>
            <w:r>
              <w:rPr>
                <w:rFonts w:cs="Arial"/>
                <w:szCs w:val="20"/>
              </w:rPr>
              <w:t>2</w:t>
            </w:r>
          </w:p>
        </w:tc>
        <w:tc>
          <w:tcPr>
            <w:tcW w:w="85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5DC7B37" w14:textId="5391B647" w:rsidR="009048EC" w:rsidRPr="007B5CF7" w:rsidRDefault="00B177BF">
            <w:pPr>
              <w:rPr>
                <w:rFonts w:eastAsia="MS PMincho" w:cs="Arial"/>
                <w:lang w:val="vi-VN" w:eastAsia="ja-JP"/>
              </w:rPr>
            </w:pPr>
            <w:r w:rsidRPr="00B177BF">
              <w:rPr>
                <w:rFonts w:eastAsia="MS PMincho" w:cs="Arial"/>
                <w:noProof/>
                <w:lang w:val="vi-VN" w:eastAsia="ja-JP"/>
              </w:rPr>
              <w:drawing>
                <wp:inline distT="0" distB="0" distL="0" distR="0" wp14:anchorId="180A97F7" wp14:editId="69748DDC">
                  <wp:extent cx="566742" cy="290515"/>
                  <wp:effectExtent l="0" t="0" r="5080" b="0"/>
                  <wp:docPr id="653841121" name="Picture 65384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41121" name=""/>
                          <pic:cNvPicPr/>
                        </pic:nvPicPr>
                        <pic:blipFill>
                          <a:blip r:embed="rId116"/>
                          <a:stretch>
                            <a:fillRect/>
                          </a:stretch>
                        </pic:blipFill>
                        <pic:spPr>
                          <a:xfrm>
                            <a:off x="0" y="0"/>
                            <a:ext cx="566742" cy="290515"/>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66FEADC" w14:textId="2EAE6A0A" w:rsidR="009048EC" w:rsidRPr="008F2D5E" w:rsidRDefault="00B177BF">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E91D9C2" w14:textId="77777777" w:rsidR="009048EC" w:rsidRPr="008F2D5E" w:rsidRDefault="009048EC">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C5BA72A" w14:textId="77777777" w:rsidR="009048EC" w:rsidRPr="00CE1790" w:rsidRDefault="009048E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28DF3C" w14:textId="77777777" w:rsidR="009048EC" w:rsidRPr="008F2D5E" w:rsidRDefault="009048EC">
            <w:pPr>
              <w:rPr>
                <w:rFonts w:eastAsia="MS PMincho" w:cs="Arial"/>
                <w:lang w:val="en-US" w:eastAsia="ja-JP"/>
              </w:rPr>
            </w:pPr>
          </w:p>
        </w:tc>
        <w:tc>
          <w:tcPr>
            <w:tcW w:w="154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35F1D0C" w14:textId="5060F9F9" w:rsidR="009048EC" w:rsidRPr="00FE1C60" w:rsidRDefault="00B177BF" w:rsidP="00B177BF">
            <w:pPr>
              <w:pStyle w:val="Level2"/>
              <w:numPr>
                <w:ilvl w:val="0"/>
                <w:numId w:val="0"/>
              </w:numPr>
              <w:ind w:left="720" w:hanging="360"/>
            </w:pPr>
            <w:proofErr w:type="spellStart"/>
            <w:r>
              <w:t>Refer</w:t>
            </w:r>
            <w:proofErr w:type="spellEnd"/>
            <w:r>
              <w:t xml:space="preserve"> to </w:t>
            </w:r>
            <w:r>
              <w:fldChar w:fldCharType="begin"/>
            </w:r>
            <w:r>
              <w:instrText xml:space="preserve"> REF _Ref155602548 \h </w:instrText>
            </w:r>
            <w:r>
              <w:fldChar w:fldCharType="separate"/>
            </w:r>
            <w:r w:rsidRPr="00345288">
              <w:t>Tạo mới loại đơn nghỉ phép</w:t>
            </w:r>
            <w:r>
              <w:fldChar w:fldCharType="end"/>
            </w:r>
          </w:p>
        </w:tc>
      </w:tr>
      <w:tr w:rsidR="009048EC" w:rsidRPr="008F2D5E" w14:paraId="54EDCE25" w14:textId="77777777" w:rsidTr="00B177BF">
        <w:trPr>
          <w:trHeight w:val="898"/>
        </w:trPr>
        <w:tc>
          <w:tcPr>
            <w:tcW w:w="23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DAB82FD" w14:textId="77777777" w:rsidR="009048EC" w:rsidRDefault="009048EC">
            <w:pPr>
              <w:spacing w:before="0"/>
              <w:rPr>
                <w:rFonts w:cs="Arial"/>
                <w:szCs w:val="20"/>
              </w:rPr>
            </w:pPr>
            <w:r>
              <w:rPr>
                <w:rFonts w:cs="Arial"/>
                <w:szCs w:val="20"/>
              </w:rPr>
              <w:t>3</w:t>
            </w:r>
          </w:p>
        </w:tc>
        <w:tc>
          <w:tcPr>
            <w:tcW w:w="85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7CD1DAB" w14:textId="13C9CE09" w:rsidR="009048EC" w:rsidRPr="00345288" w:rsidRDefault="00B177BF">
            <w:pPr>
              <w:rPr>
                <w:rFonts w:eastAsia="MS PMincho" w:cs="Arial"/>
                <w:lang w:val="vi-VN" w:eastAsia="ja-JP"/>
              </w:rPr>
            </w:pPr>
            <w:r w:rsidRPr="00B177BF">
              <w:rPr>
                <w:rFonts w:eastAsia="MS PMincho" w:cs="Arial"/>
                <w:noProof/>
                <w:lang w:val="vi-VN" w:eastAsia="ja-JP"/>
              </w:rPr>
              <w:drawing>
                <wp:inline distT="0" distB="0" distL="0" distR="0" wp14:anchorId="3FF1E059" wp14:editId="3D388F33">
                  <wp:extent cx="352428" cy="252414"/>
                  <wp:effectExtent l="0" t="0" r="0" b="0"/>
                  <wp:docPr id="1468974404" name="Picture 146897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4404" name=""/>
                          <pic:cNvPicPr/>
                        </pic:nvPicPr>
                        <pic:blipFill>
                          <a:blip r:embed="rId117"/>
                          <a:stretch>
                            <a:fillRect/>
                          </a:stretch>
                        </pic:blipFill>
                        <pic:spPr>
                          <a:xfrm>
                            <a:off x="0" y="0"/>
                            <a:ext cx="352428" cy="252414"/>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F82055" w14:textId="6A14A12E" w:rsidR="009048EC" w:rsidRPr="00D13718" w:rsidRDefault="00B177BF">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FD3658" w14:textId="77777777" w:rsidR="009048EC" w:rsidRDefault="009048EC">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1AA329" w14:textId="77777777" w:rsidR="009048EC" w:rsidRPr="00D13718" w:rsidRDefault="009048E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F249E3" w14:textId="77777777" w:rsidR="009048EC" w:rsidRPr="008F2D5E" w:rsidRDefault="009048EC">
            <w:pPr>
              <w:rPr>
                <w:rFonts w:eastAsia="MS PMincho" w:cs="Arial"/>
                <w:lang w:val="en-US" w:eastAsia="ja-JP"/>
              </w:rPr>
            </w:pPr>
          </w:p>
        </w:tc>
        <w:tc>
          <w:tcPr>
            <w:tcW w:w="154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6097C2F" w14:textId="5C3AC98C" w:rsidR="009048EC" w:rsidRDefault="00B177BF">
            <w:pPr>
              <w:pStyle w:val="BulletList1"/>
            </w:pPr>
            <w:r>
              <w:t>Refresh</w:t>
            </w:r>
            <w:r>
              <w:rPr>
                <w:lang w:val="vi-VN"/>
              </w:rPr>
              <w:t xml:space="preserve"> lại dữ liệu tìm kiếm</w:t>
            </w:r>
          </w:p>
        </w:tc>
      </w:tr>
    </w:tbl>
    <w:p w14:paraId="24A753B8" w14:textId="2FD9B478" w:rsidR="009048EC" w:rsidRDefault="00DD7024" w:rsidP="00DD7024">
      <w:pPr>
        <w:pStyle w:val="Heading3"/>
      </w:pPr>
      <w:proofErr w:type="spellStart"/>
      <w:r>
        <w:t>Màn</w:t>
      </w:r>
      <w:proofErr w:type="spellEnd"/>
      <w:r>
        <w:t xml:space="preserve"> </w:t>
      </w:r>
      <w:proofErr w:type="spellStart"/>
      <w:r>
        <w:t>hình</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proofErr w:type="spellEnd"/>
    </w:p>
    <w:p w14:paraId="506B12EF" w14:textId="77777777" w:rsidR="00DD7024" w:rsidRPr="00DD7024" w:rsidRDefault="00DD7024" w:rsidP="00DD7024">
      <w:pPr>
        <w:rPr>
          <w:lang w:val="en-US" w:eastAsia="en-US"/>
        </w:rPr>
      </w:pPr>
      <w:r w:rsidRPr="00DD7024">
        <w:rPr>
          <w:noProof/>
          <w:lang w:val="en-US" w:eastAsia="en-US"/>
        </w:rPr>
        <w:drawing>
          <wp:inline distT="0" distB="0" distL="0" distR="0" wp14:anchorId="7F78D197" wp14:editId="590D9D91">
            <wp:extent cx="5176875" cy="4210081"/>
            <wp:effectExtent l="0" t="0" r="5080" b="0"/>
            <wp:docPr id="210690621" name="Picture 2106906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0621" name="Picture 1" descr="A screenshot of a computer&#10;&#10;Description automatically generated"/>
                    <pic:cNvPicPr/>
                  </pic:nvPicPr>
                  <pic:blipFill>
                    <a:blip r:embed="rId118"/>
                    <a:stretch>
                      <a:fillRect/>
                    </a:stretch>
                  </pic:blipFill>
                  <pic:spPr>
                    <a:xfrm>
                      <a:off x="0" y="0"/>
                      <a:ext cx="5176875" cy="4210081"/>
                    </a:xfrm>
                    <a:prstGeom prst="rect">
                      <a:avLst/>
                    </a:prstGeom>
                  </pic:spPr>
                </pic:pic>
              </a:graphicData>
            </a:graphic>
          </wp:inline>
        </w:drawing>
      </w:r>
      <w:r>
        <w:rPr>
          <w:lang w:val="en-US" w:eastAsia="en-US"/>
        </w:rPr>
        <w:br/>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9"/>
        <w:gridCol w:w="1566"/>
        <w:gridCol w:w="1305"/>
        <w:gridCol w:w="995"/>
        <w:gridCol w:w="1228"/>
        <w:gridCol w:w="894"/>
        <w:gridCol w:w="2903"/>
      </w:tblGrid>
      <w:tr w:rsidR="00DD7024" w:rsidRPr="008F2D5E" w14:paraId="495474B8" w14:textId="77777777" w:rsidTr="61D41CF5">
        <w:trPr>
          <w:trHeight w:val="764"/>
        </w:trPr>
        <w:tc>
          <w:tcPr>
            <w:tcW w:w="23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36C24047" w14:textId="77777777" w:rsidR="00DD7024" w:rsidRPr="00743D86" w:rsidRDefault="00DD7024">
            <w:pPr>
              <w:rPr>
                <w:rFonts w:cs="Arial"/>
                <w:b/>
                <w:bCs/>
                <w:szCs w:val="20"/>
                <w:lang w:val="en-US" w:eastAsia="en-US"/>
              </w:rPr>
            </w:pPr>
            <w:r>
              <w:rPr>
                <w:rFonts w:cs="Arial"/>
                <w:b/>
                <w:bCs/>
                <w:szCs w:val="20"/>
                <w:lang w:val="en-US" w:eastAsia="en-US"/>
              </w:rPr>
              <w:t>#</w:t>
            </w:r>
          </w:p>
        </w:tc>
        <w:tc>
          <w:tcPr>
            <w:tcW w:w="83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528BB62" w14:textId="77777777" w:rsidR="00DD7024" w:rsidRPr="008F2D5E" w:rsidRDefault="00DD7024">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6A98568" w14:textId="77777777" w:rsidR="00DD7024" w:rsidRPr="008F2D5E" w:rsidRDefault="00DD7024">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06FA25A" w14:textId="77777777" w:rsidR="00DD7024" w:rsidRPr="00743D86" w:rsidRDefault="00DD7024">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5B419AE" w14:textId="77777777" w:rsidR="00DD7024" w:rsidRPr="008F2D5E" w:rsidRDefault="00DD7024">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94A10E2" w14:textId="77777777" w:rsidR="00DD7024" w:rsidRPr="00743D86" w:rsidRDefault="00DD7024">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56"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2976B041" w14:textId="77777777" w:rsidR="00DD7024" w:rsidRPr="008F2D5E" w:rsidRDefault="00DD7024">
            <w:pPr>
              <w:ind w:right="-1110"/>
              <w:rPr>
                <w:rFonts w:cs="Arial"/>
                <w:b/>
                <w:bCs/>
                <w:szCs w:val="20"/>
                <w:lang w:eastAsia="en-US"/>
              </w:rPr>
            </w:pPr>
            <w:r w:rsidRPr="008F2D5E">
              <w:rPr>
                <w:rFonts w:cs="Arial"/>
                <w:b/>
                <w:szCs w:val="20"/>
                <w:lang w:eastAsia="en-US"/>
              </w:rPr>
              <w:t>Description</w:t>
            </w:r>
          </w:p>
        </w:tc>
      </w:tr>
      <w:tr w:rsidR="00DD7024" w:rsidRPr="008F2D5E" w14:paraId="445B19A9"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80E9F25" w14:textId="77777777" w:rsidR="00DD7024" w:rsidRDefault="00DD7024">
            <w:pPr>
              <w:spacing w:before="0"/>
              <w:rPr>
                <w:rFonts w:cs="Arial"/>
                <w:szCs w:val="20"/>
              </w:rPr>
            </w:pPr>
            <w:r>
              <w:rPr>
                <w:rFonts w:cs="Arial"/>
                <w:szCs w:val="20"/>
              </w:rPr>
              <w:t>1</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3FC2249" w14:textId="77777777" w:rsidR="00DD7024" w:rsidRPr="007B5CF7" w:rsidRDefault="00DD7024">
            <w:pPr>
              <w:rPr>
                <w:rFonts w:eastAsia="MS PMincho" w:cs="Arial"/>
                <w:lang w:val="vi-VN" w:eastAsia="ja-JP"/>
              </w:rPr>
            </w:pPr>
            <w:r>
              <w:rPr>
                <w:rFonts w:eastAsia="MS PMincho" w:cs="Arial"/>
                <w:lang w:val="vi-VN" w:eastAsia="ja-JP"/>
              </w:rPr>
              <w:t>Tên loại nghỉ phép</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ABC2E2D" w14:textId="77777777" w:rsidR="00DD7024" w:rsidRDefault="00DD7024">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43E4E" w14:textId="77777777" w:rsidR="00DD7024" w:rsidRPr="000D7C48" w:rsidRDefault="00DD7024">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516F487" w14:textId="77777777" w:rsidR="00DD7024" w:rsidRDefault="00DD7024">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AFAFBD" w14:textId="77777777" w:rsidR="00DD7024" w:rsidRPr="008F2D5E" w:rsidRDefault="00DD7024">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AF5D78C" w14:textId="684D7A64" w:rsidR="00DD7024" w:rsidRPr="001A129D" w:rsidRDefault="001A129D" w:rsidP="001A129D">
            <w:pPr>
              <w:pStyle w:val="BulletList1"/>
              <w:numPr>
                <w:ilvl w:val="0"/>
                <w:numId w:val="0"/>
              </w:numPr>
              <w:rPr>
                <w:lang w:val="vi-VN"/>
              </w:rPr>
            </w:pPr>
            <w:r>
              <w:t>Value</w:t>
            </w:r>
            <w:r>
              <w:rPr>
                <w:lang w:val="vi-VN"/>
              </w:rPr>
              <w:t xml:space="preserve"> = [LeaveTypeName] </w:t>
            </w:r>
            <w:proofErr w:type="gramStart"/>
            <w:r>
              <w:rPr>
                <w:lang w:val="vi-VN"/>
              </w:rPr>
              <w:t>của  “</w:t>
            </w:r>
            <w:proofErr w:type="gramEnd"/>
            <w:r>
              <w:rPr>
                <w:lang w:val="vi-VN"/>
              </w:rPr>
              <w:t>LeaveType” sao</w:t>
            </w:r>
            <w:r w:rsidR="00DB3E6C">
              <w:rPr>
                <w:lang w:val="vi-VN"/>
              </w:rPr>
              <w:t xml:space="preserve"> cho [LeaveTypeID] = [LeaveTypeID] của bản ghi hiện tại</w:t>
            </w:r>
          </w:p>
        </w:tc>
      </w:tr>
      <w:tr w:rsidR="00DD7024" w:rsidRPr="008F2D5E" w14:paraId="6752C7E7"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5F42F59" w14:textId="77777777" w:rsidR="00DD7024" w:rsidRPr="008F2D5E" w:rsidRDefault="00DD7024">
            <w:pPr>
              <w:spacing w:before="0"/>
              <w:rPr>
                <w:rFonts w:cs="Arial"/>
                <w:szCs w:val="20"/>
              </w:rPr>
            </w:pPr>
            <w:r>
              <w:rPr>
                <w:rFonts w:cs="Arial"/>
                <w:szCs w:val="20"/>
              </w:rPr>
              <w:lastRenderedPageBreak/>
              <w:t>2</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C96A0F" w14:textId="77777777" w:rsidR="00DD7024" w:rsidRPr="007B5CF7" w:rsidRDefault="00DD7024">
            <w:pPr>
              <w:rPr>
                <w:rFonts w:eastAsia="MS PMincho" w:cs="Arial"/>
                <w:lang w:val="vi-VN" w:eastAsia="ja-JP"/>
              </w:rPr>
            </w:pPr>
            <w:r>
              <w:rPr>
                <w:rFonts w:eastAsia="MS PMincho" w:cs="Arial"/>
                <w:lang w:val="en-US" w:eastAsia="ja-JP"/>
              </w:rPr>
              <w:t>Thông</w:t>
            </w:r>
            <w:r>
              <w:rPr>
                <w:rFonts w:eastAsia="MS PMincho" w:cs="Arial"/>
                <w:lang w:val="vi-VN" w:eastAsia="ja-JP"/>
              </w:rPr>
              <w:t xml:space="preserve"> tin tính công</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F69DAF" w14:textId="77777777" w:rsidR="00DD7024" w:rsidRPr="008F2D5E" w:rsidRDefault="00DD7024">
            <w:pPr>
              <w:rPr>
                <w:rFonts w:eastAsia="MS PMincho" w:cs="Arial"/>
                <w:lang w:val="en-US" w:eastAsia="ja-JP"/>
              </w:rPr>
            </w:pPr>
            <w:r>
              <w:rPr>
                <w:rFonts w:eastAsia="MS PMincho" w:cs="Arial"/>
                <w:lang w:val="en-US" w:eastAsia="ja-JP"/>
              </w:rPr>
              <w:t>Radio</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0C336B" w14:textId="77777777" w:rsidR="00DD7024" w:rsidRPr="008F2D5E" w:rsidRDefault="00DD7024">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F1D587B" w14:textId="77777777" w:rsidR="00DD7024" w:rsidRPr="00CE1790" w:rsidRDefault="00DD7024">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3D81A88" w14:textId="77777777" w:rsidR="00DD7024" w:rsidRPr="008F2D5E" w:rsidRDefault="00DD7024">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A213748" w14:textId="227FA9E6" w:rsidR="00DD7024" w:rsidRPr="00FE1C60" w:rsidRDefault="00DB3E6C">
            <w:pPr>
              <w:pStyle w:val="Level2"/>
            </w:pPr>
            <w:r>
              <w:t>Value = [Tính lương] của  “LeaveType” sao cho [LeaveTypeID] = [LeaveTypeID] của bản ghi hiện tại</w:t>
            </w:r>
          </w:p>
        </w:tc>
      </w:tr>
      <w:tr w:rsidR="00DD7024" w:rsidRPr="008F2D5E" w14:paraId="0800B569" w14:textId="77777777">
        <w:trPr>
          <w:trHeight w:val="898"/>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DCBE7C5" w14:textId="77777777" w:rsidR="00DD7024" w:rsidRDefault="00DD7024">
            <w:pPr>
              <w:spacing w:before="0"/>
              <w:rPr>
                <w:rFonts w:cs="Arial"/>
                <w:szCs w:val="20"/>
              </w:rPr>
            </w:pPr>
            <w:r>
              <w:rPr>
                <w:rFonts w:cs="Arial"/>
                <w:szCs w:val="20"/>
              </w:rPr>
              <w:t>3</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875E43" w14:textId="77777777" w:rsidR="00DD7024" w:rsidRPr="00345288" w:rsidRDefault="00DD7024">
            <w:pPr>
              <w:rPr>
                <w:rFonts w:eastAsia="MS PMincho" w:cs="Arial"/>
                <w:lang w:val="vi-VN" w:eastAsia="ja-JP"/>
              </w:rPr>
            </w:pPr>
            <w:proofErr w:type="spellStart"/>
            <w:r>
              <w:rPr>
                <w:rFonts w:eastAsia="MS PMincho" w:cs="Arial"/>
                <w:lang w:val="en-US" w:eastAsia="ja-JP"/>
              </w:rPr>
              <w:t>Số</w:t>
            </w:r>
            <w:proofErr w:type="spellEnd"/>
            <w:r>
              <w:rPr>
                <w:rFonts w:eastAsia="MS PMincho" w:cs="Arial"/>
                <w:lang w:val="vi-VN" w:eastAsia="ja-JP"/>
              </w:rPr>
              <w:t xml:space="preserve"> lượng</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38072E" w14:textId="77777777" w:rsidR="00DD7024" w:rsidRPr="00D13718" w:rsidRDefault="00DD7024">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6785D8F" w14:textId="77777777" w:rsidR="00DD7024" w:rsidRDefault="00DD7024">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2A9F55D" w14:textId="77777777" w:rsidR="00DD7024" w:rsidRPr="00D13718" w:rsidRDefault="00DD7024">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36D662" w14:textId="77777777" w:rsidR="00DD7024" w:rsidRPr="008F2D5E" w:rsidRDefault="00DD7024">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BCB797E" w14:textId="7BA21521" w:rsidR="00DD7024" w:rsidRDefault="00DB3E6C">
            <w:pPr>
              <w:pStyle w:val="BulletList1"/>
            </w:pPr>
            <w:r>
              <w:t>Value</w:t>
            </w:r>
            <w:r>
              <w:rPr>
                <w:lang w:val="vi-VN"/>
              </w:rPr>
              <w:t xml:space="preserve"> = [LimiterDuration] </w:t>
            </w:r>
            <w:proofErr w:type="gramStart"/>
            <w:r>
              <w:rPr>
                <w:lang w:val="vi-VN"/>
              </w:rPr>
              <w:t>của  “</w:t>
            </w:r>
            <w:proofErr w:type="gramEnd"/>
            <w:r>
              <w:rPr>
                <w:lang w:val="vi-VN"/>
              </w:rPr>
              <w:t>LeaveType” sao cho [LeaveTypeID] = [LeaveTypeID] của bản ghi hiện tại</w:t>
            </w:r>
          </w:p>
        </w:tc>
      </w:tr>
      <w:tr w:rsidR="00DD7024" w:rsidRPr="008F2D5E" w14:paraId="77C3E7D6"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E3C406F" w14:textId="77777777" w:rsidR="00DD7024" w:rsidRDefault="00DD7024">
            <w:pPr>
              <w:spacing w:before="0"/>
              <w:rPr>
                <w:rFonts w:cs="Arial"/>
                <w:szCs w:val="20"/>
              </w:rPr>
            </w:pPr>
            <w:r>
              <w:rPr>
                <w:rFonts w:cs="Arial"/>
                <w:szCs w:val="20"/>
              </w:rPr>
              <w:t>4</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809A26" w14:textId="77777777" w:rsidR="00DD7024" w:rsidRPr="00EB0FED" w:rsidRDefault="00DD7024">
            <w:pPr>
              <w:rPr>
                <w:rFonts w:eastAsia="MS PMincho" w:cs="Arial"/>
                <w:lang w:val="vi-VN" w:eastAsia="ja-JP"/>
              </w:rPr>
            </w:pPr>
            <w:r>
              <w:rPr>
                <w:rFonts w:eastAsia="MS PMincho" w:cs="Arial"/>
                <w:lang w:val="vi-VN" w:eastAsia="ja-JP"/>
              </w:rPr>
              <w:t>Đơn vị</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A663A5" w14:textId="77777777" w:rsidR="00DD7024" w:rsidRPr="00D13718" w:rsidRDefault="00DD7024">
            <w:pPr>
              <w:rPr>
                <w:rFonts w:eastAsia="MS PMincho" w:cs="Arial"/>
                <w:lang w:val="vi-VN" w:eastAsia="ja-JP"/>
              </w:rPr>
            </w:pPr>
            <w:r>
              <w:rPr>
                <w:rFonts w:eastAsia="MS PMincho" w:cs="Arial"/>
                <w:lang w:val="vi-VN" w:eastAsia="ja-JP"/>
              </w:rPr>
              <w:t>Dropdown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49817E" w14:textId="77777777" w:rsidR="00DD7024" w:rsidRPr="00084EE3" w:rsidRDefault="00DD7024">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F97C5D" w14:textId="77777777" w:rsidR="00DD7024" w:rsidRPr="00084EE3" w:rsidRDefault="00DD7024">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624E177" w14:textId="77777777" w:rsidR="00DD7024" w:rsidRPr="008F2D5E" w:rsidRDefault="00DD7024">
            <w:pPr>
              <w:rPr>
                <w:rFonts w:eastAsia="MS PMincho" w:cs="Arial"/>
                <w:lang w:val="en-US" w:eastAsia="ja-JP"/>
              </w:rPr>
            </w:pPr>
            <w:proofErr w:type="spellStart"/>
            <w:r>
              <w:rPr>
                <w:rFonts w:eastAsia="MS PMincho" w:cs="Arial"/>
                <w:lang w:val="en-US" w:eastAsia="ja-JP"/>
              </w:rPr>
              <w:t>Ngày</w:t>
            </w:r>
            <w:proofErr w:type="spellEnd"/>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C4CC23A" w14:textId="36434519" w:rsidR="00DD7024" w:rsidRPr="00DB3E6C" w:rsidRDefault="00DB3E6C" w:rsidP="00DB3E6C">
            <w:pPr>
              <w:pStyle w:val="BulletList1"/>
            </w:pPr>
            <w:r w:rsidRPr="00DB3E6C">
              <w:t xml:space="preserve">Value = [unit] </w:t>
            </w:r>
            <w:proofErr w:type="spellStart"/>
            <w:proofErr w:type="gramStart"/>
            <w:r w:rsidRPr="00DB3E6C">
              <w:t>của</w:t>
            </w:r>
            <w:proofErr w:type="spellEnd"/>
            <w:r w:rsidRPr="00DB3E6C">
              <w:t xml:space="preserve">  “</w:t>
            </w:r>
            <w:proofErr w:type="spellStart"/>
            <w:proofErr w:type="gramEnd"/>
            <w:r w:rsidRPr="00DB3E6C">
              <w:t>LeaveType</w:t>
            </w:r>
            <w:proofErr w:type="spellEnd"/>
            <w:r w:rsidRPr="00DB3E6C">
              <w:t xml:space="preserve">” </w:t>
            </w:r>
            <w:proofErr w:type="spellStart"/>
            <w:r w:rsidRPr="00DB3E6C">
              <w:t>sao</w:t>
            </w:r>
            <w:proofErr w:type="spellEnd"/>
            <w:r w:rsidRPr="00DB3E6C">
              <w:t xml:space="preserve"> </w:t>
            </w:r>
            <w:proofErr w:type="spellStart"/>
            <w:r w:rsidRPr="00DB3E6C">
              <w:t>cho</w:t>
            </w:r>
            <w:proofErr w:type="spellEnd"/>
            <w:r w:rsidRPr="00DB3E6C">
              <w:t xml:space="preserve"> [</w:t>
            </w:r>
            <w:proofErr w:type="spellStart"/>
            <w:r w:rsidRPr="00DB3E6C">
              <w:t>LeaveTypeID</w:t>
            </w:r>
            <w:proofErr w:type="spellEnd"/>
            <w:r w:rsidRPr="00DB3E6C">
              <w:t>] = [</w:t>
            </w:r>
            <w:proofErr w:type="spellStart"/>
            <w:r w:rsidRPr="00DB3E6C">
              <w:t>LeaveTypeID</w:t>
            </w:r>
            <w:proofErr w:type="spellEnd"/>
            <w:r w:rsidRPr="00DB3E6C">
              <w:t xml:space="preserve">] </w:t>
            </w:r>
            <w:proofErr w:type="spellStart"/>
            <w:r w:rsidRPr="00DB3E6C">
              <w:t>của</w:t>
            </w:r>
            <w:proofErr w:type="spellEnd"/>
            <w:r w:rsidRPr="00DB3E6C">
              <w:t xml:space="preserve"> </w:t>
            </w:r>
            <w:proofErr w:type="spellStart"/>
            <w:r w:rsidRPr="00DB3E6C">
              <w:t>bản</w:t>
            </w:r>
            <w:proofErr w:type="spellEnd"/>
            <w:r w:rsidRPr="00DB3E6C">
              <w:t xml:space="preserve"> </w:t>
            </w:r>
            <w:proofErr w:type="spellStart"/>
            <w:r w:rsidRPr="00DB3E6C">
              <w:t>ghi</w:t>
            </w:r>
            <w:proofErr w:type="spellEnd"/>
            <w:r w:rsidRPr="00DB3E6C">
              <w:t xml:space="preserve"> </w:t>
            </w:r>
            <w:proofErr w:type="spellStart"/>
            <w:r w:rsidRPr="00DB3E6C">
              <w:t>hiện</w:t>
            </w:r>
            <w:proofErr w:type="spellEnd"/>
            <w:r w:rsidRPr="00DB3E6C">
              <w:t xml:space="preserve"> </w:t>
            </w:r>
            <w:proofErr w:type="spellStart"/>
            <w:r w:rsidRPr="00DB3E6C">
              <w:t>tại</w:t>
            </w:r>
            <w:proofErr w:type="spellEnd"/>
          </w:p>
        </w:tc>
      </w:tr>
      <w:tr w:rsidR="00DD7024" w:rsidRPr="008F2D5E" w14:paraId="7CC5EDB8"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1A1E27F" w14:textId="77777777" w:rsidR="00DD7024" w:rsidRDefault="00DD7024">
            <w:pPr>
              <w:spacing w:before="0"/>
              <w:rPr>
                <w:rFonts w:cs="Arial"/>
                <w:szCs w:val="20"/>
              </w:rPr>
            </w:pPr>
            <w:r>
              <w:rPr>
                <w:rFonts w:cs="Arial"/>
                <w:szCs w:val="20"/>
              </w:rPr>
              <w:t>5</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A7AEF64" w14:textId="77777777" w:rsidR="00DD7024" w:rsidRPr="004E3571" w:rsidRDefault="00DD7024">
            <w:pPr>
              <w:rPr>
                <w:rFonts w:eastAsia="MS PMincho" w:cs="Arial"/>
                <w:noProof/>
                <w:lang w:val="vi-VN" w:eastAsia="ja-JP"/>
              </w:rPr>
            </w:pPr>
            <w:r>
              <w:rPr>
                <w:rFonts w:eastAsia="MS PMincho" w:cs="Arial"/>
                <w:noProof/>
                <w:lang w:val="vi-VN" w:eastAsia="ja-JP"/>
              </w:rPr>
              <w:t>Mô tả</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93E8D38" w14:textId="77777777" w:rsidR="00DD7024" w:rsidRDefault="00DD7024">
            <w:pPr>
              <w:rPr>
                <w:rFonts w:eastAsia="MS PMincho" w:cs="Arial"/>
                <w:lang w:val="vi-VN" w:eastAsia="ja-JP"/>
              </w:rPr>
            </w:pPr>
            <w:r>
              <w:rPr>
                <w:rFonts w:eastAsia="MS PMincho" w:cs="Arial"/>
                <w:lang w:val="vi-VN" w:eastAsia="ja-JP"/>
              </w:rPr>
              <w:t>Text area</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FBC7887" w14:textId="77777777" w:rsidR="00DD7024" w:rsidRDefault="00DD7024">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68D56A" w14:textId="77777777" w:rsidR="00DD7024" w:rsidRDefault="00DD7024">
            <w:pPr>
              <w:rPr>
                <w:rFonts w:eastAsia="MS PMincho" w:cs="Arial"/>
                <w:lang w:val="vi-VN" w:eastAsia="ja-JP"/>
              </w:rPr>
            </w:pPr>
            <w:r>
              <w:rPr>
                <w:rFonts w:eastAsia="MS PMincho" w:cs="Arial"/>
                <w:lang w:val="vi-VN" w:eastAsia="ja-JP"/>
              </w:rPr>
              <w:t>No</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CD045CF" w14:textId="77777777" w:rsidR="00DD7024" w:rsidRPr="008F2D5E" w:rsidRDefault="00DD7024">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9D78996" w14:textId="64791598" w:rsidR="00DD7024" w:rsidRPr="00DB3E6C" w:rsidRDefault="00DB3E6C" w:rsidP="00DB3E6C">
            <w:pPr>
              <w:pStyle w:val="BulletList1"/>
            </w:pPr>
            <w:r w:rsidRPr="00DB3E6C">
              <w:t xml:space="preserve">Value = </w:t>
            </w:r>
            <w:r>
              <w:rPr>
                <w:lang w:val="vi-VN"/>
              </w:rPr>
              <w:t>[Description</w:t>
            </w:r>
            <w:r w:rsidRPr="00DB3E6C">
              <w:t xml:space="preserve">] </w:t>
            </w:r>
            <w:proofErr w:type="spellStart"/>
            <w:proofErr w:type="gramStart"/>
            <w:r w:rsidRPr="00DB3E6C">
              <w:t>của</w:t>
            </w:r>
            <w:proofErr w:type="spellEnd"/>
            <w:r w:rsidRPr="00DB3E6C">
              <w:t xml:space="preserve">  “</w:t>
            </w:r>
            <w:proofErr w:type="spellStart"/>
            <w:proofErr w:type="gramEnd"/>
            <w:r w:rsidRPr="00DB3E6C">
              <w:t>LeaveType</w:t>
            </w:r>
            <w:proofErr w:type="spellEnd"/>
            <w:r w:rsidRPr="00DB3E6C">
              <w:t xml:space="preserve">” </w:t>
            </w:r>
            <w:proofErr w:type="spellStart"/>
            <w:r w:rsidRPr="00DB3E6C">
              <w:t>sao</w:t>
            </w:r>
            <w:proofErr w:type="spellEnd"/>
            <w:r w:rsidRPr="00DB3E6C">
              <w:t xml:space="preserve"> </w:t>
            </w:r>
            <w:proofErr w:type="spellStart"/>
            <w:r w:rsidRPr="00DB3E6C">
              <w:t>cho</w:t>
            </w:r>
            <w:proofErr w:type="spellEnd"/>
            <w:r w:rsidRPr="00DB3E6C">
              <w:t xml:space="preserve"> [</w:t>
            </w:r>
            <w:proofErr w:type="spellStart"/>
            <w:r w:rsidRPr="00DB3E6C">
              <w:t>LeaveTypeID</w:t>
            </w:r>
            <w:proofErr w:type="spellEnd"/>
            <w:r w:rsidRPr="00DB3E6C">
              <w:t>] = [</w:t>
            </w:r>
            <w:proofErr w:type="spellStart"/>
            <w:r w:rsidRPr="00DB3E6C">
              <w:t>LeaveTypeID</w:t>
            </w:r>
            <w:proofErr w:type="spellEnd"/>
            <w:r w:rsidRPr="00DB3E6C">
              <w:t xml:space="preserve">] </w:t>
            </w:r>
            <w:proofErr w:type="spellStart"/>
            <w:r w:rsidRPr="00DB3E6C">
              <w:t>của</w:t>
            </w:r>
            <w:proofErr w:type="spellEnd"/>
            <w:r w:rsidRPr="00DB3E6C">
              <w:t xml:space="preserve"> </w:t>
            </w:r>
            <w:proofErr w:type="spellStart"/>
            <w:r w:rsidRPr="00DB3E6C">
              <w:t>bản</w:t>
            </w:r>
            <w:proofErr w:type="spellEnd"/>
            <w:r w:rsidRPr="00DB3E6C">
              <w:t xml:space="preserve"> </w:t>
            </w:r>
            <w:proofErr w:type="spellStart"/>
            <w:r w:rsidRPr="00DB3E6C">
              <w:t>ghi</w:t>
            </w:r>
            <w:proofErr w:type="spellEnd"/>
            <w:r w:rsidRPr="00DB3E6C">
              <w:t xml:space="preserve"> </w:t>
            </w:r>
            <w:proofErr w:type="spellStart"/>
            <w:r w:rsidRPr="00DB3E6C">
              <w:t>hiện</w:t>
            </w:r>
            <w:proofErr w:type="spellEnd"/>
            <w:r w:rsidRPr="00DB3E6C">
              <w:t xml:space="preserve"> </w:t>
            </w:r>
            <w:proofErr w:type="spellStart"/>
            <w:r w:rsidRPr="00DB3E6C">
              <w:t>tại</w:t>
            </w:r>
            <w:proofErr w:type="spellEnd"/>
            <w:r w:rsidRPr="00DB3E6C">
              <w:t xml:space="preserve"> </w:t>
            </w:r>
          </w:p>
        </w:tc>
      </w:tr>
      <w:tr w:rsidR="00DD7024" w:rsidRPr="008F2D5E" w14:paraId="425AFC8C"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03DAED1" w14:textId="77777777" w:rsidR="00DD7024" w:rsidRDefault="00DD7024">
            <w:pPr>
              <w:spacing w:before="0"/>
              <w:rPr>
                <w:rFonts w:cs="Arial"/>
                <w:szCs w:val="20"/>
              </w:rPr>
            </w:pPr>
            <w:r>
              <w:rPr>
                <w:rFonts w:cs="Arial"/>
                <w:szCs w:val="20"/>
              </w:rPr>
              <w:t>6</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968753E" w14:textId="698E809C" w:rsidR="00DD7024" w:rsidRPr="00CE353B" w:rsidRDefault="00DB3E6C">
            <w:pPr>
              <w:rPr>
                <w:rFonts w:eastAsia="MS PMincho" w:cs="Arial"/>
                <w:noProof/>
                <w:lang w:val="vi-VN" w:eastAsia="ja-JP"/>
              </w:rPr>
            </w:pPr>
            <w:r w:rsidRPr="00DB3E6C">
              <w:rPr>
                <w:rFonts w:eastAsia="MS PMincho" w:cs="Arial"/>
                <w:noProof/>
                <w:lang w:val="vi-VN" w:eastAsia="ja-JP"/>
              </w:rPr>
              <w:drawing>
                <wp:inline distT="0" distB="0" distL="0" distR="0" wp14:anchorId="1AE8DFD4" wp14:editId="72DF84DB">
                  <wp:extent cx="733430" cy="309565"/>
                  <wp:effectExtent l="0" t="0" r="0" b="0"/>
                  <wp:docPr id="812893471" name="Picture 81289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93471" name=""/>
                          <pic:cNvPicPr/>
                        </pic:nvPicPr>
                        <pic:blipFill>
                          <a:blip r:embed="rId119"/>
                          <a:stretch>
                            <a:fillRect/>
                          </a:stretch>
                        </pic:blipFill>
                        <pic:spPr>
                          <a:xfrm>
                            <a:off x="0" y="0"/>
                            <a:ext cx="733430" cy="309565"/>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766CC40" w14:textId="77777777" w:rsidR="00DD7024" w:rsidRDefault="00DD7024">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B68F56" w14:textId="77777777" w:rsidR="00DD7024" w:rsidRDefault="00DD7024">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FA5B927" w14:textId="77777777" w:rsidR="00DD7024" w:rsidRDefault="00DD702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BCB7A7" w14:textId="77777777" w:rsidR="00DD7024" w:rsidRPr="008F2D5E" w:rsidRDefault="00DD7024">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9DE5B22" w14:textId="04DD3506" w:rsidR="00DD7024" w:rsidRPr="004E3571" w:rsidRDefault="00DB3E6C" w:rsidP="00DD7024">
            <w:pPr>
              <w:pStyle w:val="BulletList1"/>
            </w:pPr>
            <w:proofErr w:type="spellStart"/>
            <w:r>
              <w:t>Mở</w:t>
            </w:r>
            <w:proofErr w:type="spellEnd"/>
            <w:r>
              <w:rPr>
                <w:lang w:val="vi-VN"/>
              </w:rPr>
              <w:t xml:space="preserve"> màn hình chỉnh sửa</w:t>
            </w:r>
          </w:p>
        </w:tc>
      </w:tr>
      <w:tr w:rsidR="00DD7024" w:rsidRPr="008F2D5E" w14:paraId="2960EF53"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8E83BDE" w14:textId="77777777" w:rsidR="00DD7024" w:rsidRDefault="00DD7024">
            <w:pPr>
              <w:spacing w:before="0"/>
              <w:rPr>
                <w:rFonts w:cs="Arial"/>
                <w:szCs w:val="20"/>
              </w:rPr>
            </w:pPr>
            <w:r>
              <w:rPr>
                <w:rFonts w:cs="Arial"/>
                <w:szCs w:val="20"/>
              </w:rPr>
              <w:t>8</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4D9057" w14:textId="77777777" w:rsidR="00DD7024" w:rsidRPr="00345288" w:rsidRDefault="00DD7024">
            <w:pPr>
              <w:rPr>
                <w:rFonts w:eastAsia="MS PMincho" w:cs="Arial"/>
                <w:noProof/>
                <w:lang w:val="vi-VN" w:eastAsia="ja-JP"/>
              </w:rPr>
            </w:pPr>
            <w:r w:rsidRPr="009048EC">
              <w:rPr>
                <w:rFonts w:eastAsia="MS PMincho" w:cs="Arial"/>
                <w:noProof/>
                <w:lang w:val="vi-VN" w:eastAsia="ja-JP"/>
              </w:rPr>
              <w:drawing>
                <wp:inline distT="0" distB="0" distL="0" distR="0" wp14:anchorId="3B264F79" wp14:editId="47C3B4F1">
                  <wp:extent cx="157164" cy="171451"/>
                  <wp:effectExtent l="0" t="0" r="0" b="0"/>
                  <wp:docPr id="1318046563" name="Picture 131804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56624" name=""/>
                          <pic:cNvPicPr/>
                        </pic:nvPicPr>
                        <pic:blipFill>
                          <a:blip r:embed="rId113"/>
                          <a:stretch>
                            <a:fillRect/>
                          </a:stretch>
                        </pic:blipFill>
                        <pic:spPr>
                          <a:xfrm>
                            <a:off x="0" y="0"/>
                            <a:ext cx="157164" cy="171451"/>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A7012C" w14:textId="77777777" w:rsidR="00DD7024" w:rsidRDefault="00DD7024">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E4A4DD" w14:textId="77777777" w:rsidR="00DD7024" w:rsidRDefault="00DD7024">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5958EBF" w14:textId="77777777" w:rsidR="00DD7024" w:rsidRDefault="00DD702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9214C5" w14:textId="77777777" w:rsidR="00DD7024" w:rsidRPr="008F2D5E" w:rsidRDefault="00DD7024">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033AC2D" w14:textId="77777777" w:rsidR="00DD7024" w:rsidRDefault="00DD7024">
            <w:pPr>
              <w:pStyle w:val="BulletList1"/>
            </w:pPr>
            <w:r>
              <w:t>Quay</w:t>
            </w:r>
            <w:r>
              <w:rPr>
                <w:lang w:val="vi-VN"/>
              </w:rPr>
              <w:t xml:space="preserve"> lại màn hình danh sách</w:t>
            </w:r>
          </w:p>
        </w:tc>
      </w:tr>
    </w:tbl>
    <w:p w14:paraId="23EF5B46" w14:textId="23CED26B" w:rsidR="00DD7024" w:rsidRPr="00DD7024" w:rsidRDefault="00DD7024" w:rsidP="00DD7024">
      <w:pPr>
        <w:rPr>
          <w:lang w:val="en-US" w:eastAsia="en-US"/>
        </w:rPr>
      </w:pPr>
    </w:p>
    <w:p w14:paraId="2916E6E6" w14:textId="05941BDF" w:rsidR="00DD7024" w:rsidRDefault="00DD7024" w:rsidP="00DD7024">
      <w:pPr>
        <w:pStyle w:val="Heading3"/>
      </w:pPr>
      <w:proofErr w:type="spellStart"/>
      <w:r>
        <w:lastRenderedPageBreak/>
        <w:t>Màn</w:t>
      </w:r>
      <w:proofErr w:type="spellEnd"/>
      <w:r>
        <w:t xml:space="preserve"> </w:t>
      </w:r>
      <w:proofErr w:type="spellStart"/>
      <w:r>
        <w:t>hình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đơn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proofErr w:type="spellEnd"/>
    </w:p>
    <w:p w14:paraId="368088C3" w14:textId="741B3CF1" w:rsidR="00DD7024" w:rsidRDefault="00DD7024" w:rsidP="00DD7024">
      <w:pPr>
        <w:rPr>
          <w:lang w:val="en-US" w:eastAsia="en-US"/>
        </w:rPr>
      </w:pPr>
      <w:r w:rsidRPr="00DD7024">
        <w:rPr>
          <w:noProof/>
          <w:lang w:val="en-US" w:eastAsia="en-US"/>
        </w:rPr>
        <w:drawing>
          <wp:inline distT="0" distB="0" distL="0" distR="0" wp14:anchorId="53FDE6FB" wp14:editId="4E9307B8">
            <wp:extent cx="5691229" cy="4681572"/>
            <wp:effectExtent l="0" t="0" r="5080" b="5080"/>
            <wp:docPr id="264087664" name="Picture 2640876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87664" name="Picture 1" descr="A screenshot of a computer&#10;&#10;Description automatically generated"/>
                    <pic:cNvPicPr/>
                  </pic:nvPicPr>
                  <pic:blipFill>
                    <a:blip r:embed="rId120"/>
                    <a:stretch>
                      <a:fillRect/>
                    </a:stretch>
                  </pic:blipFill>
                  <pic:spPr>
                    <a:xfrm>
                      <a:off x="0" y="0"/>
                      <a:ext cx="5691229" cy="4681572"/>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9"/>
        <w:gridCol w:w="1566"/>
        <w:gridCol w:w="1305"/>
        <w:gridCol w:w="995"/>
        <w:gridCol w:w="1228"/>
        <w:gridCol w:w="894"/>
        <w:gridCol w:w="2903"/>
      </w:tblGrid>
      <w:tr w:rsidR="00DB3E6C" w:rsidRPr="008F2D5E" w14:paraId="6678307D" w14:textId="77777777" w:rsidTr="61D41CF5">
        <w:trPr>
          <w:trHeight w:val="764"/>
        </w:trPr>
        <w:tc>
          <w:tcPr>
            <w:tcW w:w="23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652535D3" w14:textId="77777777" w:rsidR="00DB3E6C" w:rsidRPr="00743D86" w:rsidRDefault="00DB3E6C">
            <w:pPr>
              <w:rPr>
                <w:rFonts w:cs="Arial"/>
                <w:b/>
                <w:bCs/>
                <w:szCs w:val="20"/>
                <w:lang w:val="en-US" w:eastAsia="en-US"/>
              </w:rPr>
            </w:pPr>
            <w:r>
              <w:rPr>
                <w:rFonts w:cs="Arial"/>
                <w:b/>
                <w:bCs/>
                <w:szCs w:val="20"/>
                <w:lang w:val="en-US" w:eastAsia="en-US"/>
              </w:rPr>
              <w:t>#</w:t>
            </w:r>
          </w:p>
        </w:tc>
        <w:tc>
          <w:tcPr>
            <w:tcW w:w="83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F8ECE52" w14:textId="77777777" w:rsidR="00DB3E6C" w:rsidRPr="008F2D5E" w:rsidRDefault="00DB3E6C">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48E047F" w14:textId="77777777" w:rsidR="00DB3E6C" w:rsidRPr="008F2D5E" w:rsidRDefault="00DB3E6C">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74F3468" w14:textId="77777777" w:rsidR="00DB3E6C" w:rsidRPr="00743D86" w:rsidRDefault="00DB3E6C">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49A636F" w14:textId="77777777" w:rsidR="00DB3E6C" w:rsidRPr="008F2D5E" w:rsidRDefault="00DB3E6C">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1E55126" w14:textId="77777777" w:rsidR="00DB3E6C" w:rsidRPr="00743D86" w:rsidRDefault="00DB3E6C">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56"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5566DEA5" w14:textId="77777777" w:rsidR="00DB3E6C" w:rsidRPr="008F2D5E" w:rsidRDefault="00DB3E6C">
            <w:pPr>
              <w:ind w:right="-1110"/>
              <w:rPr>
                <w:rFonts w:cs="Arial"/>
                <w:b/>
                <w:bCs/>
                <w:szCs w:val="20"/>
                <w:lang w:eastAsia="en-US"/>
              </w:rPr>
            </w:pPr>
            <w:r w:rsidRPr="008F2D5E">
              <w:rPr>
                <w:rFonts w:cs="Arial"/>
                <w:b/>
                <w:szCs w:val="20"/>
                <w:lang w:eastAsia="en-US"/>
              </w:rPr>
              <w:t>Description</w:t>
            </w:r>
          </w:p>
        </w:tc>
      </w:tr>
      <w:tr w:rsidR="00DB3E6C" w:rsidRPr="008F2D5E" w14:paraId="55BCEBBE"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BE9265E" w14:textId="77777777" w:rsidR="00DB3E6C" w:rsidRDefault="00DB3E6C">
            <w:pPr>
              <w:spacing w:before="0"/>
              <w:rPr>
                <w:rFonts w:cs="Arial"/>
                <w:szCs w:val="20"/>
              </w:rPr>
            </w:pPr>
            <w:r>
              <w:rPr>
                <w:rFonts w:cs="Arial"/>
                <w:szCs w:val="20"/>
              </w:rPr>
              <w:t>1</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A71C0C3" w14:textId="77777777" w:rsidR="00DB3E6C" w:rsidRPr="007B5CF7" w:rsidRDefault="00DB3E6C">
            <w:pPr>
              <w:rPr>
                <w:rFonts w:eastAsia="MS PMincho" w:cs="Arial"/>
                <w:lang w:val="vi-VN" w:eastAsia="ja-JP"/>
              </w:rPr>
            </w:pPr>
            <w:r>
              <w:rPr>
                <w:rFonts w:eastAsia="MS PMincho" w:cs="Arial"/>
                <w:lang w:val="vi-VN" w:eastAsia="ja-JP"/>
              </w:rPr>
              <w:t>Tên loại nghỉ phép</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FCBFCB" w14:textId="77777777" w:rsidR="00DB3E6C" w:rsidRDefault="00DB3E6C">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356CF79" w14:textId="77777777" w:rsidR="00DB3E6C" w:rsidRPr="000D7C48" w:rsidRDefault="00DB3E6C">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462310B" w14:textId="77777777" w:rsidR="00DB3E6C" w:rsidRDefault="00DB3E6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0055E6" w14:textId="77777777" w:rsidR="00DB3E6C" w:rsidRPr="008F2D5E" w:rsidRDefault="00DB3E6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5EC4FC5" w14:textId="77777777" w:rsidR="00DB3E6C" w:rsidRDefault="00DB3E6C">
            <w:pPr>
              <w:pStyle w:val="BulletList1"/>
            </w:pPr>
            <w:r>
              <w:t>Free</w:t>
            </w:r>
            <w:r>
              <w:rPr>
                <w:lang w:val="vi-VN"/>
              </w:rPr>
              <w:t xml:space="preserve"> Input</w:t>
            </w:r>
          </w:p>
        </w:tc>
      </w:tr>
      <w:tr w:rsidR="00DB3E6C" w:rsidRPr="008F2D5E" w14:paraId="41E92853"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BACB42F" w14:textId="77777777" w:rsidR="00DB3E6C" w:rsidRPr="008F2D5E" w:rsidRDefault="00DB3E6C">
            <w:pPr>
              <w:spacing w:before="0"/>
              <w:rPr>
                <w:rFonts w:cs="Arial"/>
                <w:szCs w:val="20"/>
              </w:rPr>
            </w:pPr>
            <w:r>
              <w:rPr>
                <w:rFonts w:cs="Arial"/>
                <w:szCs w:val="20"/>
              </w:rPr>
              <w:t>2</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8958F3" w14:textId="77777777" w:rsidR="00DB3E6C" w:rsidRPr="007B5CF7" w:rsidRDefault="00DB3E6C">
            <w:pPr>
              <w:rPr>
                <w:rFonts w:eastAsia="MS PMincho" w:cs="Arial"/>
                <w:lang w:val="vi-VN" w:eastAsia="ja-JP"/>
              </w:rPr>
            </w:pPr>
            <w:r>
              <w:rPr>
                <w:rFonts w:eastAsia="MS PMincho" w:cs="Arial"/>
                <w:lang w:val="en-US" w:eastAsia="ja-JP"/>
              </w:rPr>
              <w:t>Thông</w:t>
            </w:r>
            <w:r>
              <w:rPr>
                <w:rFonts w:eastAsia="MS PMincho" w:cs="Arial"/>
                <w:lang w:val="vi-VN" w:eastAsia="ja-JP"/>
              </w:rPr>
              <w:t xml:space="preserve"> tin tính công</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262F02" w14:textId="77777777" w:rsidR="00DB3E6C" w:rsidRPr="008F2D5E" w:rsidRDefault="00DB3E6C">
            <w:pPr>
              <w:rPr>
                <w:rFonts w:eastAsia="MS PMincho" w:cs="Arial"/>
                <w:lang w:val="en-US" w:eastAsia="ja-JP"/>
              </w:rPr>
            </w:pPr>
            <w:r>
              <w:rPr>
                <w:rFonts w:eastAsia="MS PMincho" w:cs="Arial"/>
                <w:lang w:val="en-US" w:eastAsia="ja-JP"/>
              </w:rPr>
              <w:t>Radio</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E61335" w14:textId="77777777" w:rsidR="00DB3E6C" w:rsidRPr="008F2D5E" w:rsidRDefault="00DB3E6C">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7B8391" w14:textId="77777777" w:rsidR="00DB3E6C" w:rsidRPr="00CE1790" w:rsidRDefault="00DB3E6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7304B5" w14:textId="77777777" w:rsidR="00DB3E6C" w:rsidRPr="008F2D5E" w:rsidRDefault="00DB3E6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B883B9E" w14:textId="77777777" w:rsidR="00DB3E6C" w:rsidRPr="00345288" w:rsidRDefault="00DB3E6C">
            <w:pPr>
              <w:pStyle w:val="BulletList1"/>
            </w:pPr>
            <w:r>
              <w:t>Value</w:t>
            </w:r>
            <w:r>
              <w:rPr>
                <w:lang w:val="vi-VN"/>
              </w:rPr>
              <w:t xml:space="preserve"> list:</w:t>
            </w:r>
          </w:p>
          <w:p w14:paraId="4463E827" w14:textId="77777777" w:rsidR="00DB3E6C" w:rsidRPr="00345288" w:rsidRDefault="00DB3E6C">
            <w:pPr>
              <w:pStyle w:val="Level2"/>
              <w:rPr>
                <w:lang w:val="en-US"/>
              </w:rPr>
            </w:pPr>
            <w:r>
              <w:t xml:space="preserve">Có lương </w:t>
            </w:r>
          </w:p>
          <w:p w14:paraId="47CDEC25" w14:textId="77777777" w:rsidR="00DB3E6C" w:rsidRPr="00FE1C60" w:rsidRDefault="00DB3E6C">
            <w:pPr>
              <w:pStyle w:val="Level2"/>
            </w:pPr>
            <w:r>
              <w:t>Không lương</w:t>
            </w:r>
          </w:p>
        </w:tc>
      </w:tr>
      <w:tr w:rsidR="00DB3E6C" w:rsidRPr="008F2D5E" w14:paraId="5F238270" w14:textId="77777777">
        <w:trPr>
          <w:trHeight w:val="898"/>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8BCCCAC" w14:textId="77777777" w:rsidR="00DB3E6C" w:rsidRDefault="00DB3E6C">
            <w:pPr>
              <w:spacing w:before="0"/>
              <w:rPr>
                <w:rFonts w:cs="Arial"/>
                <w:szCs w:val="20"/>
              </w:rPr>
            </w:pPr>
            <w:r>
              <w:rPr>
                <w:rFonts w:cs="Arial"/>
                <w:szCs w:val="20"/>
              </w:rPr>
              <w:t>3</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04B820" w14:textId="77777777" w:rsidR="00DB3E6C" w:rsidRPr="00345288" w:rsidRDefault="00DB3E6C">
            <w:pPr>
              <w:rPr>
                <w:rFonts w:eastAsia="MS PMincho" w:cs="Arial"/>
                <w:lang w:val="vi-VN" w:eastAsia="ja-JP"/>
              </w:rPr>
            </w:pPr>
            <w:proofErr w:type="spellStart"/>
            <w:r>
              <w:rPr>
                <w:rFonts w:eastAsia="MS PMincho" w:cs="Arial"/>
                <w:lang w:val="en-US" w:eastAsia="ja-JP"/>
              </w:rPr>
              <w:t>Số</w:t>
            </w:r>
            <w:proofErr w:type="spellEnd"/>
            <w:r>
              <w:rPr>
                <w:rFonts w:eastAsia="MS PMincho" w:cs="Arial"/>
                <w:lang w:val="vi-VN" w:eastAsia="ja-JP"/>
              </w:rPr>
              <w:t xml:space="preserve"> lượng</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189511" w14:textId="77777777" w:rsidR="00DB3E6C" w:rsidRPr="00D13718" w:rsidRDefault="00DB3E6C">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1B8751" w14:textId="77777777" w:rsidR="00DB3E6C" w:rsidRDefault="00DB3E6C">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22F59C" w14:textId="77777777" w:rsidR="00DB3E6C" w:rsidRPr="00D13718" w:rsidRDefault="00DB3E6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352A94" w14:textId="77777777" w:rsidR="00DB3E6C" w:rsidRPr="008F2D5E" w:rsidRDefault="00DB3E6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5AF3F7D" w14:textId="77777777" w:rsidR="00DB3E6C" w:rsidRDefault="00DB3E6C">
            <w:pPr>
              <w:pStyle w:val="BulletList1"/>
            </w:pPr>
            <w:r>
              <w:rPr>
                <w:lang w:val="vi-VN"/>
              </w:rPr>
              <w:t>Free Input</w:t>
            </w:r>
          </w:p>
        </w:tc>
      </w:tr>
      <w:tr w:rsidR="00DB3E6C" w:rsidRPr="008F2D5E" w14:paraId="67E3F28F"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04FEF68" w14:textId="77777777" w:rsidR="00DB3E6C" w:rsidRDefault="00DB3E6C">
            <w:pPr>
              <w:spacing w:before="0"/>
              <w:rPr>
                <w:rFonts w:cs="Arial"/>
                <w:szCs w:val="20"/>
              </w:rPr>
            </w:pPr>
            <w:r>
              <w:rPr>
                <w:rFonts w:cs="Arial"/>
                <w:szCs w:val="20"/>
              </w:rPr>
              <w:t>4</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A05820" w14:textId="77777777" w:rsidR="00DB3E6C" w:rsidRPr="00EB0FED" w:rsidRDefault="00DB3E6C">
            <w:pPr>
              <w:rPr>
                <w:rFonts w:eastAsia="MS PMincho" w:cs="Arial"/>
                <w:lang w:val="vi-VN" w:eastAsia="ja-JP"/>
              </w:rPr>
            </w:pPr>
            <w:r>
              <w:rPr>
                <w:rFonts w:eastAsia="MS PMincho" w:cs="Arial"/>
                <w:lang w:val="vi-VN" w:eastAsia="ja-JP"/>
              </w:rPr>
              <w:t>Đơn vị</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619A78" w14:textId="77777777" w:rsidR="00DB3E6C" w:rsidRPr="00D13718" w:rsidRDefault="00DB3E6C">
            <w:pPr>
              <w:rPr>
                <w:rFonts w:eastAsia="MS PMincho" w:cs="Arial"/>
                <w:lang w:val="vi-VN" w:eastAsia="ja-JP"/>
              </w:rPr>
            </w:pPr>
            <w:r>
              <w:rPr>
                <w:rFonts w:eastAsia="MS PMincho" w:cs="Arial"/>
                <w:lang w:val="vi-VN" w:eastAsia="ja-JP"/>
              </w:rPr>
              <w:t>Dropdown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6FB513" w14:textId="77777777" w:rsidR="00DB3E6C" w:rsidRPr="00084EE3" w:rsidRDefault="00DB3E6C">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2827EAE" w14:textId="77777777" w:rsidR="00DB3E6C" w:rsidRPr="00084EE3" w:rsidRDefault="00DB3E6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342BED0" w14:textId="77777777" w:rsidR="00DB3E6C" w:rsidRPr="008F2D5E" w:rsidRDefault="00DB3E6C">
            <w:pPr>
              <w:rPr>
                <w:rFonts w:eastAsia="MS PMincho" w:cs="Arial"/>
                <w:lang w:val="en-US" w:eastAsia="ja-JP"/>
              </w:rPr>
            </w:pPr>
            <w:proofErr w:type="spellStart"/>
            <w:r>
              <w:rPr>
                <w:rFonts w:eastAsia="MS PMincho" w:cs="Arial"/>
                <w:lang w:val="en-US" w:eastAsia="ja-JP"/>
              </w:rPr>
              <w:t>Ngày</w:t>
            </w:r>
            <w:proofErr w:type="spellEnd"/>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29F1717" w14:textId="77777777" w:rsidR="00DB3E6C" w:rsidRDefault="00DB3E6C">
            <w:pPr>
              <w:pStyle w:val="BulletList1"/>
              <w:rPr>
                <w:lang w:val="vi-VN"/>
              </w:rPr>
            </w:pPr>
            <w:r>
              <w:t>Value</w:t>
            </w:r>
            <w:r>
              <w:rPr>
                <w:lang w:val="vi-VN"/>
              </w:rPr>
              <w:t xml:space="preserve"> list:</w:t>
            </w:r>
          </w:p>
          <w:p w14:paraId="0C45ABFE" w14:textId="77777777" w:rsidR="00DB3E6C" w:rsidRPr="00D572B8" w:rsidRDefault="00DB3E6C">
            <w:pPr>
              <w:pStyle w:val="BulletList1"/>
              <w:numPr>
                <w:ilvl w:val="0"/>
                <w:numId w:val="0"/>
              </w:numPr>
              <w:ind w:left="360"/>
              <w:rPr>
                <w:lang w:val="vi-VN"/>
              </w:rPr>
            </w:pPr>
            <w:r>
              <w:rPr>
                <w:lang w:val="vi-VN"/>
              </w:rPr>
              <w:t>“Ngày”,”Buổi”</w:t>
            </w:r>
          </w:p>
        </w:tc>
      </w:tr>
      <w:tr w:rsidR="00DB3E6C" w:rsidRPr="008F2D5E" w14:paraId="105A05E5"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EDD3623" w14:textId="77777777" w:rsidR="00DB3E6C" w:rsidRDefault="00DB3E6C">
            <w:pPr>
              <w:spacing w:before="0"/>
              <w:rPr>
                <w:rFonts w:cs="Arial"/>
                <w:szCs w:val="20"/>
              </w:rPr>
            </w:pPr>
            <w:r>
              <w:rPr>
                <w:rFonts w:cs="Arial"/>
                <w:szCs w:val="20"/>
              </w:rPr>
              <w:t>5</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729C8D" w14:textId="77777777" w:rsidR="00DB3E6C" w:rsidRPr="004E3571" w:rsidRDefault="00DB3E6C">
            <w:pPr>
              <w:rPr>
                <w:rFonts w:eastAsia="MS PMincho" w:cs="Arial"/>
                <w:noProof/>
                <w:lang w:val="vi-VN" w:eastAsia="ja-JP"/>
              </w:rPr>
            </w:pPr>
            <w:r>
              <w:rPr>
                <w:rFonts w:eastAsia="MS PMincho" w:cs="Arial"/>
                <w:noProof/>
                <w:lang w:val="vi-VN" w:eastAsia="ja-JP"/>
              </w:rPr>
              <w:t>Mô tả</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ECC423" w14:textId="77777777" w:rsidR="00DB3E6C" w:rsidRDefault="00DB3E6C">
            <w:pPr>
              <w:rPr>
                <w:rFonts w:eastAsia="MS PMincho" w:cs="Arial"/>
                <w:lang w:val="vi-VN" w:eastAsia="ja-JP"/>
              </w:rPr>
            </w:pPr>
            <w:r>
              <w:rPr>
                <w:rFonts w:eastAsia="MS PMincho" w:cs="Arial"/>
                <w:lang w:val="vi-VN" w:eastAsia="ja-JP"/>
              </w:rPr>
              <w:t>Text area</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2D3061" w14:textId="77777777" w:rsidR="00DB3E6C" w:rsidRDefault="00DB3E6C">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0A5E5E2" w14:textId="77777777" w:rsidR="00DB3E6C" w:rsidRDefault="00DB3E6C">
            <w:pPr>
              <w:rPr>
                <w:rFonts w:eastAsia="MS PMincho" w:cs="Arial"/>
                <w:lang w:val="vi-VN" w:eastAsia="ja-JP"/>
              </w:rPr>
            </w:pPr>
            <w:r>
              <w:rPr>
                <w:rFonts w:eastAsia="MS PMincho" w:cs="Arial"/>
                <w:lang w:val="vi-VN" w:eastAsia="ja-JP"/>
              </w:rPr>
              <w:t>No</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710E7B" w14:textId="77777777" w:rsidR="00DB3E6C" w:rsidRPr="008F2D5E" w:rsidRDefault="00DB3E6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745566E" w14:textId="77777777" w:rsidR="00DB3E6C" w:rsidRPr="00CE353B" w:rsidRDefault="00DB3E6C">
            <w:pPr>
              <w:pStyle w:val="BulletList1"/>
            </w:pPr>
            <w:r>
              <w:t>Free</w:t>
            </w:r>
            <w:r>
              <w:rPr>
                <w:lang w:val="vi-VN"/>
              </w:rPr>
              <w:t xml:space="preserve"> Input</w:t>
            </w:r>
          </w:p>
          <w:p w14:paraId="7A119A51" w14:textId="77777777" w:rsidR="00DB3E6C" w:rsidRPr="004E3571" w:rsidRDefault="00DB3E6C">
            <w:pPr>
              <w:pStyle w:val="BulletList1"/>
              <w:numPr>
                <w:ilvl w:val="0"/>
                <w:numId w:val="0"/>
              </w:numPr>
            </w:pPr>
          </w:p>
        </w:tc>
      </w:tr>
      <w:tr w:rsidR="00DB3E6C" w:rsidRPr="008F2D5E" w14:paraId="7D2BAE20"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8A0EE64" w14:textId="77777777" w:rsidR="00DB3E6C" w:rsidRDefault="00DB3E6C">
            <w:pPr>
              <w:spacing w:before="0"/>
              <w:rPr>
                <w:rFonts w:cs="Arial"/>
                <w:szCs w:val="20"/>
              </w:rPr>
            </w:pPr>
            <w:r>
              <w:rPr>
                <w:rFonts w:cs="Arial"/>
                <w:szCs w:val="20"/>
              </w:rPr>
              <w:lastRenderedPageBreak/>
              <w:t>6</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E6681F" w14:textId="77777777" w:rsidR="00DB3E6C" w:rsidRPr="00CE353B" w:rsidRDefault="00DB3E6C">
            <w:pPr>
              <w:rPr>
                <w:rFonts w:eastAsia="MS PMincho" w:cs="Arial"/>
                <w:noProof/>
                <w:lang w:val="vi-VN" w:eastAsia="ja-JP"/>
              </w:rPr>
            </w:pPr>
            <w:r w:rsidRPr="00345288">
              <w:rPr>
                <w:rFonts w:eastAsia="MS PMincho" w:cs="Arial"/>
                <w:noProof/>
                <w:lang w:val="vi-VN" w:eastAsia="ja-JP"/>
              </w:rPr>
              <w:drawing>
                <wp:inline distT="0" distB="0" distL="0" distR="0" wp14:anchorId="5911B253" wp14:editId="16F30FB8">
                  <wp:extent cx="604842" cy="314327"/>
                  <wp:effectExtent l="0" t="0" r="5080" b="0"/>
                  <wp:docPr id="579183787" name="Picture 57918378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83787" name="Picture 1" descr="A close up of a sign&#10;&#10;Description automatically generated"/>
                          <pic:cNvPicPr/>
                        </pic:nvPicPr>
                        <pic:blipFill>
                          <a:blip r:embed="rId111"/>
                          <a:stretch>
                            <a:fillRect/>
                          </a:stretch>
                        </pic:blipFill>
                        <pic:spPr>
                          <a:xfrm>
                            <a:off x="0" y="0"/>
                            <a:ext cx="604842" cy="314327"/>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350F0E" w14:textId="77777777" w:rsidR="00DB3E6C" w:rsidRDefault="00DB3E6C">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8F62DA" w14:textId="77777777" w:rsidR="00DB3E6C" w:rsidRDefault="00DB3E6C">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D03792" w14:textId="77777777" w:rsidR="00DB3E6C" w:rsidRDefault="00DB3E6C">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1F0D3A0" w14:textId="77777777" w:rsidR="00DB3E6C" w:rsidRPr="008F2D5E" w:rsidRDefault="00DB3E6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EF37712" w14:textId="77777777" w:rsidR="00DB3E6C" w:rsidRPr="004E3571" w:rsidRDefault="00DB3E6C">
            <w:pPr>
              <w:pStyle w:val="BulletList1"/>
            </w:pPr>
            <w:r>
              <w:t>Quay</w:t>
            </w:r>
            <w:r>
              <w:rPr>
                <w:lang w:val="vi-VN"/>
              </w:rPr>
              <w:t xml:space="preserve"> màn hình danh sách</w:t>
            </w:r>
          </w:p>
        </w:tc>
      </w:tr>
      <w:tr w:rsidR="00DB3E6C" w:rsidRPr="008F2D5E" w14:paraId="0F503EB8"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FC3F17F" w14:textId="77777777" w:rsidR="00DB3E6C" w:rsidRDefault="00DB3E6C">
            <w:pPr>
              <w:spacing w:before="0"/>
              <w:rPr>
                <w:rFonts w:cs="Arial"/>
                <w:szCs w:val="20"/>
              </w:rPr>
            </w:pPr>
            <w:r>
              <w:rPr>
                <w:rFonts w:cs="Arial"/>
                <w:szCs w:val="20"/>
              </w:rPr>
              <w:t>7</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B144FF4" w14:textId="3343ED10" w:rsidR="00DB3E6C" w:rsidRPr="00CE353B" w:rsidRDefault="00DB3E6C">
            <w:pPr>
              <w:rPr>
                <w:rFonts w:eastAsia="MS PMincho" w:cs="Arial"/>
                <w:noProof/>
                <w:lang w:val="vi-VN" w:eastAsia="ja-JP"/>
              </w:rPr>
            </w:pPr>
            <w:r w:rsidRPr="00DB3E6C">
              <w:rPr>
                <w:rFonts w:eastAsia="MS PMincho" w:cs="Arial"/>
                <w:noProof/>
                <w:lang w:val="vi-VN" w:eastAsia="ja-JP"/>
              </w:rPr>
              <w:drawing>
                <wp:inline distT="0" distB="0" distL="0" distR="0" wp14:anchorId="4FEA6012" wp14:editId="6D746389">
                  <wp:extent cx="571504" cy="309565"/>
                  <wp:effectExtent l="0" t="0" r="0" b="0"/>
                  <wp:docPr id="1568871857" name="Picture 156887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71857" name=""/>
                          <pic:cNvPicPr/>
                        </pic:nvPicPr>
                        <pic:blipFill>
                          <a:blip r:embed="rId121"/>
                          <a:stretch>
                            <a:fillRect/>
                          </a:stretch>
                        </pic:blipFill>
                        <pic:spPr>
                          <a:xfrm>
                            <a:off x="0" y="0"/>
                            <a:ext cx="571504" cy="309565"/>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4C3409" w14:textId="77777777" w:rsidR="00DB3E6C" w:rsidRDefault="00DB3E6C">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75026D" w14:textId="77777777" w:rsidR="00DB3E6C" w:rsidRDefault="00DB3E6C">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EB028A" w14:textId="77777777" w:rsidR="00DB3E6C" w:rsidRDefault="00DB3E6C">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CD3409" w14:textId="77777777" w:rsidR="00DB3E6C" w:rsidRPr="008F2D5E" w:rsidRDefault="00DB3E6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352172F" w14:textId="7061C490" w:rsidR="00DB3E6C" w:rsidRPr="004E3571" w:rsidRDefault="00DB3E6C">
            <w:pPr>
              <w:pStyle w:val="BulletList1"/>
            </w:pPr>
            <w:r>
              <w:t>Refer</w:t>
            </w:r>
            <w:r>
              <w:rPr>
                <w:lang w:val="vi-VN"/>
              </w:rPr>
              <w:t xml:space="preserve"> to </w:t>
            </w:r>
            <w:r>
              <w:rPr>
                <w:lang w:val="vi-VN"/>
              </w:rPr>
              <w:fldChar w:fldCharType="begin"/>
            </w:r>
            <w:r>
              <w:rPr>
                <w:lang w:val="vi-VN"/>
              </w:rPr>
              <w:instrText xml:space="preserve"> REF _Ref155604918 \h </w:instrText>
            </w:r>
            <w:r>
              <w:rPr>
                <w:lang w:val="vi-VN"/>
              </w:rPr>
            </w:r>
            <w:r>
              <w:rPr>
                <w:lang w:val="vi-VN"/>
              </w:rPr>
              <w:fldChar w:fldCharType="separate"/>
            </w:r>
            <w:proofErr w:type="spellStart"/>
            <w:r w:rsidRPr="00345288">
              <w:t>Chỉnh</w:t>
            </w:r>
            <w:proofErr w:type="spellEnd"/>
            <w:r w:rsidRPr="00345288">
              <w:t xml:space="preserve"> </w:t>
            </w:r>
            <w:proofErr w:type="spellStart"/>
            <w:r w:rsidRPr="00345288">
              <w:t>sửa</w:t>
            </w:r>
            <w:proofErr w:type="spellEnd"/>
            <w:r w:rsidRPr="00345288">
              <w:t xml:space="preserve"> </w:t>
            </w:r>
            <w:proofErr w:type="spellStart"/>
            <w:r>
              <w:t>loại</w:t>
            </w:r>
            <w:proofErr w:type="spellEnd"/>
            <w:r>
              <w:rPr>
                <w:lang w:val="vi-VN"/>
              </w:rPr>
              <w:t xml:space="preserve"> </w:t>
            </w:r>
            <w:proofErr w:type="spellStart"/>
            <w:r w:rsidRPr="00345288">
              <w:t>đơn</w:t>
            </w:r>
            <w:proofErr w:type="spellEnd"/>
            <w:r w:rsidRPr="00345288">
              <w:t xml:space="preserve"> </w:t>
            </w:r>
            <w:proofErr w:type="spellStart"/>
            <w:r w:rsidRPr="00345288">
              <w:t>xin</w:t>
            </w:r>
            <w:proofErr w:type="spellEnd"/>
            <w:r w:rsidRPr="00345288">
              <w:t xml:space="preserve"> </w:t>
            </w:r>
            <w:proofErr w:type="spellStart"/>
            <w:r w:rsidRPr="00345288">
              <w:t>nghỉ</w:t>
            </w:r>
            <w:proofErr w:type="spellEnd"/>
            <w:r w:rsidRPr="00345288">
              <w:t xml:space="preserve"> </w:t>
            </w:r>
            <w:proofErr w:type="spellStart"/>
            <w:r w:rsidRPr="00345288">
              <w:t>phép</w:t>
            </w:r>
            <w:proofErr w:type="spellEnd"/>
            <w:r>
              <w:rPr>
                <w:lang w:val="vi-VN"/>
              </w:rPr>
              <w:fldChar w:fldCharType="end"/>
            </w:r>
            <w:r>
              <w:rPr>
                <w:lang w:val="vi-VN"/>
              </w:rPr>
              <w:fldChar w:fldCharType="begin"/>
            </w:r>
            <w:r>
              <w:rPr>
                <w:lang w:val="vi-VN"/>
              </w:rPr>
              <w:instrText xml:space="preserve"> REF _Ref155602548 \h </w:instrText>
            </w:r>
            <w:r>
              <w:rPr>
                <w:lang w:val="vi-VN"/>
              </w:rPr>
            </w:r>
            <w:r w:rsidR="00000000">
              <w:rPr>
                <w:lang w:val="vi-VN"/>
              </w:rPr>
              <w:fldChar w:fldCharType="separate"/>
            </w:r>
            <w:r>
              <w:rPr>
                <w:lang w:val="vi-VN"/>
              </w:rPr>
              <w:fldChar w:fldCharType="end"/>
            </w:r>
          </w:p>
        </w:tc>
      </w:tr>
      <w:tr w:rsidR="00DB3E6C" w:rsidRPr="008F2D5E" w14:paraId="4DFC09D3"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482C7C0" w14:textId="77777777" w:rsidR="00DB3E6C" w:rsidRDefault="00DB3E6C">
            <w:pPr>
              <w:spacing w:before="0"/>
              <w:rPr>
                <w:rFonts w:cs="Arial"/>
                <w:szCs w:val="20"/>
              </w:rPr>
            </w:pPr>
            <w:r>
              <w:rPr>
                <w:rFonts w:cs="Arial"/>
                <w:szCs w:val="20"/>
              </w:rPr>
              <w:t>8</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835DF59" w14:textId="77777777" w:rsidR="00DB3E6C" w:rsidRPr="00345288" w:rsidRDefault="00DB3E6C">
            <w:pPr>
              <w:rPr>
                <w:rFonts w:eastAsia="MS PMincho" w:cs="Arial"/>
                <w:noProof/>
                <w:lang w:val="vi-VN" w:eastAsia="ja-JP"/>
              </w:rPr>
            </w:pPr>
            <w:r w:rsidRPr="009048EC">
              <w:rPr>
                <w:rFonts w:eastAsia="MS PMincho" w:cs="Arial"/>
                <w:noProof/>
                <w:lang w:val="vi-VN" w:eastAsia="ja-JP"/>
              </w:rPr>
              <w:drawing>
                <wp:inline distT="0" distB="0" distL="0" distR="0" wp14:anchorId="5E305A95" wp14:editId="000FF999">
                  <wp:extent cx="157164" cy="171451"/>
                  <wp:effectExtent l="0" t="0" r="0" b="0"/>
                  <wp:docPr id="1239713369" name="Picture 1239713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56624" name=""/>
                          <pic:cNvPicPr/>
                        </pic:nvPicPr>
                        <pic:blipFill>
                          <a:blip r:embed="rId113"/>
                          <a:stretch>
                            <a:fillRect/>
                          </a:stretch>
                        </pic:blipFill>
                        <pic:spPr>
                          <a:xfrm>
                            <a:off x="0" y="0"/>
                            <a:ext cx="157164" cy="171451"/>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C647ED" w14:textId="77777777" w:rsidR="00DB3E6C" w:rsidRDefault="00DB3E6C">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C22CD5" w14:textId="77777777" w:rsidR="00DB3E6C" w:rsidRDefault="00DB3E6C">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3ECA22" w14:textId="77777777" w:rsidR="00DB3E6C" w:rsidRDefault="00DB3E6C">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9DD63A0" w14:textId="77777777" w:rsidR="00DB3E6C" w:rsidRPr="008F2D5E" w:rsidRDefault="00DB3E6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D43D2D5" w14:textId="77777777" w:rsidR="00DB3E6C" w:rsidRDefault="00DB3E6C">
            <w:pPr>
              <w:pStyle w:val="BulletList1"/>
            </w:pPr>
            <w:r>
              <w:t>Quay</w:t>
            </w:r>
            <w:r>
              <w:rPr>
                <w:lang w:val="vi-VN"/>
              </w:rPr>
              <w:t xml:space="preserve"> lại màn hình danh sách</w:t>
            </w:r>
          </w:p>
        </w:tc>
      </w:tr>
    </w:tbl>
    <w:p w14:paraId="259BCD71" w14:textId="77777777" w:rsidR="00DB3E6C" w:rsidRPr="00DD7024" w:rsidRDefault="00DB3E6C" w:rsidP="00DD7024">
      <w:pPr>
        <w:rPr>
          <w:lang w:val="en-US" w:eastAsia="en-US"/>
        </w:rPr>
      </w:pPr>
    </w:p>
    <w:p w14:paraId="04915ED1" w14:textId="03E1B00E" w:rsidR="00EA60B5" w:rsidRDefault="00EA60B5" w:rsidP="00EA60B5">
      <w:pPr>
        <w:pStyle w:val="Heading2"/>
      </w:pPr>
      <w:bookmarkStart w:id="148" w:name="_Toc155375266"/>
      <w:r>
        <w:t xml:space="preserve">Quản </w:t>
      </w:r>
      <w:proofErr w:type="spellStart"/>
      <w:r>
        <w:t>lý</w:t>
      </w:r>
      <w:proofErr w:type="spellEnd"/>
      <w:r>
        <w:t xml:space="preserve"> </w:t>
      </w:r>
      <w:proofErr w:type="spellStart"/>
      <w:r>
        <w:t>đơn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148"/>
      <w:proofErr w:type="spellEnd"/>
    </w:p>
    <w:p w14:paraId="0673B88A" w14:textId="1CEB2905" w:rsidR="00ED0252" w:rsidRDefault="00ED0252" w:rsidP="00ED0252">
      <w:pPr>
        <w:pStyle w:val="Heading3"/>
      </w:pPr>
      <w:bookmarkStart w:id="149" w:name="_Ref155271589"/>
      <w:bookmarkStart w:id="150" w:name="_Toc155375267"/>
      <w:proofErr w:type="spellStart"/>
      <w:r>
        <w:t>Màn</w:t>
      </w:r>
      <w:proofErr w:type="spellEnd"/>
      <w:r>
        <w:t xml:space="preserve"> </w:t>
      </w:r>
      <w:proofErr w:type="spellStart"/>
      <w:r>
        <w:t>hình</w:t>
      </w:r>
      <w:proofErr w:type="spellEnd"/>
      <w:r>
        <w:t xml:space="preserve"> </w:t>
      </w:r>
      <w:proofErr w:type="spellStart"/>
      <w:r>
        <w:t>tạo</w:t>
      </w:r>
      <w:proofErr w:type="spellEnd"/>
      <w:r>
        <w:t xml:space="preserve"> </w:t>
      </w:r>
      <w:proofErr w:type="spellStart"/>
      <w:r>
        <w:t>mới</w:t>
      </w:r>
      <w:proofErr w:type="spellEnd"/>
      <w:r>
        <w:t xml:space="preserve"> </w:t>
      </w:r>
      <w:proofErr w:type="spellStart"/>
      <w:r>
        <w:t>đơn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149"/>
      <w:bookmarkEnd w:id="150"/>
      <w:proofErr w:type="spellEnd"/>
    </w:p>
    <w:p w14:paraId="053AACFE" w14:textId="181A342E" w:rsidR="009C4D2C" w:rsidRDefault="00EB0FED" w:rsidP="00DD436C">
      <w:pPr>
        <w:rPr>
          <w:lang w:val="en-US" w:eastAsia="en-US"/>
        </w:rPr>
      </w:pPr>
      <w:r w:rsidRPr="00EB0FED">
        <w:rPr>
          <w:noProof/>
          <w:lang w:val="en-US" w:eastAsia="en-US"/>
        </w:rPr>
        <w:drawing>
          <wp:inline distT="0" distB="0" distL="0" distR="0" wp14:anchorId="4CB2FDCD" wp14:editId="09BF8176">
            <wp:extent cx="5681704" cy="4557746"/>
            <wp:effectExtent l="0" t="0" r="0" b="0"/>
            <wp:docPr id="1491359013" name="Picture 14913590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9013" name="Picture 1" descr="A screenshot of a computer&#10;&#10;Description automatically generated"/>
                    <pic:cNvPicPr/>
                  </pic:nvPicPr>
                  <pic:blipFill>
                    <a:blip r:embed="rId122"/>
                    <a:stretch>
                      <a:fillRect/>
                    </a:stretch>
                  </pic:blipFill>
                  <pic:spPr>
                    <a:xfrm>
                      <a:off x="0" y="0"/>
                      <a:ext cx="5681704" cy="4557746"/>
                    </a:xfrm>
                    <a:prstGeom prst="rect">
                      <a:avLst/>
                    </a:prstGeom>
                  </pic:spPr>
                </pic:pic>
              </a:graphicData>
            </a:graphic>
          </wp:inline>
        </w:drawing>
      </w:r>
    </w:p>
    <w:p w14:paraId="0F427821" w14:textId="77777777" w:rsidR="00EB0FED" w:rsidRDefault="00EB0FED" w:rsidP="00EB0FED">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9"/>
        <w:gridCol w:w="1566"/>
        <w:gridCol w:w="1305"/>
        <w:gridCol w:w="994"/>
        <w:gridCol w:w="1228"/>
        <w:gridCol w:w="894"/>
        <w:gridCol w:w="2904"/>
      </w:tblGrid>
      <w:tr w:rsidR="00EB0FED" w:rsidRPr="008F2D5E" w14:paraId="4BFA8B3E" w14:textId="77777777" w:rsidTr="61D41CF5">
        <w:trPr>
          <w:trHeight w:val="764"/>
        </w:trPr>
        <w:tc>
          <w:tcPr>
            <w:tcW w:w="17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040733A7" w14:textId="77777777" w:rsidR="00EB0FED" w:rsidRPr="00743D86" w:rsidRDefault="00EB0FED">
            <w:pPr>
              <w:rPr>
                <w:rFonts w:cs="Arial"/>
                <w:b/>
                <w:bCs/>
                <w:szCs w:val="20"/>
                <w:lang w:val="en-US" w:eastAsia="en-US"/>
              </w:rPr>
            </w:pPr>
            <w:r>
              <w:rPr>
                <w:rFonts w:cs="Arial"/>
                <w:b/>
                <w:bCs/>
                <w:szCs w:val="20"/>
                <w:lang w:val="en-US" w:eastAsia="en-US"/>
              </w:rPr>
              <w:t>#</w:t>
            </w:r>
          </w:p>
        </w:tc>
        <w:tc>
          <w:tcPr>
            <w:tcW w:w="69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35540D9" w14:textId="77777777" w:rsidR="00EB0FED" w:rsidRPr="008F2D5E" w:rsidRDefault="00EB0FED">
            <w:pPr>
              <w:rPr>
                <w:rFonts w:cs="Arial"/>
                <w:b/>
                <w:szCs w:val="20"/>
                <w:lang w:eastAsia="en-US"/>
              </w:rPr>
            </w:pPr>
            <w:r>
              <w:rPr>
                <w:rFonts w:cs="Arial"/>
                <w:b/>
                <w:szCs w:val="20"/>
                <w:lang w:eastAsia="en-US"/>
              </w:rPr>
              <w:t>Component</w:t>
            </w:r>
          </w:p>
        </w:tc>
        <w:tc>
          <w:tcPr>
            <w:tcW w:w="682"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8A57AA2" w14:textId="77777777" w:rsidR="00EB0FED" w:rsidRPr="008F2D5E" w:rsidRDefault="00EB0FED">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20"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F5E5C5D" w14:textId="77777777" w:rsidR="00EB0FED" w:rsidRPr="00743D86" w:rsidRDefault="00EB0FED">
            <w:pPr>
              <w:rPr>
                <w:rFonts w:cs="Arial"/>
                <w:b/>
                <w:szCs w:val="20"/>
                <w:lang w:val="vi-VN" w:eastAsia="en-US"/>
              </w:rPr>
            </w:pPr>
            <w:r>
              <w:rPr>
                <w:rFonts w:cs="Arial"/>
                <w:b/>
                <w:szCs w:val="20"/>
                <w:lang w:eastAsia="en-US"/>
              </w:rPr>
              <w:t>Editable</w:t>
            </w:r>
          </w:p>
        </w:tc>
        <w:tc>
          <w:tcPr>
            <w:tcW w:w="64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20A2884" w14:textId="77777777" w:rsidR="00EB0FED" w:rsidRPr="008F2D5E" w:rsidRDefault="00EB0FED">
            <w:pPr>
              <w:rPr>
                <w:rFonts w:cs="Arial"/>
                <w:b/>
                <w:szCs w:val="20"/>
                <w:lang w:eastAsia="en-US"/>
              </w:rPr>
            </w:pPr>
            <w:r>
              <w:rPr>
                <w:rFonts w:cs="Arial"/>
                <w:b/>
                <w:szCs w:val="20"/>
                <w:lang w:eastAsia="en-US"/>
              </w:rPr>
              <w:t>Mandatory</w:t>
            </w:r>
          </w:p>
        </w:tc>
        <w:tc>
          <w:tcPr>
            <w:tcW w:w="46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AC1036D" w14:textId="77777777" w:rsidR="00EB0FED" w:rsidRPr="00743D86" w:rsidRDefault="00EB0FED">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822"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39AD64A3" w14:textId="77777777" w:rsidR="00EB0FED" w:rsidRPr="008F2D5E" w:rsidRDefault="00EB0FED">
            <w:pPr>
              <w:ind w:right="-1110"/>
              <w:rPr>
                <w:rFonts w:cs="Arial"/>
                <w:b/>
                <w:bCs/>
                <w:szCs w:val="20"/>
                <w:lang w:eastAsia="en-US"/>
              </w:rPr>
            </w:pPr>
            <w:r w:rsidRPr="008F2D5E">
              <w:rPr>
                <w:rFonts w:cs="Arial"/>
                <w:b/>
                <w:szCs w:val="20"/>
                <w:lang w:eastAsia="en-US"/>
              </w:rPr>
              <w:t>Description</w:t>
            </w:r>
          </w:p>
        </w:tc>
      </w:tr>
      <w:tr w:rsidR="00EB0FED" w:rsidRPr="008F2D5E" w14:paraId="2EC6B0F7"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5BCB50B" w14:textId="72FD8A95" w:rsidR="00EB0FED" w:rsidRDefault="00EB0FED">
            <w:pPr>
              <w:spacing w:before="0"/>
              <w:rPr>
                <w:rFonts w:cs="Arial"/>
                <w:szCs w:val="20"/>
              </w:rPr>
            </w:pPr>
            <w:r>
              <w:rPr>
                <w:rFonts w:cs="Arial"/>
                <w:szCs w:val="20"/>
              </w:rPr>
              <w:t>1</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7A59F0" w14:textId="0F17D144" w:rsidR="00EB0FED" w:rsidRPr="00EB0FED" w:rsidRDefault="00EB0FED">
            <w:pPr>
              <w:rPr>
                <w:rFonts w:eastAsia="MS PMincho" w:cs="Arial"/>
                <w:lang w:val="vi-VN" w:eastAsia="ja-JP"/>
              </w:rPr>
            </w:pPr>
            <w:r>
              <w:rPr>
                <w:rFonts w:eastAsia="MS PMincho" w:cs="Arial"/>
                <w:noProof/>
                <w:lang w:val="en-US" w:eastAsia="ja-JP"/>
              </w:rPr>
              <w:t>Tên</w:t>
            </w:r>
            <w:r>
              <w:rPr>
                <w:rFonts w:eastAsia="MS PMincho" w:cs="Arial"/>
                <w:noProof/>
                <w:lang w:val="vi-VN" w:eastAsia="ja-JP"/>
              </w:rPr>
              <w:t xml:space="preserve"> nhân viên</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D91817" w14:textId="63283E4F" w:rsidR="00EB0FED" w:rsidRDefault="00CE353B">
            <w:pPr>
              <w:rPr>
                <w:rFonts w:eastAsia="MS PMincho" w:cs="Arial"/>
                <w:lang w:val="en-US" w:eastAsia="ja-JP"/>
              </w:rPr>
            </w:pPr>
            <w:r>
              <w:rPr>
                <w:rFonts w:eastAsia="MS PMincho" w:cs="Arial"/>
                <w:lang w:val="en-US" w:eastAsia="ja-JP"/>
              </w:rPr>
              <w:t>Textbox</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7E0445" w14:textId="77777777" w:rsidR="00EB0FED" w:rsidRPr="000D7C48" w:rsidRDefault="00EB0FED">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376A3B6" w14:textId="77777777" w:rsidR="00EB0FED" w:rsidRDefault="00EB0FED">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732C05" w14:textId="77777777" w:rsidR="00EB0FED" w:rsidRPr="008F2D5E" w:rsidRDefault="00EB0FED">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55DBF4B" w14:textId="77777777" w:rsidR="00EB0FED" w:rsidRPr="00EB0FED" w:rsidRDefault="00EB0FED">
            <w:pPr>
              <w:pStyle w:val="BulletList1"/>
            </w:pPr>
            <w:r>
              <w:t>Auto</w:t>
            </w:r>
            <w:r>
              <w:rPr>
                <w:lang w:val="vi-VN"/>
              </w:rPr>
              <w:t xml:space="preserve"> </w:t>
            </w:r>
            <w:proofErr w:type="gramStart"/>
            <w:r>
              <w:rPr>
                <w:lang w:val="vi-VN"/>
              </w:rPr>
              <w:t>generate</w:t>
            </w:r>
            <w:proofErr w:type="gramEnd"/>
          </w:p>
          <w:p w14:paraId="526CB0C7" w14:textId="7CCBBB4B" w:rsidR="00EB0FED" w:rsidRDefault="00EB0FED">
            <w:pPr>
              <w:pStyle w:val="BulletList1"/>
            </w:pPr>
            <w:r>
              <w:t>Value</w:t>
            </w:r>
            <w:r>
              <w:rPr>
                <w:lang w:val="vi-VN"/>
              </w:rPr>
              <w:t xml:space="preserve"> = [EmpName] của current user</w:t>
            </w:r>
          </w:p>
        </w:tc>
      </w:tr>
      <w:tr w:rsidR="00EB0FED" w:rsidRPr="008F2D5E" w14:paraId="476331C1"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77FB213" w14:textId="77777777" w:rsidR="00EB0FED" w:rsidRPr="008F2D5E" w:rsidRDefault="00EB0FED">
            <w:pPr>
              <w:spacing w:before="0"/>
              <w:rPr>
                <w:rFonts w:cs="Arial"/>
                <w:szCs w:val="20"/>
              </w:rPr>
            </w:pPr>
            <w:r>
              <w:rPr>
                <w:rFonts w:cs="Arial"/>
                <w:szCs w:val="20"/>
              </w:rPr>
              <w:lastRenderedPageBreak/>
              <w:t>2</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8DF3B2D" w14:textId="55CD7C59" w:rsidR="00EB0FED" w:rsidRPr="00EB0FED" w:rsidRDefault="00EB0FED">
            <w:pPr>
              <w:rPr>
                <w:rFonts w:eastAsia="MS PMincho" w:cs="Arial"/>
                <w:lang w:val="vi-VN" w:eastAsia="ja-JP"/>
              </w:rPr>
            </w:pPr>
            <w:proofErr w:type="spellStart"/>
            <w:r>
              <w:rPr>
                <w:rFonts w:eastAsia="MS PMincho" w:cs="Arial"/>
                <w:lang w:val="en-US" w:eastAsia="ja-JP"/>
              </w:rPr>
              <w:t>Mã</w:t>
            </w:r>
            <w:proofErr w:type="spellEnd"/>
            <w:r>
              <w:rPr>
                <w:rFonts w:eastAsia="MS PMincho" w:cs="Arial"/>
                <w:lang w:val="vi-VN" w:eastAsia="ja-JP"/>
              </w:rPr>
              <w:t xml:space="preserve"> nhân viên</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EDF0A2" w14:textId="7E54FD74" w:rsidR="00EB0FED" w:rsidRPr="008F2D5E" w:rsidRDefault="00CE353B">
            <w:pPr>
              <w:rPr>
                <w:rFonts w:eastAsia="MS PMincho" w:cs="Arial"/>
                <w:lang w:val="en-US" w:eastAsia="ja-JP"/>
              </w:rPr>
            </w:pPr>
            <w:r>
              <w:rPr>
                <w:rFonts w:eastAsia="MS PMincho" w:cs="Arial"/>
                <w:lang w:val="en-US" w:eastAsia="ja-JP"/>
              </w:rPr>
              <w:t>Textbox</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35550A" w14:textId="77777777" w:rsidR="00EB0FED" w:rsidRPr="008F2D5E" w:rsidRDefault="00EB0FED">
            <w:pPr>
              <w:rPr>
                <w:rFonts w:eastAsia="MS PMincho" w:cs="Arial"/>
                <w:lang w:val="en-US" w:eastAsia="ja-JP"/>
              </w:rPr>
            </w:pPr>
            <w:r>
              <w:rPr>
                <w:rFonts w:eastAsia="MS PMincho" w:cs="Arial"/>
                <w:lang w:val="en-US"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60C2078" w14:textId="77777777" w:rsidR="00EB0FED" w:rsidRPr="00CE1790" w:rsidRDefault="00EB0FED">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469280" w14:textId="77777777" w:rsidR="00EB0FED" w:rsidRPr="008F2D5E" w:rsidRDefault="00EB0FED">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55411B4" w14:textId="77777777" w:rsidR="00EB0FED" w:rsidRPr="00EB0FED" w:rsidRDefault="00EB0FED" w:rsidP="00EB0FED">
            <w:pPr>
              <w:pStyle w:val="BulletList1"/>
            </w:pPr>
            <w:r>
              <w:t>Auto</w:t>
            </w:r>
            <w:r>
              <w:rPr>
                <w:lang w:val="vi-VN"/>
              </w:rPr>
              <w:t xml:space="preserve"> </w:t>
            </w:r>
            <w:proofErr w:type="gramStart"/>
            <w:r>
              <w:rPr>
                <w:lang w:val="vi-VN"/>
              </w:rPr>
              <w:t>generate</w:t>
            </w:r>
            <w:proofErr w:type="gramEnd"/>
          </w:p>
          <w:p w14:paraId="006F42D2" w14:textId="29BDB970" w:rsidR="00EB0FED" w:rsidRPr="00FE1C60" w:rsidRDefault="00EB0FED" w:rsidP="00EB0FED">
            <w:pPr>
              <w:pStyle w:val="BulletList1"/>
            </w:pPr>
            <w:r>
              <w:t>Value</w:t>
            </w:r>
            <w:r>
              <w:rPr>
                <w:lang w:val="vi-VN"/>
              </w:rPr>
              <w:t xml:space="preserve"> = [EmpID] của current user</w:t>
            </w:r>
          </w:p>
        </w:tc>
      </w:tr>
      <w:tr w:rsidR="00EB0FED" w:rsidRPr="008F2D5E" w14:paraId="16646A19" w14:textId="77777777">
        <w:trPr>
          <w:trHeight w:val="898"/>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3788D2F" w14:textId="77777777" w:rsidR="00EB0FED" w:rsidRDefault="00EB0FED">
            <w:pPr>
              <w:spacing w:before="0"/>
              <w:rPr>
                <w:rFonts w:cs="Arial"/>
                <w:szCs w:val="20"/>
              </w:rPr>
            </w:pPr>
            <w:r>
              <w:rPr>
                <w:rFonts w:cs="Arial"/>
                <w:szCs w:val="20"/>
              </w:rPr>
              <w:t>3</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CD21BD" w14:textId="2416E331" w:rsidR="00EB0FED" w:rsidRPr="00EB0FED" w:rsidRDefault="00EB0FED">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phòng ban</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940516" w14:textId="0DFDB264" w:rsidR="00EB0FED" w:rsidRPr="00D13718" w:rsidRDefault="00CE353B">
            <w:pPr>
              <w:rPr>
                <w:rFonts w:eastAsia="MS PMincho" w:cs="Arial"/>
                <w:lang w:val="vi-VN" w:eastAsia="ja-JP"/>
              </w:rPr>
            </w:pPr>
            <w:r>
              <w:rPr>
                <w:rFonts w:eastAsia="MS PMincho" w:cs="Arial"/>
                <w:lang w:val="vi-VN" w:eastAsia="ja-JP"/>
              </w:rPr>
              <w:t>Textbox</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393E407" w14:textId="77777777" w:rsidR="00EB0FED" w:rsidRDefault="00EB0FED">
            <w:pPr>
              <w:rPr>
                <w:rFonts w:eastAsia="MS PMincho" w:cs="Arial"/>
                <w:lang w:val="en-US" w:eastAsia="ja-JP"/>
              </w:rPr>
            </w:pPr>
            <w:r>
              <w:rPr>
                <w:rFonts w:eastAsia="MS PMincho" w:cs="Arial"/>
                <w:lang w:val="en-US"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B9FB283" w14:textId="77777777" w:rsidR="00EB0FED" w:rsidRPr="00D13718" w:rsidRDefault="00EB0FED">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9040DA" w14:textId="77777777" w:rsidR="00EB0FED" w:rsidRPr="008F2D5E" w:rsidRDefault="00EB0FED">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98D4815" w14:textId="77777777" w:rsidR="00EB0FED" w:rsidRPr="00EB0FED" w:rsidRDefault="00EB0FED">
            <w:pPr>
              <w:pStyle w:val="BulletList1"/>
            </w:pPr>
            <w:r>
              <w:t>Auto</w:t>
            </w:r>
            <w:r>
              <w:rPr>
                <w:lang w:val="vi-VN"/>
              </w:rPr>
              <w:t xml:space="preserve"> </w:t>
            </w:r>
            <w:proofErr w:type="gramStart"/>
            <w:r>
              <w:rPr>
                <w:lang w:val="vi-VN"/>
              </w:rPr>
              <w:t>generate</w:t>
            </w:r>
            <w:proofErr w:type="gramEnd"/>
          </w:p>
          <w:p w14:paraId="0114CF61" w14:textId="0582EE3A" w:rsidR="00EB0FED" w:rsidRDefault="00EB0FED">
            <w:pPr>
              <w:pStyle w:val="BulletList1"/>
            </w:pPr>
            <w:r>
              <w:rPr>
                <w:lang w:val="vi-VN"/>
              </w:rPr>
              <w:t>Value = [DepName] mà current user đang làm việc</w:t>
            </w:r>
          </w:p>
        </w:tc>
      </w:tr>
      <w:tr w:rsidR="00EB0FED" w:rsidRPr="008F2D5E" w14:paraId="52076118"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546FADB" w14:textId="719DC2E5" w:rsidR="00EB0FED" w:rsidRDefault="004E3571">
            <w:pPr>
              <w:spacing w:before="0"/>
              <w:rPr>
                <w:rFonts w:cs="Arial"/>
                <w:szCs w:val="20"/>
              </w:rPr>
            </w:pPr>
            <w:r>
              <w:rPr>
                <w:rFonts w:cs="Arial"/>
                <w:szCs w:val="20"/>
              </w:rPr>
              <w:t>4</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126443" w14:textId="2B3DEAFC" w:rsidR="00EB0FED" w:rsidRPr="00EB0FED" w:rsidRDefault="00EB0FED">
            <w:pPr>
              <w:rPr>
                <w:rFonts w:eastAsia="MS PMincho" w:cs="Arial"/>
                <w:lang w:val="vi-VN" w:eastAsia="ja-JP"/>
              </w:rPr>
            </w:pPr>
            <w:r>
              <w:rPr>
                <w:rFonts w:eastAsia="MS PMincho" w:cs="Arial"/>
                <w:noProof/>
                <w:lang w:val="en-US" w:eastAsia="ja-JP"/>
              </w:rPr>
              <w:t>Loại</w:t>
            </w:r>
            <w:r>
              <w:rPr>
                <w:rFonts w:eastAsia="MS PMincho" w:cs="Arial"/>
                <w:noProof/>
                <w:lang w:val="vi-VN" w:eastAsia="ja-JP"/>
              </w:rPr>
              <w:t xml:space="preserve"> nghỉ</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9D1F1D" w14:textId="061EEDA5" w:rsidR="00EB0FED" w:rsidRPr="00D13718" w:rsidRDefault="00EB0FED">
            <w:pPr>
              <w:rPr>
                <w:rFonts w:eastAsia="MS PMincho" w:cs="Arial"/>
                <w:lang w:val="vi-VN" w:eastAsia="ja-JP"/>
              </w:rPr>
            </w:pPr>
            <w:r>
              <w:rPr>
                <w:rFonts w:eastAsia="MS PMincho" w:cs="Arial"/>
                <w:lang w:val="vi-VN" w:eastAsia="ja-JP"/>
              </w:rPr>
              <w:t>Dropdown list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BF89A4" w14:textId="6FCBAE9A" w:rsidR="00EB0FED" w:rsidRPr="00084EE3" w:rsidRDefault="00EB0FED">
            <w:pPr>
              <w:rPr>
                <w:rFonts w:eastAsia="MS PMincho" w:cs="Arial"/>
                <w:lang w:val="vi-VN" w:eastAsia="ja-JP"/>
              </w:rPr>
            </w:pPr>
            <w:r>
              <w:rPr>
                <w:rFonts w:eastAsia="MS PMincho" w:cs="Arial"/>
                <w:lang w:val="vi-VN" w:eastAsia="ja-JP"/>
              </w:rPr>
              <w:t>Yes</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10429A" w14:textId="7DDC0179" w:rsidR="00EB0FED" w:rsidRPr="00084EE3" w:rsidRDefault="00EB0FED">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D7E8AF" w14:textId="77777777" w:rsidR="00EB0FED" w:rsidRPr="008F2D5E" w:rsidRDefault="00EB0FED">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ABCE561" w14:textId="30ADF25A" w:rsidR="00EB0FED" w:rsidRPr="004E3571" w:rsidRDefault="004E3571" w:rsidP="004E3571">
            <w:pPr>
              <w:pStyle w:val="BulletList1"/>
            </w:pPr>
            <w:r w:rsidRPr="004E3571">
              <w:t>Value</w:t>
            </w:r>
            <w:r>
              <w:rPr>
                <w:lang w:val="vi-VN"/>
              </w:rPr>
              <w:t xml:space="preserve"> = All [LeaveTypeName] của “LeaveType”</w:t>
            </w:r>
          </w:p>
          <w:p w14:paraId="5BB88D08" w14:textId="77777777" w:rsidR="00EB0FED" w:rsidRPr="00D572B8" w:rsidRDefault="00EB0FED">
            <w:pPr>
              <w:pStyle w:val="BulletList1"/>
              <w:numPr>
                <w:ilvl w:val="0"/>
                <w:numId w:val="0"/>
              </w:numPr>
              <w:ind w:left="360"/>
              <w:rPr>
                <w:lang w:val="vi-VN"/>
              </w:rPr>
            </w:pPr>
          </w:p>
        </w:tc>
      </w:tr>
      <w:tr w:rsidR="004E3571" w:rsidRPr="008F2D5E" w14:paraId="569E8111"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C5110C7" w14:textId="1C9D3406" w:rsidR="004E3571" w:rsidRDefault="004E3571">
            <w:pPr>
              <w:spacing w:before="0"/>
              <w:rPr>
                <w:rFonts w:cs="Arial"/>
                <w:szCs w:val="20"/>
              </w:rPr>
            </w:pPr>
            <w:r>
              <w:rPr>
                <w:rFonts w:cs="Arial"/>
                <w:szCs w:val="20"/>
              </w:rPr>
              <w:t>5</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CFD6DD2" w14:textId="43AC2B62" w:rsidR="004E3571" w:rsidRPr="004E3571" w:rsidRDefault="004E3571">
            <w:pPr>
              <w:rPr>
                <w:rFonts w:eastAsia="MS PMincho" w:cs="Arial"/>
                <w:noProof/>
                <w:lang w:val="vi-VN" w:eastAsia="ja-JP"/>
              </w:rPr>
            </w:pPr>
            <w:r>
              <w:rPr>
                <w:rFonts w:eastAsia="MS PMincho" w:cs="Arial"/>
                <w:noProof/>
                <w:lang w:val="en-US" w:eastAsia="ja-JP"/>
              </w:rPr>
              <w:t>Ngày</w:t>
            </w:r>
            <w:r>
              <w:rPr>
                <w:rFonts w:eastAsia="MS PMincho" w:cs="Arial"/>
                <w:noProof/>
                <w:lang w:val="vi-VN" w:eastAsia="ja-JP"/>
              </w:rPr>
              <w:t xml:space="preserve"> bắt đầu</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6AEEB9" w14:textId="648BCC58" w:rsidR="004E3571" w:rsidRDefault="00C81603">
            <w:pPr>
              <w:rPr>
                <w:rFonts w:eastAsia="MS PMincho" w:cs="Arial"/>
                <w:lang w:val="vi-VN" w:eastAsia="ja-JP"/>
              </w:rPr>
            </w:pPr>
            <w:r>
              <w:rPr>
                <w:rFonts w:eastAsia="MS PMincho" w:cs="Arial"/>
                <w:lang w:val="vi-VN" w:eastAsia="ja-JP"/>
              </w:rPr>
              <w:t>Datebox</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551C73" w14:textId="407496DA" w:rsidR="004E3571" w:rsidRDefault="00CE353B">
            <w:pPr>
              <w:rPr>
                <w:rFonts w:eastAsia="MS PMincho" w:cs="Arial"/>
                <w:lang w:val="vi-VN" w:eastAsia="ja-JP"/>
              </w:rPr>
            </w:pPr>
            <w:r>
              <w:rPr>
                <w:rFonts w:eastAsia="MS PMincho" w:cs="Arial"/>
                <w:lang w:val="vi-VN" w:eastAsia="ja-JP"/>
              </w:rPr>
              <w:t>Yes</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31618A" w14:textId="301D7A45" w:rsidR="004E3571" w:rsidRDefault="00CE353B">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77A4FA" w14:textId="77777777" w:rsidR="004E3571" w:rsidRPr="008F2D5E" w:rsidRDefault="004E3571">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642533F" w14:textId="77777777" w:rsidR="004E3571" w:rsidRPr="00CE353B" w:rsidRDefault="00CE353B" w:rsidP="004E3571">
            <w:pPr>
              <w:pStyle w:val="BulletList1"/>
            </w:pPr>
            <w:r>
              <w:t>Free</w:t>
            </w:r>
            <w:r>
              <w:rPr>
                <w:lang w:val="vi-VN"/>
              </w:rPr>
              <w:t xml:space="preserve"> Input</w:t>
            </w:r>
          </w:p>
          <w:p w14:paraId="187561E0" w14:textId="77777777" w:rsidR="00CE353B" w:rsidRPr="00C42B70" w:rsidRDefault="00CE353B" w:rsidP="004E3571">
            <w:pPr>
              <w:pStyle w:val="BulletList1"/>
            </w:pPr>
            <w:r>
              <w:rPr>
                <w:lang w:val="vi-VN"/>
              </w:rPr>
              <w:t>[Ngày bắt đầu] &gt; ngày hiện tại (Không cho phép làm đơn trong quá khứ)</w:t>
            </w:r>
          </w:p>
          <w:p w14:paraId="7800ED5A" w14:textId="0654BE42" w:rsidR="00C42B70" w:rsidRPr="004E3571" w:rsidRDefault="00C42B70" w:rsidP="004E3571">
            <w:pPr>
              <w:pStyle w:val="BulletList1"/>
            </w:pPr>
            <w:r>
              <w:t>Format</w:t>
            </w:r>
            <w:r>
              <w:rPr>
                <w:lang w:val="vi-VN"/>
              </w:rPr>
              <w:t>: DD/MM/YY</w:t>
            </w:r>
          </w:p>
        </w:tc>
      </w:tr>
      <w:tr w:rsidR="004E3571" w:rsidRPr="008F2D5E" w14:paraId="012B8C8A"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4CA8744" w14:textId="672C766D" w:rsidR="004E3571" w:rsidRDefault="00CE353B">
            <w:pPr>
              <w:spacing w:before="0"/>
              <w:rPr>
                <w:rFonts w:cs="Arial"/>
                <w:szCs w:val="20"/>
              </w:rPr>
            </w:pPr>
            <w:r>
              <w:rPr>
                <w:rFonts w:cs="Arial"/>
                <w:szCs w:val="20"/>
              </w:rPr>
              <w:t>6</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8B43ADC" w14:textId="56E9D06D" w:rsidR="004E3571" w:rsidRPr="00CE353B" w:rsidRDefault="00CE353B">
            <w:pPr>
              <w:rPr>
                <w:rFonts w:eastAsia="MS PMincho" w:cs="Arial"/>
                <w:noProof/>
                <w:lang w:val="vi-VN" w:eastAsia="ja-JP"/>
              </w:rPr>
            </w:pPr>
            <w:r>
              <w:rPr>
                <w:rFonts w:eastAsia="MS PMincho" w:cs="Arial"/>
                <w:noProof/>
                <w:lang w:val="en-US" w:eastAsia="ja-JP"/>
              </w:rPr>
              <w:t>Ngày</w:t>
            </w:r>
            <w:r>
              <w:rPr>
                <w:rFonts w:eastAsia="MS PMincho" w:cs="Arial"/>
                <w:noProof/>
                <w:lang w:val="vi-VN" w:eastAsia="ja-JP"/>
              </w:rPr>
              <w:t xml:space="preserve"> kết thúc</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42C6D6" w14:textId="6924B985" w:rsidR="004E3571" w:rsidRDefault="00C81603">
            <w:pPr>
              <w:rPr>
                <w:rFonts w:eastAsia="MS PMincho" w:cs="Arial"/>
                <w:lang w:val="vi-VN" w:eastAsia="ja-JP"/>
              </w:rPr>
            </w:pPr>
            <w:r>
              <w:rPr>
                <w:rFonts w:eastAsia="MS PMincho" w:cs="Arial"/>
                <w:lang w:val="vi-VN" w:eastAsia="ja-JP"/>
              </w:rPr>
              <w:t>Datebox</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D2F36E" w14:textId="5C71DB34" w:rsidR="004E3571" w:rsidRDefault="00CE353B">
            <w:pPr>
              <w:rPr>
                <w:rFonts w:eastAsia="MS PMincho" w:cs="Arial"/>
                <w:lang w:val="vi-VN" w:eastAsia="ja-JP"/>
              </w:rPr>
            </w:pPr>
            <w:r>
              <w:rPr>
                <w:rFonts w:eastAsia="MS PMincho" w:cs="Arial"/>
                <w:lang w:val="vi-VN" w:eastAsia="ja-JP"/>
              </w:rPr>
              <w:t>Yes</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D1AE30" w14:textId="5564A458" w:rsidR="004E3571" w:rsidRDefault="00CE353B">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141838" w14:textId="77777777" w:rsidR="004E3571" w:rsidRPr="008F2D5E" w:rsidRDefault="004E3571">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FAF7439" w14:textId="77777777" w:rsidR="004E3571" w:rsidRPr="00CE353B" w:rsidRDefault="00CE353B" w:rsidP="004E3571">
            <w:pPr>
              <w:pStyle w:val="BulletList1"/>
            </w:pPr>
            <w:r>
              <w:t>Free</w:t>
            </w:r>
            <w:r>
              <w:rPr>
                <w:lang w:val="vi-VN"/>
              </w:rPr>
              <w:t xml:space="preserve"> Input</w:t>
            </w:r>
          </w:p>
          <w:p w14:paraId="0C1CBE89" w14:textId="77777777" w:rsidR="00CE353B" w:rsidRPr="00C42B70" w:rsidRDefault="00CE353B" w:rsidP="004E3571">
            <w:pPr>
              <w:pStyle w:val="BulletList1"/>
            </w:pPr>
            <w:r>
              <w:rPr>
                <w:lang w:val="vi-VN"/>
              </w:rPr>
              <w:t>[Ngày kết thúc] &gt; [Ngày bắt đầu] &gt; ngày hiện tại</w:t>
            </w:r>
          </w:p>
          <w:p w14:paraId="48F1D956" w14:textId="45C646DD" w:rsidR="00C42B70" w:rsidRPr="004E3571" w:rsidRDefault="00C42B70" w:rsidP="004E3571">
            <w:pPr>
              <w:pStyle w:val="BulletList1"/>
            </w:pPr>
            <w:r>
              <w:t>Format</w:t>
            </w:r>
            <w:r>
              <w:rPr>
                <w:lang w:val="vi-VN"/>
              </w:rPr>
              <w:t>: DD/MM/YY</w:t>
            </w:r>
          </w:p>
        </w:tc>
      </w:tr>
      <w:tr w:rsidR="004E3571" w:rsidRPr="008F2D5E" w14:paraId="573FF8B6"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3B14876" w14:textId="690048C1" w:rsidR="004E3571" w:rsidRDefault="00CE353B">
            <w:pPr>
              <w:spacing w:before="0"/>
              <w:rPr>
                <w:rFonts w:cs="Arial"/>
                <w:szCs w:val="20"/>
              </w:rPr>
            </w:pPr>
            <w:r>
              <w:rPr>
                <w:rFonts w:cs="Arial"/>
                <w:szCs w:val="20"/>
              </w:rPr>
              <w:t>7</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35A09A" w14:textId="0218405B" w:rsidR="004E3571" w:rsidRPr="00CE353B" w:rsidRDefault="00CE353B">
            <w:pPr>
              <w:rPr>
                <w:rFonts w:eastAsia="MS PMincho" w:cs="Arial"/>
                <w:noProof/>
                <w:lang w:val="vi-VN" w:eastAsia="ja-JP"/>
              </w:rPr>
            </w:pPr>
            <w:r>
              <w:rPr>
                <w:rFonts w:eastAsia="MS PMincho" w:cs="Arial"/>
                <w:noProof/>
                <w:lang w:val="en-US" w:eastAsia="ja-JP"/>
              </w:rPr>
              <w:t>Số</w:t>
            </w:r>
            <w:r>
              <w:rPr>
                <w:rFonts w:eastAsia="MS PMincho" w:cs="Arial"/>
                <w:noProof/>
                <w:lang w:val="vi-VN" w:eastAsia="ja-JP"/>
              </w:rPr>
              <w:t xml:space="preserve"> lượng</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B5EDD3C" w14:textId="0420F74A" w:rsidR="004E3571" w:rsidRDefault="00CE353B">
            <w:pPr>
              <w:rPr>
                <w:rFonts w:eastAsia="MS PMincho" w:cs="Arial"/>
                <w:lang w:val="vi-VN" w:eastAsia="ja-JP"/>
              </w:rPr>
            </w:pPr>
            <w:r>
              <w:rPr>
                <w:rFonts w:eastAsia="MS PMincho" w:cs="Arial"/>
                <w:lang w:val="vi-VN" w:eastAsia="ja-JP"/>
              </w:rPr>
              <w:t>Text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159FD7E" w14:textId="2E925434" w:rsidR="004E3571" w:rsidRDefault="00CE353B">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5EBB8B" w14:textId="6A2C3FB1" w:rsidR="004E3571" w:rsidRDefault="00CE353B">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4D8522" w14:textId="77777777" w:rsidR="004E3571" w:rsidRPr="008F2D5E" w:rsidRDefault="004E3571">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D6089A3" w14:textId="581E005D" w:rsidR="00CE353B" w:rsidRDefault="00CE353B" w:rsidP="004E3571">
            <w:pPr>
              <w:pStyle w:val="BulletList1"/>
            </w:pPr>
            <w:r>
              <w:t>Auto</w:t>
            </w:r>
            <w:r>
              <w:rPr>
                <w:lang w:val="vi-VN"/>
              </w:rPr>
              <w:t xml:space="preserve"> gen</w:t>
            </w:r>
          </w:p>
          <w:p w14:paraId="55F947AF" w14:textId="2C59D581" w:rsidR="004E3571" w:rsidRPr="004E3571" w:rsidRDefault="00CE353B" w:rsidP="004E3571">
            <w:pPr>
              <w:pStyle w:val="BulletList1"/>
            </w:pPr>
            <w:r>
              <w:t>Value</w:t>
            </w:r>
            <w:r>
              <w:rPr>
                <w:lang w:val="vi-VN"/>
              </w:rPr>
              <w:t xml:space="preserve"> = [Ngày bắt đầu] – [Ngày kết thúc]</w:t>
            </w:r>
          </w:p>
        </w:tc>
      </w:tr>
      <w:tr w:rsidR="004E3571" w:rsidRPr="008F2D5E" w14:paraId="33F1D846"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1182820" w14:textId="7BE97A4C" w:rsidR="004E3571" w:rsidRDefault="00CE353B">
            <w:pPr>
              <w:spacing w:before="0"/>
              <w:rPr>
                <w:rFonts w:cs="Arial"/>
                <w:szCs w:val="20"/>
              </w:rPr>
            </w:pPr>
            <w:r>
              <w:rPr>
                <w:rFonts w:cs="Arial"/>
                <w:szCs w:val="20"/>
              </w:rPr>
              <w:t>8</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6C8394D" w14:textId="784C035D" w:rsidR="004E3571" w:rsidRPr="00CE353B" w:rsidRDefault="00CE353B">
            <w:pPr>
              <w:rPr>
                <w:rFonts w:eastAsia="MS PMincho" w:cs="Arial"/>
                <w:noProof/>
                <w:lang w:val="vi-VN" w:eastAsia="ja-JP"/>
              </w:rPr>
            </w:pPr>
            <w:r>
              <w:rPr>
                <w:rFonts w:eastAsia="MS PMincho" w:cs="Arial"/>
                <w:noProof/>
                <w:lang w:val="en-US" w:eastAsia="ja-JP"/>
              </w:rPr>
              <w:t>Chi</w:t>
            </w:r>
            <w:r>
              <w:rPr>
                <w:rFonts w:eastAsia="MS PMincho" w:cs="Arial"/>
                <w:noProof/>
                <w:lang w:val="vi-VN" w:eastAsia="ja-JP"/>
              </w:rPr>
              <w:t xml:space="preserve"> tiết lý do</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A4B2B78" w14:textId="76A0CBF7" w:rsidR="004E3571" w:rsidRDefault="00CE353B">
            <w:pPr>
              <w:rPr>
                <w:rFonts w:eastAsia="MS PMincho" w:cs="Arial"/>
                <w:lang w:val="vi-VN" w:eastAsia="ja-JP"/>
              </w:rPr>
            </w:pPr>
            <w:r>
              <w:rPr>
                <w:rFonts w:eastAsia="MS PMincho" w:cs="Arial"/>
                <w:lang w:val="vi-VN" w:eastAsia="ja-JP"/>
              </w:rPr>
              <w:t>Text</w:t>
            </w:r>
            <w:r w:rsidR="00C81603">
              <w:rPr>
                <w:rFonts w:eastAsia="MS PMincho" w:cs="Arial"/>
                <w:lang w:val="vi-VN" w:eastAsia="ja-JP"/>
              </w:rPr>
              <w:t xml:space="preserve"> area</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CF7509" w14:textId="31686D69" w:rsidR="004E3571" w:rsidRDefault="00CE353B">
            <w:pPr>
              <w:rPr>
                <w:rFonts w:eastAsia="MS PMincho" w:cs="Arial"/>
                <w:lang w:val="vi-VN" w:eastAsia="ja-JP"/>
              </w:rPr>
            </w:pPr>
            <w:r>
              <w:rPr>
                <w:rFonts w:eastAsia="MS PMincho" w:cs="Arial"/>
                <w:lang w:val="vi-VN" w:eastAsia="ja-JP"/>
              </w:rPr>
              <w:t>Yes</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C996F7" w14:textId="54233820" w:rsidR="004E3571" w:rsidRDefault="00CE353B">
            <w:pPr>
              <w:rPr>
                <w:rFonts w:eastAsia="MS PMincho" w:cs="Arial"/>
                <w:lang w:val="vi-VN" w:eastAsia="ja-JP"/>
              </w:rPr>
            </w:pPr>
            <w:r>
              <w:rPr>
                <w:rFonts w:eastAsia="MS PMincho" w:cs="Arial"/>
                <w:lang w:val="vi-VN" w:eastAsia="ja-JP"/>
              </w:rPr>
              <w:t>No</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DB13A27" w14:textId="77777777" w:rsidR="004E3571" w:rsidRPr="008F2D5E" w:rsidRDefault="004E3571">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310BB66" w14:textId="5D8CE5C0" w:rsidR="004E3571" w:rsidRPr="004E3571" w:rsidRDefault="00CE353B" w:rsidP="004E3571">
            <w:pPr>
              <w:pStyle w:val="BulletList1"/>
            </w:pPr>
            <w:r>
              <w:t>Free</w:t>
            </w:r>
            <w:r>
              <w:rPr>
                <w:lang w:val="vi-VN"/>
              </w:rPr>
              <w:t xml:space="preserve"> Input</w:t>
            </w:r>
          </w:p>
        </w:tc>
      </w:tr>
      <w:tr w:rsidR="004E3571" w:rsidRPr="008F2D5E" w14:paraId="79C40D82"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6D26DDF" w14:textId="71076B83" w:rsidR="004E3571" w:rsidRDefault="00CE353B">
            <w:pPr>
              <w:spacing w:before="0"/>
              <w:rPr>
                <w:rFonts w:cs="Arial"/>
                <w:szCs w:val="20"/>
              </w:rPr>
            </w:pPr>
            <w:r>
              <w:rPr>
                <w:rFonts w:cs="Arial"/>
                <w:szCs w:val="20"/>
              </w:rPr>
              <w:t>9</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CDDB61" w14:textId="2272793B" w:rsidR="004E3571" w:rsidRDefault="00CE353B">
            <w:pPr>
              <w:rPr>
                <w:rFonts w:eastAsia="MS PMincho" w:cs="Arial"/>
                <w:noProof/>
                <w:lang w:val="en-US" w:eastAsia="ja-JP"/>
              </w:rPr>
            </w:pPr>
            <w:r w:rsidRPr="00CE353B">
              <w:rPr>
                <w:rFonts w:eastAsia="MS PMincho" w:cs="Arial"/>
                <w:noProof/>
                <w:lang w:val="en-US" w:eastAsia="ja-JP"/>
              </w:rPr>
              <w:drawing>
                <wp:inline distT="0" distB="0" distL="0" distR="0" wp14:anchorId="1CA19D22" wp14:editId="7F15ECE0">
                  <wp:extent cx="790581" cy="390528"/>
                  <wp:effectExtent l="0" t="0" r="9525" b="9525"/>
                  <wp:docPr id="1084911496" name="Picture 108491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11496" name=""/>
                          <pic:cNvPicPr/>
                        </pic:nvPicPr>
                        <pic:blipFill>
                          <a:blip r:embed="rId123"/>
                          <a:stretch>
                            <a:fillRect/>
                          </a:stretch>
                        </pic:blipFill>
                        <pic:spPr>
                          <a:xfrm>
                            <a:off x="0" y="0"/>
                            <a:ext cx="790581" cy="390528"/>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65EA23" w14:textId="6436864A" w:rsidR="004E3571" w:rsidRDefault="00CE353B">
            <w:pPr>
              <w:rPr>
                <w:rFonts w:eastAsia="MS PMincho" w:cs="Arial"/>
                <w:lang w:val="vi-VN" w:eastAsia="ja-JP"/>
              </w:rPr>
            </w:pPr>
            <w:r>
              <w:rPr>
                <w:rFonts w:eastAsia="MS PMincho" w:cs="Arial"/>
                <w:lang w:val="vi-VN" w:eastAsia="ja-JP"/>
              </w:rPr>
              <w:t>Button</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D408A6" w14:textId="5B90A833" w:rsidR="004E3571" w:rsidRDefault="00CE353B">
            <w:pPr>
              <w:rPr>
                <w:rFonts w:eastAsia="MS PMincho" w:cs="Arial"/>
                <w:lang w:val="vi-VN" w:eastAsia="ja-JP"/>
              </w:rPr>
            </w:pPr>
            <w:r>
              <w:rPr>
                <w:rFonts w:eastAsia="MS PMincho" w:cs="Arial"/>
                <w:lang w:val="vi-VN" w:eastAsia="ja-JP"/>
              </w:rPr>
              <w:t>N/A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5C8A2B" w14:textId="6944119D" w:rsidR="004E3571" w:rsidRDefault="00CE353B">
            <w:pPr>
              <w:rPr>
                <w:rFonts w:eastAsia="MS PMincho" w:cs="Arial"/>
                <w:lang w:val="vi-VN" w:eastAsia="ja-JP"/>
              </w:rPr>
            </w:pPr>
            <w:r>
              <w:rPr>
                <w:rFonts w:eastAsia="MS PMincho" w:cs="Arial"/>
                <w:lang w:val="vi-VN" w:eastAsia="ja-JP"/>
              </w:rPr>
              <w:t>N/A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B2D607F" w14:textId="77777777" w:rsidR="004E3571" w:rsidRPr="008F2D5E" w:rsidRDefault="004E3571">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6DBCFEA" w14:textId="12D0015C" w:rsidR="004E3571" w:rsidRPr="004E3571" w:rsidRDefault="00CE353B" w:rsidP="004E3571">
            <w:pPr>
              <w:pStyle w:val="BulletList1"/>
            </w:pPr>
            <w:proofErr w:type="spellStart"/>
            <w:r>
              <w:t>Đính</w:t>
            </w:r>
            <w:proofErr w:type="spellEnd"/>
            <w:r>
              <w:rPr>
                <w:lang w:val="vi-VN"/>
              </w:rPr>
              <w:t xml:space="preserve"> kèm các </w:t>
            </w:r>
            <w:proofErr w:type="spellStart"/>
            <w:r>
              <w:rPr>
                <w:lang w:val="vi-VN"/>
              </w:rPr>
              <w:t>file</w:t>
            </w:r>
            <w:proofErr w:type="spellEnd"/>
            <w:r>
              <w:rPr>
                <w:lang w:val="vi-VN"/>
              </w:rPr>
              <w:t xml:space="preserve"> cần thiết để hỗ trợ đơn xin nghỉ phép</w:t>
            </w:r>
          </w:p>
        </w:tc>
      </w:tr>
      <w:tr w:rsidR="004E3571" w:rsidRPr="008F2D5E" w14:paraId="552D45C6"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C4C34E1" w14:textId="174B585F" w:rsidR="004E3571" w:rsidRDefault="00CE353B">
            <w:pPr>
              <w:spacing w:before="0"/>
              <w:rPr>
                <w:rFonts w:cs="Arial"/>
                <w:szCs w:val="20"/>
              </w:rPr>
            </w:pPr>
            <w:r>
              <w:rPr>
                <w:rFonts w:cs="Arial"/>
                <w:szCs w:val="20"/>
              </w:rPr>
              <w:t>10</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956027" w14:textId="416BF380" w:rsidR="004E3571" w:rsidRPr="00CE353B" w:rsidRDefault="00CE353B">
            <w:pPr>
              <w:rPr>
                <w:rFonts w:eastAsia="MS PMincho" w:cs="Arial"/>
                <w:noProof/>
                <w:lang w:val="vi-VN" w:eastAsia="ja-JP"/>
              </w:rPr>
            </w:pPr>
            <w:r>
              <w:rPr>
                <w:rFonts w:eastAsia="MS PMincho" w:cs="Arial"/>
                <w:noProof/>
                <w:lang w:val="en-US" w:eastAsia="ja-JP"/>
              </w:rPr>
              <w:t>Trưởng</w:t>
            </w:r>
            <w:r>
              <w:rPr>
                <w:rFonts w:eastAsia="MS PMincho" w:cs="Arial"/>
                <w:noProof/>
                <w:lang w:val="vi-VN" w:eastAsia="ja-JP"/>
              </w:rPr>
              <w:t xml:space="preserve"> phòng</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96656D" w14:textId="5EFFC386" w:rsidR="004E3571" w:rsidRDefault="00CE353B">
            <w:pPr>
              <w:rPr>
                <w:rFonts w:eastAsia="MS PMincho" w:cs="Arial"/>
                <w:lang w:val="vi-VN" w:eastAsia="ja-JP"/>
              </w:rPr>
            </w:pPr>
            <w:r>
              <w:rPr>
                <w:rFonts w:eastAsia="MS PMincho" w:cs="Arial"/>
                <w:lang w:val="vi-VN" w:eastAsia="ja-JP"/>
              </w:rPr>
              <w:t>Text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BDD55A" w14:textId="75C159CE" w:rsidR="004E3571" w:rsidRDefault="00CE353B">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AEA480" w14:textId="2F7EBE37" w:rsidR="004E3571" w:rsidRDefault="00CE353B">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6E9B54A" w14:textId="77777777" w:rsidR="004E3571" w:rsidRPr="008F2D5E" w:rsidRDefault="004E3571">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F21B1C1" w14:textId="77777777" w:rsidR="004E3571" w:rsidRPr="00CE353B" w:rsidRDefault="00CE353B" w:rsidP="004E3571">
            <w:pPr>
              <w:pStyle w:val="BulletList1"/>
            </w:pPr>
            <w:r>
              <w:t>Auto</w:t>
            </w:r>
            <w:r>
              <w:rPr>
                <w:lang w:val="vi-VN"/>
              </w:rPr>
              <w:t xml:space="preserve"> gen</w:t>
            </w:r>
          </w:p>
          <w:p w14:paraId="5EDCBC36" w14:textId="5DDC69F0" w:rsidR="00CE353B" w:rsidRPr="004E3571" w:rsidRDefault="00CE353B" w:rsidP="004E3571">
            <w:pPr>
              <w:pStyle w:val="BulletList1"/>
            </w:pPr>
            <w:r>
              <w:rPr>
                <w:lang w:val="vi-VN"/>
              </w:rPr>
              <w:t xml:space="preserve">Value = </w:t>
            </w:r>
            <w:r w:rsidR="009C4D2C">
              <w:rPr>
                <w:lang w:val="vi-VN"/>
              </w:rPr>
              <w:t>Tên trưởng phòng mà current user đang làm việc</w:t>
            </w:r>
          </w:p>
        </w:tc>
      </w:tr>
      <w:tr w:rsidR="004E3571" w:rsidRPr="008F2D5E" w14:paraId="08A5445F"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44DC691" w14:textId="5FB4D34E" w:rsidR="004E3571" w:rsidRDefault="009C4D2C">
            <w:pPr>
              <w:spacing w:before="0"/>
              <w:rPr>
                <w:rFonts w:cs="Arial"/>
                <w:szCs w:val="20"/>
              </w:rPr>
            </w:pPr>
            <w:r>
              <w:rPr>
                <w:rFonts w:cs="Arial"/>
                <w:szCs w:val="20"/>
              </w:rPr>
              <w:t>11</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C77792" w14:textId="65FA101A" w:rsidR="004E3571" w:rsidRPr="009C4D2C" w:rsidRDefault="009C4D2C">
            <w:pPr>
              <w:rPr>
                <w:rFonts w:eastAsia="MS PMincho" w:cs="Arial"/>
                <w:noProof/>
                <w:lang w:val="vi-VN" w:eastAsia="ja-JP"/>
              </w:rPr>
            </w:pPr>
            <w:r>
              <w:rPr>
                <w:rFonts w:eastAsia="MS PMincho" w:cs="Arial"/>
                <w:noProof/>
                <w:lang w:val="en-US" w:eastAsia="ja-JP"/>
              </w:rPr>
              <w:t>Ql</w:t>
            </w:r>
            <w:r>
              <w:rPr>
                <w:rFonts w:eastAsia="MS PMincho" w:cs="Arial"/>
                <w:noProof/>
                <w:lang w:val="vi-VN" w:eastAsia="ja-JP"/>
              </w:rPr>
              <w:t xml:space="preserve"> nhân sự</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432681" w14:textId="3375B7EF" w:rsidR="004E3571" w:rsidRDefault="009C4D2C">
            <w:pPr>
              <w:rPr>
                <w:rFonts w:eastAsia="MS PMincho" w:cs="Arial"/>
                <w:lang w:val="vi-VN" w:eastAsia="ja-JP"/>
              </w:rPr>
            </w:pPr>
            <w:r>
              <w:rPr>
                <w:rFonts w:eastAsia="MS PMincho" w:cs="Arial"/>
                <w:lang w:val="vi-VN" w:eastAsia="ja-JP"/>
              </w:rPr>
              <w:t>Text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429167A" w14:textId="7B86E1AB" w:rsidR="004E3571" w:rsidRDefault="009C4D2C">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7502A93" w14:textId="579E2398" w:rsidR="004E3571" w:rsidRDefault="009C4D2C">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97E24BE" w14:textId="77777777" w:rsidR="004E3571" w:rsidRPr="008F2D5E" w:rsidRDefault="004E3571">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EDFF310" w14:textId="77777777" w:rsidR="004E3571" w:rsidRPr="009C4D2C" w:rsidRDefault="009C4D2C" w:rsidP="004E3571">
            <w:pPr>
              <w:pStyle w:val="BulletList1"/>
            </w:pPr>
            <w:r>
              <w:t>Auto</w:t>
            </w:r>
            <w:r>
              <w:rPr>
                <w:lang w:val="vi-VN"/>
              </w:rPr>
              <w:t xml:space="preserve"> gen</w:t>
            </w:r>
          </w:p>
          <w:p w14:paraId="28841ACC" w14:textId="77777777" w:rsidR="009C4D2C" w:rsidRPr="009C4D2C" w:rsidRDefault="009C4D2C" w:rsidP="004E3571">
            <w:pPr>
              <w:pStyle w:val="BulletList1"/>
            </w:pPr>
            <w:r>
              <w:t>Value</w:t>
            </w:r>
            <w:r>
              <w:rPr>
                <w:lang w:val="vi-VN"/>
              </w:rPr>
              <w:t xml:space="preserve"> = Tên ql nhân sự sẽ phê duyệt /từ chối đơn</w:t>
            </w:r>
          </w:p>
          <w:p w14:paraId="4754509C" w14:textId="7AC90BCA" w:rsidR="009C4D2C" w:rsidRPr="009C4D2C" w:rsidRDefault="009C4D2C" w:rsidP="009C4D2C">
            <w:pPr>
              <w:pStyle w:val="BulletList1"/>
              <w:numPr>
                <w:ilvl w:val="0"/>
                <w:numId w:val="0"/>
              </w:numPr>
              <w:ind w:left="360"/>
              <w:rPr>
                <w:lang w:val="vi-VN"/>
              </w:rPr>
            </w:pPr>
            <w:r>
              <w:t>Lưu</w:t>
            </w:r>
            <w:r>
              <w:rPr>
                <w:lang w:val="vi-VN"/>
              </w:rPr>
              <w:t xml:space="preserve"> ý: Ở đây mình đang mặc định là công ty có 1 hr admin.</w:t>
            </w:r>
          </w:p>
        </w:tc>
      </w:tr>
      <w:tr w:rsidR="004E3571" w:rsidRPr="008F2D5E" w14:paraId="5E621C0E"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8EB1BFF" w14:textId="595528D8" w:rsidR="004E3571" w:rsidRDefault="009C4D2C">
            <w:pPr>
              <w:spacing w:before="0"/>
              <w:rPr>
                <w:rFonts w:cs="Arial"/>
                <w:szCs w:val="20"/>
              </w:rPr>
            </w:pPr>
            <w:r>
              <w:rPr>
                <w:rFonts w:cs="Arial"/>
                <w:szCs w:val="20"/>
              </w:rPr>
              <w:t>12</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9DEF5C" w14:textId="42287E20" w:rsidR="004E3571" w:rsidRDefault="009C4D2C">
            <w:pPr>
              <w:rPr>
                <w:rFonts w:eastAsia="MS PMincho" w:cs="Arial"/>
                <w:noProof/>
                <w:lang w:val="en-US" w:eastAsia="ja-JP"/>
              </w:rPr>
            </w:pPr>
            <w:r w:rsidRPr="009C4D2C">
              <w:rPr>
                <w:rFonts w:eastAsia="MS PMincho" w:cs="Arial"/>
                <w:noProof/>
                <w:lang w:val="en-US" w:eastAsia="ja-JP"/>
              </w:rPr>
              <w:drawing>
                <wp:inline distT="0" distB="0" distL="0" distR="0" wp14:anchorId="267B66F8" wp14:editId="672A0DA9">
                  <wp:extent cx="852494" cy="414341"/>
                  <wp:effectExtent l="0" t="0" r="5080" b="5080"/>
                  <wp:docPr id="697175372" name="Picture 697175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5372" name=""/>
                          <pic:cNvPicPr/>
                        </pic:nvPicPr>
                        <pic:blipFill>
                          <a:blip r:embed="rId124"/>
                          <a:stretch>
                            <a:fillRect/>
                          </a:stretch>
                        </pic:blipFill>
                        <pic:spPr>
                          <a:xfrm>
                            <a:off x="0" y="0"/>
                            <a:ext cx="852494" cy="414341"/>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F48194" w14:textId="2E67D51B" w:rsidR="004E3571" w:rsidRDefault="009C4D2C">
            <w:pPr>
              <w:rPr>
                <w:rFonts w:eastAsia="MS PMincho" w:cs="Arial"/>
                <w:lang w:val="vi-VN" w:eastAsia="ja-JP"/>
              </w:rPr>
            </w:pPr>
            <w:r>
              <w:rPr>
                <w:rFonts w:eastAsia="MS PMincho" w:cs="Arial"/>
                <w:lang w:val="vi-VN" w:eastAsia="ja-JP"/>
              </w:rPr>
              <w:t>Button</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E1BC67D" w14:textId="6C28E468" w:rsidR="004E3571" w:rsidRDefault="009C4D2C">
            <w:pPr>
              <w:rPr>
                <w:rFonts w:eastAsia="MS PMincho" w:cs="Arial"/>
                <w:lang w:val="vi-VN" w:eastAsia="ja-JP"/>
              </w:rPr>
            </w:pPr>
            <w:r>
              <w:rPr>
                <w:rFonts w:eastAsia="MS PMincho" w:cs="Arial"/>
                <w:lang w:val="vi-VN" w:eastAsia="ja-JP"/>
              </w:rPr>
              <w:t>N/A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A9A53F8" w14:textId="58CA5860" w:rsidR="004E3571" w:rsidRDefault="009C4D2C">
            <w:pPr>
              <w:rPr>
                <w:rFonts w:eastAsia="MS PMincho" w:cs="Arial"/>
                <w:lang w:val="vi-VN" w:eastAsia="ja-JP"/>
              </w:rPr>
            </w:pPr>
            <w:r>
              <w:rPr>
                <w:rFonts w:eastAsia="MS PMincho" w:cs="Arial"/>
                <w:lang w:val="vi-VN" w:eastAsia="ja-JP"/>
              </w:rPr>
              <w:t>N/A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943186" w14:textId="77777777" w:rsidR="004E3571" w:rsidRPr="008F2D5E" w:rsidRDefault="004E3571">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93CD91D" w14:textId="33A23C8E" w:rsidR="004E3571" w:rsidRPr="004E3571" w:rsidRDefault="009C4D2C" w:rsidP="004E3571">
            <w:pPr>
              <w:pStyle w:val="BulletList1"/>
            </w:pPr>
            <w:r>
              <w:t>Refer</w:t>
            </w:r>
            <w:r>
              <w:rPr>
                <w:lang w:val="vi-VN"/>
              </w:rPr>
              <w:t xml:space="preserve"> to </w:t>
            </w:r>
            <w:r>
              <w:rPr>
                <w:lang w:val="vi-VN"/>
              </w:rPr>
              <w:fldChar w:fldCharType="begin"/>
            </w:r>
            <w:r>
              <w:rPr>
                <w:lang w:val="vi-VN"/>
              </w:rPr>
              <w:instrText xml:space="preserve"> REF _Ref155252201 \h </w:instrText>
            </w:r>
            <w:r>
              <w:rPr>
                <w:lang w:val="vi-VN"/>
              </w:rPr>
            </w:r>
            <w:r>
              <w:rPr>
                <w:lang w:val="vi-VN"/>
              </w:rPr>
              <w:fldChar w:fldCharType="separate"/>
            </w:r>
            <w:r w:rsidR="005E1475">
              <w:t xml:space="preserve">Lưu </w:t>
            </w:r>
            <w:proofErr w:type="spellStart"/>
            <w:r w:rsidR="005E1475">
              <w:t>nháp</w:t>
            </w:r>
            <w:proofErr w:type="spellEnd"/>
            <w:r>
              <w:rPr>
                <w:lang w:val="vi-VN"/>
              </w:rPr>
              <w:fldChar w:fldCharType="end"/>
            </w:r>
          </w:p>
        </w:tc>
      </w:tr>
      <w:tr w:rsidR="004E3571" w:rsidRPr="008F2D5E" w14:paraId="2E765EFB"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CD86AE8" w14:textId="483C5C81" w:rsidR="004E3571" w:rsidRDefault="009C4D2C">
            <w:pPr>
              <w:spacing w:before="0"/>
              <w:rPr>
                <w:rFonts w:cs="Arial"/>
                <w:szCs w:val="20"/>
              </w:rPr>
            </w:pPr>
            <w:r>
              <w:rPr>
                <w:rFonts w:cs="Arial"/>
                <w:szCs w:val="20"/>
              </w:rPr>
              <w:t>13</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8A21EB" w14:textId="54F6DB67" w:rsidR="004E3571" w:rsidRDefault="009C4D2C">
            <w:pPr>
              <w:rPr>
                <w:rFonts w:eastAsia="MS PMincho" w:cs="Arial"/>
                <w:noProof/>
                <w:lang w:val="en-US" w:eastAsia="ja-JP"/>
              </w:rPr>
            </w:pPr>
            <w:r w:rsidRPr="009C4D2C">
              <w:rPr>
                <w:rFonts w:eastAsia="MS PMincho" w:cs="Arial"/>
                <w:noProof/>
                <w:lang w:val="en-US" w:eastAsia="ja-JP"/>
              </w:rPr>
              <w:drawing>
                <wp:inline distT="0" distB="0" distL="0" distR="0" wp14:anchorId="1D4BEDD7" wp14:editId="04F00868">
                  <wp:extent cx="738193" cy="447678"/>
                  <wp:effectExtent l="0" t="0" r="5080" b="0"/>
                  <wp:docPr id="1397011194" name="Picture 139701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11194" name=""/>
                          <pic:cNvPicPr/>
                        </pic:nvPicPr>
                        <pic:blipFill>
                          <a:blip r:embed="rId125"/>
                          <a:stretch>
                            <a:fillRect/>
                          </a:stretch>
                        </pic:blipFill>
                        <pic:spPr>
                          <a:xfrm>
                            <a:off x="0" y="0"/>
                            <a:ext cx="738193" cy="447678"/>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4413D5" w14:textId="16D50F4A" w:rsidR="004E3571" w:rsidRDefault="009C4D2C">
            <w:pPr>
              <w:rPr>
                <w:rFonts w:eastAsia="MS PMincho" w:cs="Arial"/>
                <w:lang w:val="vi-VN" w:eastAsia="ja-JP"/>
              </w:rPr>
            </w:pPr>
            <w:r>
              <w:rPr>
                <w:rFonts w:eastAsia="MS PMincho" w:cs="Arial"/>
                <w:lang w:val="vi-VN" w:eastAsia="ja-JP"/>
              </w:rPr>
              <w:t>Button</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B99596" w14:textId="53FB454D" w:rsidR="004E3571" w:rsidRDefault="009C4D2C">
            <w:pPr>
              <w:rPr>
                <w:rFonts w:eastAsia="MS PMincho" w:cs="Arial"/>
                <w:lang w:val="vi-VN" w:eastAsia="ja-JP"/>
              </w:rPr>
            </w:pPr>
            <w:r>
              <w:rPr>
                <w:rFonts w:eastAsia="MS PMincho" w:cs="Arial"/>
                <w:lang w:val="vi-VN" w:eastAsia="ja-JP"/>
              </w:rPr>
              <w:t>N/A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AC9913" w14:textId="5C3EDDA5" w:rsidR="004E3571" w:rsidRDefault="009C4D2C">
            <w:pPr>
              <w:rPr>
                <w:rFonts w:eastAsia="MS PMincho" w:cs="Arial"/>
                <w:lang w:val="vi-VN" w:eastAsia="ja-JP"/>
              </w:rPr>
            </w:pPr>
            <w:r>
              <w:rPr>
                <w:rFonts w:eastAsia="MS PMincho" w:cs="Arial"/>
                <w:lang w:val="vi-VN" w:eastAsia="ja-JP"/>
              </w:rPr>
              <w:t>N/A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7931DD" w14:textId="77777777" w:rsidR="004E3571" w:rsidRPr="008F2D5E" w:rsidRDefault="004E3571">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B7ABB75" w14:textId="3DAB9991" w:rsidR="004E3571" w:rsidRPr="004E3571" w:rsidRDefault="009C4D2C" w:rsidP="004E3571">
            <w:pPr>
              <w:pStyle w:val="BulletList1"/>
            </w:pPr>
            <w:r>
              <w:t>Refer</w:t>
            </w:r>
            <w:r>
              <w:rPr>
                <w:lang w:val="vi-VN"/>
              </w:rPr>
              <w:t xml:space="preserve"> to </w:t>
            </w:r>
            <w:r>
              <w:rPr>
                <w:lang w:val="vi-VN"/>
              </w:rPr>
              <w:fldChar w:fldCharType="begin"/>
            </w:r>
            <w:r>
              <w:rPr>
                <w:lang w:val="vi-VN"/>
              </w:rPr>
              <w:instrText xml:space="preserve"> REF _Ref155252253 \h </w:instrText>
            </w:r>
            <w:r>
              <w:rPr>
                <w:lang w:val="vi-VN"/>
              </w:rPr>
            </w:r>
            <w:r>
              <w:rPr>
                <w:lang w:val="vi-VN"/>
              </w:rPr>
              <w:fldChar w:fldCharType="separate"/>
            </w:r>
            <w:proofErr w:type="spellStart"/>
            <w:r w:rsidR="005E1475">
              <w:t>Nộp</w:t>
            </w:r>
            <w:proofErr w:type="spellEnd"/>
            <w:r w:rsidR="005E1475">
              <w:t xml:space="preserve"> </w:t>
            </w:r>
            <w:proofErr w:type="spellStart"/>
            <w:r w:rsidR="005E1475">
              <w:t>đơn</w:t>
            </w:r>
            <w:proofErr w:type="spellEnd"/>
            <w:r>
              <w:rPr>
                <w:lang w:val="vi-VN"/>
              </w:rPr>
              <w:fldChar w:fldCharType="end"/>
            </w:r>
          </w:p>
        </w:tc>
      </w:tr>
      <w:tr w:rsidR="009C4D2C" w:rsidRPr="008F2D5E" w14:paraId="2AE74C77"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3402DC5" w14:textId="11C4A50C" w:rsidR="009C4D2C" w:rsidRDefault="009C4D2C">
            <w:pPr>
              <w:spacing w:before="0"/>
              <w:rPr>
                <w:rFonts w:cs="Arial"/>
                <w:szCs w:val="20"/>
              </w:rPr>
            </w:pPr>
            <w:r>
              <w:rPr>
                <w:rFonts w:cs="Arial"/>
                <w:szCs w:val="20"/>
              </w:rPr>
              <w:lastRenderedPageBreak/>
              <w:t>14</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289770" w14:textId="0A5D3B21" w:rsidR="009C4D2C" w:rsidRPr="009C4D2C" w:rsidRDefault="009C4D2C">
            <w:pPr>
              <w:rPr>
                <w:rFonts w:eastAsia="MS PMincho" w:cs="Arial"/>
                <w:noProof/>
                <w:lang w:val="vi-VN" w:eastAsia="ja-JP"/>
              </w:rPr>
            </w:pPr>
            <w:r>
              <w:rPr>
                <w:rFonts w:eastAsia="MS PMincho" w:cs="Arial"/>
                <w:noProof/>
                <w:lang w:val="en-US" w:eastAsia="ja-JP"/>
              </w:rPr>
              <w:t>Số</w:t>
            </w:r>
            <w:r>
              <w:rPr>
                <w:rFonts w:eastAsia="MS PMincho" w:cs="Arial"/>
                <w:noProof/>
                <w:lang w:val="vi-VN" w:eastAsia="ja-JP"/>
              </w:rPr>
              <w:t xml:space="preserve"> ngày nghỉ phép còn lại</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6785C" w14:textId="549BA33B" w:rsidR="009C4D2C" w:rsidRDefault="009C4D2C">
            <w:pPr>
              <w:rPr>
                <w:rFonts w:eastAsia="MS PMincho" w:cs="Arial"/>
                <w:lang w:val="vi-VN" w:eastAsia="ja-JP"/>
              </w:rPr>
            </w:pPr>
            <w:r>
              <w:rPr>
                <w:rFonts w:eastAsia="MS PMincho" w:cs="Arial"/>
                <w:lang w:val="vi-VN" w:eastAsia="ja-JP"/>
              </w:rPr>
              <w:t>Link</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8435A4" w14:textId="1B7BBB93" w:rsidR="009C4D2C" w:rsidRDefault="009C4D2C">
            <w:pPr>
              <w:rPr>
                <w:rFonts w:eastAsia="MS PMincho" w:cs="Arial"/>
                <w:lang w:val="vi-VN" w:eastAsia="ja-JP"/>
              </w:rPr>
            </w:pPr>
            <w:r>
              <w:rPr>
                <w:rFonts w:eastAsia="MS PMincho" w:cs="Arial"/>
                <w:lang w:val="vi-VN" w:eastAsia="ja-JP"/>
              </w:rPr>
              <w:t>N/A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0AB4B5" w14:textId="5149A635" w:rsidR="009C4D2C" w:rsidRDefault="009C4D2C">
            <w:pPr>
              <w:rPr>
                <w:rFonts w:eastAsia="MS PMincho" w:cs="Arial"/>
                <w:lang w:val="vi-VN" w:eastAsia="ja-JP"/>
              </w:rPr>
            </w:pPr>
            <w:r>
              <w:rPr>
                <w:rFonts w:eastAsia="MS PMincho" w:cs="Arial"/>
                <w:lang w:val="vi-VN" w:eastAsia="ja-JP"/>
              </w:rPr>
              <w:t>N/A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C385AE" w14:textId="77777777" w:rsidR="009C4D2C" w:rsidRPr="008F2D5E" w:rsidRDefault="009C4D2C">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DEC3CDA" w14:textId="0632FB25" w:rsidR="009C4D2C" w:rsidRDefault="009C4D2C" w:rsidP="004E3571">
            <w:pPr>
              <w:pStyle w:val="BulletList1"/>
            </w:pPr>
            <w:r>
              <w:t>Khi</w:t>
            </w:r>
            <w:r>
              <w:rPr>
                <w:lang w:val="vi-VN"/>
              </w:rPr>
              <w:t xml:space="preserve"> NSD </w:t>
            </w:r>
            <w:proofErr w:type="spellStart"/>
            <w:r>
              <w:rPr>
                <w:lang w:val="vi-VN"/>
              </w:rPr>
              <w:t>click</w:t>
            </w:r>
            <w:proofErr w:type="spellEnd"/>
            <w:r>
              <w:rPr>
                <w:lang w:val="vi-VN"/>
              </w:rPr>
              <w:t xml:space="preserve"> vào “Số ngày nghỉ phép còn lại” thì hệ thống sẽ hiển thị ra màn hình </w:t>
            </w:r>
            <w:r>
              <w:rPr>
                <w:lang w:val="vi-VN"/>
              </w:rPr>
              <w:fldChar w:fldCharType="begin"/>
            </w:r>
            <w:r>
              <w:rPr>
                <w:lang w:val="vi-VN"/>
              </w:rPr>
              <w:instrText xml:space="preserve"> REF _Ref155252345 \h </w:instrText>
            </w:r>
            <w:r>
              <w:rPr>
                <w:lang w:val="vi-VN"/>
              </w:rPr>
            </w:r>
            <w:r>
              <w:rPr>
                <w:lang w:val="vi-VN"/>
              </w:rPr>
              <w:fldChar w:fldCharType="separate"/>
            </w:r>
            <w:proofErr w:type="spellStart"/>
            <w:r w:rsidR="005E1475">
              <w:t>Số</w:t>
            </w:r>
            <w:proofErr w:type="spellEnd"/>
            <w:r w:rsidR="005E1475">
              <w:t xml:space="preserve"> </w:t>
            </w:r>
            <w:proofErr w:type="spellStart"/>
            <w:r w:rsidR="005E1475">
              <w:t>ngày</w:t>
            </w:r>
            <w:proofErr w:type="spellEnd"/>
            <w:r w:rsidR="005E1475">
              <w:t xml:space="preserve"> </w:t>
            </w:r>
            <w:proofErr w:type="spellStart"/>
            <w:r w:rsidR="005E1475">
              <w:t>nghỉ</w:t>
            </w:r>
            <w:proofErr w:type="spellEnd"/>
            <w:r w:rsidR="005E1475">
              <w:t xml:space="preserve"> </w:t>
            </w:r>
            <w:proofErr w:type="spellStart"/>
            <w:r w:rsidR="005E1475">
              <w:t>còn</w:t>
            </w:r>
            <w:proofErr w:type="spellEnd"/>
            <w:r w:rsidR="005E1475">
              <w:t xml:space="preserve"> </w:t>
            </w:r>
            <w:proofErr w:type="spellStart"/>
            <w:r w:rsidR="005E1475">
              <w:t>lại</w:t>
            </w:r>
            <w:proofErr w:type="spellEnd"/>
            <w:r>
              <w:rPr>
                <w:lang w:val="vi-VN"/>
              </w:rPr>
              <w:fldChar w:fldCharType="end"/>
            </w:r>
          </w:p>
        </w:tc>
      </w:tr>
    </w:tbl>
    <w:p w14:paraId="4483CC53" w14:textId="1BB69EED" w:rsidR="00EB0FED" w:rsidRDefault="008F1896" w:rsidP="008F1896">
      <w:pPr>
        <w:pStyle w:val="Heading3"/>
        <w:rPr>
          <w:lang w:val="vi-VN"/>
        </w:rPr>
      </w:pPr>
      <w:bookmarkStart w:id="151" w:name="_Ref155271594"/>
      <w:bookmarkStart w:id="152" w:name="_Toc155375268"/>
      <w:proofErr w:type="spellStart"/>
      <w:r>
        <w:t>Màn</w:t>
      </w:r>
      <w:proofErr w:type="spellEnd"/>
      <w:r>
        <w:t xml:space="preserve"> </w:t>
      </w:r>
      <w:proofErr w:type="spellStart"/>
      <w:r>
        <w:t>hình</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đơn</w:t>
      </w:r>
      <w:proofErr w:type="spellEnd"/>
      <w:r>
        <w:t xml:space="preserve"> </w:t>
      </w:r>
      <w:proofErr w:type="spellStart"/>
      <w:r>
        <w:t>nghỉ</w:t>
      </w:r>
      <w:proofErr w:type="spellEnd"/>
      <w:r>
        <w:t xml:space="preserve"> </w:t>
      </w:r>
      <w:proofErr w:type="spellStart"/>
      <w:r>
        <w:t>phép</w:t>
      </w:r>
      <w:bookmarkEnd w:id="151"/>
      <w:bookmarkEnd w:id="152"/>
      <w:proofErr w:type="spellEnd"/>
      <w:r>
        <w:rPr>
          <w:lang w:val="vi-VN"/>
        </w:rPr>
        <w:t xml:space="preserve"> </w:t>
      </w:r>
    </w:p>
    <w:p w14:paraId="3A371260" w14:textId="0347A22C" w:rsidR="008F1896" w:rsidRDefault="00603849" w:rsidP="008F1896">
      <w:pPr>
        <w:rPr>
          <w:lang w:val="vi-VN" w:eastAsia="en-US"/>
        </w:rPr>
      </w:pPr>
      <w:r w:rsidRPr="00603849">
        <w:rPr>
          <w:noProof/>
          <w:lang w:val="vi-VN" w:eastAsia="en-US"/>
        </w:rPr>
        <w:drawing>
          <wp:inline distT="0" distB="0" distL="0" distR="0" wp14:anchorId="6E2523F6" wp14:editId="21E17421">
            <wp:extent cx="5410240" cy="4386295"/>
            <wp:effectExtent l="0" t="0" r="0" b="0"/>
            <wp:docPr id="888342678" name="Picture 8883426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42678" name="Picture 1" descr="A screenshot of a computer&#10;&#10;Description automatically generated"/>
                    <pic:cNvPicPr/>
                  </pic:nvPicPr>
                  <pic:blipFill>
                    <a:blip r:embed="rId126"/>
                    <a:stretch>
                      <a:fillRect/>
                    </a:stretch>
                  </pic:blipFill>
                  <pic:spPr>
                    <a:xfrm>
                      <a:off x="0" y="0"/>
                      <a:ext cx="5410240" cy="4386295"/>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9"/>
        <w:gridCol w:w="2166"/>
        <w:gridCol w:w="1305"/>
        <w:gridCol w:w="994"/>
        <w:gridCol w:w="1228"/>
        <w:gridCol w:w="894"/>
        <w:gridCol w:w="2304"/>
      </w:tblGrid>
      <w:tr w:rsidR="00603849" w:rsidRPr="008F2D5E" w14:paraId="7351B914" w14:textId="77777777" w:rsidTr="61D41CF5">
        <w:trPr>
          <w:trHeight w:val="764"/>
        </w:trPr>
        <w:tc>
          <w:tcPr>
            <w:tcW w:w="17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178A6EAC" w14:textId="77777777" w:rsidR="00603849" w:rsidRPr="00743D86" w:rsidRDefault="00603849">
            <w:pPr>
              <w:rPr>
                <w:rFonts w:cs="Arial"/>
                <w:b/>
                <w:bCs/>
                <w:szCs w:val="20"/>
                <w:lang w:val="en-US" w:eastAsia="en-US"/>
              </w:rPr>
            </w:pPr>
            <w:r>
              <w:rPr>
                <w:rFonts w:cs="Arial"/>
                <w:b/>
                <w:bCs/>
                <w:szCs w:val="20"/>
                <w:lang w:val="en-US" w:eastAsia="en-US"/>
              </w:rPr>
              <w:t>#</w:t>
            </w:r>
          </w:p>
        </w:tc>
        <w:tc>
          <w:tcPr>
            <w:tcW w:w="69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4C47881" w14:textId="77777777" w:rsidR="00603849" w:rsidRPr="008F2D5E" w:rsidRDefault="00603849">
            <w:pPr>
              <w:rPr>
                <w:rFonts w:cs="Arial"/>
                <w:b/>
                <w:szCs w:val="20"/>
                <w:lang w:eastAsia="en-US"/>
              </w:rPr>
            </w:pPr>
            <w:r>
              <w:rPr>
                <w:rFonts w:cs="Arial"/>
                <w:b/>
                <w:szCs w:val="20"/>
                <w:lang w:eastAsia="en-US"/>
              </w:rPr>
              <w:t>Component</w:t>
            </w:r>
          </w:p>
        </w:tc>
        <w:tc>
          <w:tcPr>
            <w:tcW w:w="682"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04FB34B" w14:textId="77777777" w:rsidR="00603849" w:rsidRPr="008F2D5E" w:rsidRDefault="00603849">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20"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C9E3A8F" w14:textId="77777777" w:rsidR="00603849" w:rsidRPr="00743D86" w:rsidRDefault="00603849">
            <w:pPr>
              <w:rPr>
                <w:rFonts w:cs="Arial"/>
                <w:b/>
                <w:szCs w:val="20"/>
                <w:lang w:val="vi-VN" w:eastAsia="en-US"/>
              </w:rPr>
            </w:pPr>
            <w:r>
              <w:rPr>
                <w:rFonts w:cs="Arial"/>
                <w:b/>
                <w:szCs w:val="20"/>
                <w:lang w:eastAsia="en-US"/>
              </w:rPr>
              <w:t>Editable</w:t>
            </w:r>
          </w:p>
        </w:tc>
        <w:tc>
          <w:tcPr>
            <w:tcW w:w="64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D395299" w14:textId="77777777" w:rsidR="00603849" w:rsidRPr="008F2D5E" w:rsidRDefault="00603849">
            <w:pPr>
              <w:rPr>
                <w:rFonts w:cs="Arial"/>
                <w:b/>
                <w:szCs w:val="20"/>
                <w:lang w:eastAsia="en-US"/>
              </w:rPr>
            </w:pPr>
            <w:r>
              <w:rPr>
                <w:rFonts w:cs="Arial"/>
                <w:b/>
                <w:szCs w:val="20"/>
                <w:lang w:eastAsia="en-US"/>
              </w:rPr>
              <w:t>Mandatory</w:t>
            </w:r>
          </w:p>
        </w:tc>
        <w:tc>
          <w:tcPr>
            <w:tcW w:w="46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B227878" w14:textId="77777777" w:rsidR="00603849" w:rsidRPr="00743D86" w:rsidRDefault="00603849">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822"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347478F9" w14:textId="77777777" w:rsidR="00603849" w:rsidRPr="008F2D5E" w:rsidRDefault="00603849">
            <w:pPr>
              <w:ind w:right="-1110"/>
              <w:rPr>
                <w:rFonts w:cs="Arial"/>
                <w:b/>
                <w:bCs/>
                <w:szCs w:val="20"/>
                <w:lang w:eastAsia="en-US"/>
              </w:rPr>
            </w:pPr>
            <w:r w:rsidRPr="008F2D5E">
              <w:rPr>
                <w:rFonts w:cs="Arial"/>
                <w:b/>
                <w:szCs w:val="20"/>
                <w:lang w:eastAsia="en-US"/>
              </w:rPr>
              <w:t>Description</w:t>
            </w:r>
          </w:p>
        </w:tc>
      </w:tr>
      <w:tr w:rsidR="00603849" w:rsidRPr="008F2D5E" w14:paraId="171FC23C"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1361F31" w14:textId="77777777" w:rsidR="00603849" w:rsidRDefault="00603849">
            <w:pPr>
              <w:spacing w:before="0"/>
              <w:rPr>
                <w:rFonts w:cs="Arial"/>
                <w:szCs w:val="20"/>
              </w:rPr>
            </w:pPr>
            <w:r>
              <w:rPr>
                <w:rFonts w:cs="Arial"/>
                <w:szCs w:val="20"/>
              </w:rPr>
              <w:t>1</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4575612" w14:textId="77777777" w:rsidR="00603849" w:rsidRPr="00EB0FED" w:rsidRDefault="00603849">
            <w:pPr>
              <w:rPr>
                <w:rFonts w:eastAsia="MS PMincho" w:cs="Arial"/>
                <w:lang w:val="vi-VN" w:eastAsia="ja-JP"/>
              </w:rPr>
            </w:pPr>
            <w:r>
              <w:rPr>
                <w:rFonts w:eastAsia="MS PMincho" w:cs="Arial"/>
                <w:noProof/>
                <w:lang w:val="en-US" w:eastAsia="ja-JP"/>
              </w:rPr>
              <w:t>Tên</w:t>
            </w:r>
            <w:r>
              <w:rPr>
                <w:rFonts w:eastAsia="MS PMincho" w:cs="Arial"/>
                <w:noProof/>
                <w:lang w:val="vi-VN" w:eastAsia="ja-JP"/>
              </w:rPr>
              <w:t xml:space="preserve"> nhân viên</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58DBE05" w14:textId="77777777" w:rsidR="00603849" w:rsidRDefault="00603849">
            <w:pPr>
              <w:rPr>
                <w:rFonts w:eastAsia="MS PMincho" w:cs="Arial"/>
                <w:lang w:val="en-US" w:eastAsia="ja-JP"/>
              </w:rPr>
            </w:pPr>
            <w:r>
              <w:rPr>
                <w:rFonts w:eastAsia="MS PMincho" w:cs="Arial"/>
                <w:lang w:val="en-US" w:eastAsia="ja-JP"/>
              </w:rPr>
              <w:t>Textbox</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BF723F" w14:textId="77777777" w:rsidR="00603849" w:rsidRPr="000D7C48" w:rsidRDefault="00603849">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8ED013" w14:textId="77777777" w:rsidR="00603849" w:rsidRDefault="00603849">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D1460A"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478BF02" w14:textId="77777777" w:rsidR="00603849" w:rsidRPr="00EB0FED" w:rsidRDefault="00603849">
            <w:pPr>
              <w:pStyle w:val="BulletList1"/>
            </w:pPr>
            <w:r>
              <w:t>Auto</w:t>
            </w:r>
            <w:r>
              <w:rPr>
                <w:lang w:val="vi-VN"/>
              </w:rPr>
              <w:t xml:space="preserve"> </w:t>
            </w:r>
            <w:proofErr w:type="gramStart"/>
            <w:r>
              <w:rPr>
                <w:lang w:val="vi-VN"/>
              </w:rPr>
              <w:t>generate</w:t>
            </w:r>
            <w:proofErr w:type="gramEnd"/>
          </w:p>
          <w:p w14:paraId="77446D3D" w14:textId="2C2EB57F" w:rsidR="00603849" w:rsidRDefault="00603849">
            <w:pPr>
              <w:pStyle w:val="BulletList1"/>
            </w:pPr>
            <w:r>
              <w:t>Value</w:t>
            </w:r>
            <w:r>
              <w:rPr>
                <w:lang w:val="vi-VN"/>
              </w:rPr>
              <w:t xml:space="preserve"> = [EmpName] của bản ghi đã chọn</w:t>
            </w:r>
          </w:p>
        </w:tc>
      </w:tr>
      <w:tr w:rsidR="00603849" w:rsidRPr="008F2D5E" w14:paraId="499DCDDC"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86B420D" w14:textId="77777777" w:rsidR="00603849" w:rsidRPr="008F2D5E" w:rsidRDefault="00603849">
            <w:pPr>
              <w:spacing w:before="0"/>
              <w:rPr>
                <w:rFonts w:cs="Arial"/>
                <w:szCs w:val="20"/>
              </w:rPr>
            </w:pPr>
            <w:r>
              <w:rPr>
                <w:rFonts w:cs="Arial"/>
                <w:szCs w:val="20"/>
              </w:rPr>
              <w:t>2</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D1C6CA" w14:textId="77777777" w:rsidR="00603849" w:rsidRPr="00EB0FED" w:rsidRDefault="00603849">
            <w:pPr>
              <w:rPr>
                <w:rFonts w:eastAsia="MS PMincho" w:cs="Arial"/>
                <w:lang w:val="vi-VN" w:eastAsia="ja-JP"/>
              </w:rPr>
            </w:pPr>
            <w:proofErr w:type="spellStart"/>
            <w:r>
              <w:rPr>
                <w:rFonts w:eastAsia="MS PMincho" w:cs="Arial"/>
                <w:lang w:val="en-US" w:eastAsia="ja-JP"/>
              </w:rPr>
              <w:t>Mã</w:t>
            </w:r>
            <w:proofErr w:type="spellEnd"/>
            <w:r>
              <w:rPr>
                <w:rFonts w:eastAsia="MS PMincho" w:cs="Arial"/>
                <w:lang w:val="vi-VN" w:eastAsia="ja-JP"/>
              </w:rPr>
              <w:t xml:space="preserve"> nhân viên</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BC3F398" w14:textId="77777777" w:rsidR="00603849" w:rsidRPr="008F2D5E" w:rsidRDefault="00603849">
            <w:pPr>
              <w:rPr>
                <w:rFonts w:eastAsia="MS PMincho" w:cs="Arial"/>
                <w:lang w:val="en-US" w:eastAsia="ja-JP"/>
              </w:rPr>
            </w:pPr>
            <w:r>
              <w:rPr>
                <w:rFonts w:eastAsia="MS PMincho" w:cs="Arial"/>
                <w:lang w:val="en-US" w:eastAsia="ja-JP"/>
              </w:rPr>
              <w:t>Textbox</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65019D" w14:textId="77777777" w:rsidR="00603849" w:rsidRPr="008F2D5E" w:rsidRDefault="00603849">
            <w:pPr>
              <w:rPr>
                <w:rFonts w:eastAsia="MS PMincho" w:cs="Arial"/>
                <w:lang w:val="en-US" w:eastAsia="ja-JP"/>
              </w:rPr>
            </w:pPr>
            <w:r>
              <w:rPr>
                <w:rFonts w:eastAsia="MS PMincho" w:cs="Arial"/>
                <w:lang w:val="en-US"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FB8D05" w14:textId="77777777" w:rsidR="00603849" w:rsidRPr="00CE1790" w:rsidRDefault="00603849">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55DE05D"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8491A82" w14:textId="77777777" w:rsidR="00603849" w:rsidRPr="00EB0FED" w:rsidRDefault="00603849" w:rsidP="00603849">
            <w:pPr>
              <w:pStyle w:val="BulletList1"/>
            </w:pPr>
            <w:r>
              <w:t>Auto</w:t>
            </w:r>
            <w:r>
              <w:rPr>
                <w:lang w:val="vi-VN"/>
              </w:rPr>
              <w:t xml:space="preserve"> </w:t>
            </w:r>
            <w:proofErr w:type="gramStart"/>
            <w:r>
              <w:rPr>
                <w:lang w:val="vi-VN"/>
              </w:rPr>
              <w:t>generate</w:t>
            </w:r>
            <w:proofErr w:type="gramEnd"/>
          </w:p>
          <w:p w14:paraId="08B2ACDA" w14:textId="5AB1433E" w:rsidR="00603849" w:rsidRPr="00FE1C60" w:rsidRDefault="00603849" w:rsidP="00603849">
            <w:pPr>
              <w:pStyle w:val="BulletList1"/>
            </w:pPr>
            <w:r>
              <w:t>Value</w:t>
            </w:r>
            <w:r>
              <w:rPr>
                <w:lang w:val="vi-VN"/>
              </w:rPr>
              <w:t xml:space="preserve"> = [EmpID] của bản ghi đã chọn</w:t>
            </w:r>
          </w:p>
        </w:tc>
      </w:tr>
      <w:tr w:rsidR="00603849" w:rsidRPr="008F2D5E" w14:paraId="189AA55E" w14:textId="77777777" w:rsidTr="00603849">
        <w:trPr>
          <w:trHeight w:val="196"/>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5EF4045" w14:textId="77777777" w:rsidR="00603849" w:rsidRDefault="00603849">
            <w:pPr>
              <w:spacing w:before="0"/>
              <w:rPr>
                <w:rFonts w:cs="Arial"/>
                <w:szCs w:val="20"/>
              </w:rPr>
            </w:pPr>
            <w:r>
              <w:rPr>
                <w:rFonts w:cs="Arial"/>
                <w:szCs w:val="20"/>
              </w:rPr>
              <w:t>3</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817E9F" w14:textId="77777777" w:rsidR="00603849" w:rsidRPr="00EB0FED" w:rsidRDefault="00603849">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phòng ban</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0E34E4A" w14:textId="77777777" w:rsidR="00603849" w:rsidRPr="00D13718" w:rsidRDefault="00603849">
            <w:pPr>
              <w:rPr>
                <w:rFonts w:eastAsia="MS PMincho" w:cs="Arial"/>
                <w:lang w:val="vi-VN" w:eastAsia="ja-JP"/>
              </w:rPr>
            </w:pPr>
            <w:r>
              <w:rPr>
                <w:rFonts w:eastAsia="MS PMincho" w:cs="Arial"/>
                <w:lang w:val="vi-VN" w:eastAsia="ja-JP"/>
              </w:rPr>
              <w:t>Textbox</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3F2D06" w14:textId="77777777" w:rsidR="00603849" w:rsidRDefault="00603849">
            <w:pPr>
              <w:rPr>
                <w:rFonts w:eastAsia="MS PMincho" w:cs="Arial"/>
                <w:lang w:val="en-US" w:eastAsia="ja-JP"/>
              </w:rPr>
            </w:pPr>
            <w:r>
              <w:rPr>
                <w:rFonts w:eastAsia="MS PMincho" w:cs="Arial"/>
                <w:lang w:val="en-US"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AF053C" w14:textId="77777777" w:rsidR="00603849" w:rsidRPr="00D13718" w:rsidRDefault="00603849">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68C8A2"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E469F19" w14:textId="77777777" w:rsidR="00603849" w:rsidRPr="00EB0FED" w:rsidRDefault="00603849" w:rsidP="00603849">
            <w:pPr>
              <w:pStyle w:val="BulletList1"/>
            </w:pPr>
            <w:r>
              <w:t>Auto</w:t>
            </w:r>
            <w:r>
              <w:rPr>
                <w:lang w:val="vi-VN"/>
              </w:rPr>
              <w:t xml:space="preserve"> </w:t>
            </w:r>
            <w:proofErr w:type="gramStart"/>
            <w:r>
              <w:rPr>
                <w:lang w:val="vi-VN"/>
              </w:rPr>
              <w:t>generate</w:t>
            </w:r>
            <w:proofErr w:type="gramEnd"/>
          </w:p>
          <w:p w14:paraId="7E90EB2A" w14:textId="40754BC1" w:rsidR="00603849" w:rsidRDefault="00603849" w:rsidP="00603849">
            <w:pPr>
              <w:pStyle w:val="BulletList1"/>
            </w:pPr>
            <w:r>
              <w:t>Value</w:t>
            </w:r>
            <w:r>
              <w:rPr>
                <w:lang w:val="vi-VN"/>
              </w:rPr>
              <w:t xml:space="preserve"> = [DepName] của bản ghi đã chọn</w:t>
            </w:r>
          </w:p>
        </w:tc>
      </w:tr>
      <w:tr w:rsidR="00603849" w:rsidRPr="008F2D5E" w14:paraId="009295F2"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FC6CB68" w14:textId="77777777" w:rsidR="00603849" w:rsidRDefault="00603849">
            <w:pPr>
              <w:spacing w:before="0"/>
              <w:rPr>
                <w:rFonts w:cs="Arial"/>
                <w:szCs w:val="20"/>
              </w:rPr>
            </w:pPr>
            <w:r>
              <w:rPr>
                <w:rFonts w:cs="Arial"/>
                <w:szCs w:val="20"/>
              </w:rPr>
              <w:lastRenderedPageBreak/>
              <w:t>4</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7640D5" w14:textId="77777777" w:rsidR="00603849" w:rsidRPr="00EB0FED" w:rsidRDefault="00603849">
            <w:pPr>
              <w:rPr>
                <w:rFonts w:eastAsia="MS PMincho" w:cs="Arial"/>
                <w:lang w:val="vi-VN" w:eastAsia="ja-JP"/>
              </w:rPr>
            </w:pPr>
            <w:r>
              <w:rPr>
                <w:rFonts w:eastAsia="MS PMincho" w:cs="Arial"/>
                <w:noProof/>
                <w:lang w:val="en-US" w:eastAsia="ja-JP"/>
              </w:rPr>
              <w:t>Loại</w:t>
            </w:r>
            <w:r>
              <w:rPr>
                <w:rFonts w:eastAsia="MS PMincho" w:cs="Arial"/>
                <w:noProof/>
                <w:lang w:val="vi-VN" w:eastAsia="ja-JP"/>
              </w:rPr>
              <w:t xml:space="preserve"> nghỉ</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A1DC28" w14:textId="77777777" w:rsidR="00603849" w:rsidRPr="00D13718" w:rsidRDefault="00603849">
            <w:pPr>
              <w:rPr>
                <w:rFonts w:eastAsia="MS PMincho" w:cs="Arial"/>
                <w:lang w:val="vi-VN" w:eastAsia="ja-JP"/>
              </w:rPr>
            </w:pPr>
            <w:r>
              <w:rPr>
                <w:rFonts w:eastAsia="MS PMincho" w:cs="Arial"/>
                <w:lang w:val="vi-VN" w:eastAsia="ja-JP"/>
              </w:rPr>
              <w:t>Dropdown list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87CDE3" w14:textId="343F19DF" w:rsidR="00603849" w:rsidRPr="00084EE3" w:rsidRDefault="00603849">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F251C3" w14:textId="77777777" w:rsidR="00603849" w:rsidRPr="00084EE3" w:rsidRDefault="00603849">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2376693"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37F6E68" w14:textId="77777777" w:rsidR="00603849" w:rsidRPr="00EB0FED" w:rsidRDefault="00603849" w:rsidP="00603849">
            <w:pPr>
              <w:pStyle w:val="BulletList1"/>
            </w:pPr>
            <w:r>
              <w:t>Auto</w:t>
            </w:r>
            <w:r>
              <w:rPr>
                <w:lang w:val="vi-VN"/>
              </w:rPr>
              <w:t xml:space="preserve"> </w:t>
            </w:r>
            <w:proofErr w:type="gramStart"/>
            <w:r>
              <w:rPr>
                <w:lang w:val="vi-VN"/>
              </w:rPr>
              <w:t>generate</w:t>
            </w:r>
            <w:proofErr w:type="gramEnd"/>
          </w:p>
          <w:p w14:paraId="5758B131" w14:textId="611CD8E7" w:rsidR="00603849" w:rsidRPr="00D572B8" w:rsidRDefault="00603849" w:rsidP="00603849">
            <w:pPr>
              <w:pStyle w:val="BulletList1"/>
              <w:numPr>
                <w:ilvl w:val="0"/>
                <w:numId w:val="0"/>
              </w:numPr>
              <w:ind w:left="360"/>
              <w:rPr>
                <w:lang w:val="vi-VN"/>
              </w:rPr>
            </w:pPr>
            <w:r>
              <w:t>Value</w:t>
            </w:r>
            <w:r>
              <w:rPr>
                <w:lang w:val="vi-VN"/>
              </w:rPr>
              <w:t xml:space="preserve"> = [LeaveTypeName] của bản ghi đã chọn</w:t>
            </w:r>
            <w:r w:rsidRPr="00D572B8">
              <w:rPr>
                <w:lang w:val="vi-VN"/>
              </w:rPr>
              <w:t xml:space="preserve"> </w:t>
            </w:r>
          </w:p>
        </w:tc>
      </w:tr>
      <w:tr w:rsidR="00603849" w:rsidRPr="008F2D5E" w14:paraId="51631741"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28F2308" w14:textId="77777777" w:rsidR="00603849" w:rsidRDefault="00603849">
            <w:pPr>
              <w:spacing w:before="0"/>
              <w:rPr>
                <w:rFonts w:cs="Arial"/>
                <w:szCs w:val="20"/>
              </w:rPr>
            </w:pPr>
            <w:r>
              <w:rPr>
                <w:rFonts w:cs="Arial"/>
                <w:szCs w:val="20"/>
              </w:rPr>
              <w:t>5</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83FB3A4" w14:textId="77777777" w:rsidR="00603849" w:rsidRPr="004E3571" w:rsidRDefault="00603849">
            <w:pPr>
              <w:rPr>
                <w:rFonts w:eastAsia="MS PMincho" w:cs="Arial"/>
                <w:noProof/>
                <w:lang w:val="vi-VN" w:eastAsia="ja-JP"/>
              </w:rPr>
            </w:pPr>
            <w:r>
              <w:rPr>
                <w:rFonts w:eastAsia="MS PMincho" w:cs="Arial"/>
                <w:noProof/>
                <w:lang w:val="en-US" w:eastAsia="ja-JP"/>
              </w:rPr>
              <w:t>Ngày</w:t>
            </w:r>
            <w:r>
              <w:rPr>
                <w:rFonts w:eastAsia="MS PMincho" w:cs="Arial"/>
                <w:noProof/>
                <w:lang w:val="vi-VN" w:eastAsia="ja-JP"/>
              </w:rPr>
              <w:t xml:space="preserve"> bắt đầu</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DB4F5D" w14:textId="37D995D9" w:rsidR="00603849" w:rsidRDefault="00C81603">
            <w:pPr>
              <w:rPr>
                <w:rFonts w:eastAsia="MS PMincho" w:cs="Arial"/>
                <w:lang w:val="vi-VN" w:eastAsia="ja-JP"/>
              </w:rPr>
            </w:pPr>
            <w:r>
              <w:rPr>
                <w:rFonts w:eastAsia="MS PMincho" w:cs="Arial"/>
                <w:lang w:val="vi-VN" w:eastAsia="ja-JP"/>
              </w:rPr>
              <w:t>Datebox</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E808E7F" w14:textId="5520FD6B" w:rsidR="00603849" w:rsidRDefault="00603849">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E768EA" w14:textId="77777777" w:rsidR="00603849" w:rsidRDefault="00603849">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B0BD7C"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380FA90" w14:textId="77777777" w:rsidR="00603849" w:rsidRPr="00EB0FED" w:rsidRDefault="00603849" w:rsidP="00603849">
            <w:pPr>
              <w:pStyle w:val="BulletList1"/>
            </w:pPr>
            <w:r>
              <w:t>Auto</w:t>
            </w:r>
            <w:r>
              <w:rPr>
                <w:lang w:val="vi-VN"/>
              </w:rPr>
              <w:t xml:space="preserve"> </w:t>
            </w:r>
            <w:proofErr w:type="gramStart"/>
            <w:r>
              <w:rPr>
                <w:lang w:val="vi-VN"/>
              </w:rPr>
              <w:t>generate</w:t>
            </w:r>
            <w:proofErr w:type="gramEnd"/>
          </w:p>
          <w:p w14:paraId="3A89BEA2" w14:textId="426E4EE1" w:rsidR="00603849" w:rsidRPr="004E3571" w:rsidRDefault="00603849" w:rsidP="00603849">
            <w:pPr>
              <w:pStyle w:val="BulletList1"/>
            </w:pPr>
            <w:r>
              <w:t>Value</w:t>
            </w:r>
            <w:r>
              <w:rPr>
                <w:lang w:val="vi-VN"/>
              </w:rPr>
              <w:t xml:space="preserve"> = [</w:t>
            </w:r>
            <w:r w:rsidR="006624D3">
              <w:rPr>
                <w:lang w:val="vi-VN"/>
              </w:rPr>
              <w:t>StartDate</w:t>
            </w:r>
            <w:r>
              <w:rPr>
                <w:lang w:val="vi-VN"/>
              </w:rPr>
              <w:t>] của bản ghi đã chọn</w:t>
            </w:r>
          </w:p>
        </w:tc>
      </w:tr>
      <w:tr w:rsidR="00603849" w:rsidRPr="008F2D5E" w14:paraId="014A195A"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180009D" w14:textId="77777777" w:rsidR="00603849" w:rsidRDefault="00603849">
            <w:pPr>
              <w:spacing w:before="0"/>
              <w:rPr>
                <w:rFonts w:cs="Arial"/>
                <w:szCs w:val="20"/>
              </w:rPr>
            </w:pPr>
            <w:r>
              <w:rPr>
                <w:rFonts w:cs="Arial"/>
                <w:szCs w:val="20"/>
              </w:rPr>
              <w:t>6</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A46560" w14:textId="77777777" w:rsidR="00603849" w:rsidRPr="00CE353B" w:rsidRDefault="00603849">
            <w:pPr>
              <w:rPr>
                <w:rFonts w:eastAsia="MS PMincho" w:cs="Arial"/>
                <w:noProof/>
                <w:lang w:val="vi-VN" w:eastAsia="ja-JP"/>
              </w:rPr>
            </w:pPr>
            <w:r>
              <w:rPr>
                <w:rFonts w:eastAsia="MS PMincho" w:cs="Arial"/>
                <w:noProof/>
                <w:lang w:val="en-US" w:eastAsia="ja-JP"/>
              </w:rPr>
              <w:t>Ngày</w:t>
            </w:r>
            <w:r>
              <w:rPr>
                <w:rFonts w:eastAsia="MS PMincho" w:cs="Arial"/>
                <w:noProof/>
                <w:lang w:val="vi-VN" w:eastAsia="ja-JP"/>
              </w:rPr>
              <w:t xml:space="preserve"> kết thúc</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BD1BB49" w14:textId="79A19BD5" w:rsidR="00603849" w:rsidRDefault="00C81603">
            <w:pPr>
              <w:rPr>
                <w:rFonts w:eastAsia="MS PMincho" w:cs="Arial"/>
                <w:lang w:val="vi-VN" w:eastAsia="ja-JP"/>
              </w:rPr>
            </w:pPr>
            <w:r>
              <w:rPr>
                <w:rFonts w:eastAsia="MS PMincho" w:cs="Arial"/>
                <w:lang w:val="vi-VN" w:eastAsia="ja-JP"/>
              </w:rPr>
              <w:t>Datebox</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0ACE30" w14:textId="01985430" w:rsidR="00603849" w:rsidRDefault="00603849">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94EC38" w14:textId="77777777" w:rsidR="00603849" w:rsidRDefault="00603849">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936DF95"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13EC177" w14:textId="77777777" w:rsidR="006624D3" w:rsidRPr="00EB0FED" w:rsidRDefault="006624D3" w:rsidP="006624D3">
            <w:pPr>
              <w:pStyle w:val="BulletList1"/>
            </w:pPr>
            <w:r>
              <w:t>Auto</w:t>
            </w:r>
            <w:r>
              <w:rPr>
                <w:lang w:val="vi-VN"/>
              </w:rPr>
              <w:t xml:space="preserve"> </w:t>
            </w:r>
            <w:proofErr w:type="gramStart"/>
            <w:r>
              <w:rPr>
                <w:lang w:val="vi-VN"/>
              </w:rPr>
              <w:t>generate</w:t>
            </w:r>
            <w:proofErr w:type="gramEnd"/>
          </w:p>
          <w:p w14:paraId="0F566AC1" w14:textId="1F3EE88F" w:rsidR="00603849" w:rsidRPr="004E3571" w:rsidRDefault="006624D3" w:rsidP="006624D3">
            <w:pPr>
              <w:pStyle w:val="BulletList1"/>
            </w:pPr>
            <w:r>
              <w:t>Value</w:t>
            </w:r>
            <w:r>
              <w:rPr>
                <w:lang w:val="vi-VN"/>
              </w:rPr>
              <w:t xml:space="preserve"> = [EndDate] của bản ghi đã chọn</w:t>
            </w:r>
          </w:p>
        </w:tc>
      </w:tr>
      <w:tr w:rsidR="00603849" w:rsidRPr="008F2D5E" w14:paraId="37D896B8"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2BB3DC2" w14:textId="77777777" w:rsidR="00603849" w:rsidRDefault="00603849">
            <w:pPr>
              <w:spacing w:before="0"/>
              <w:rPr>
                <w:rFonts w:cs="Arial"/>
                <w:szCs w:val="20"/>
              </w:rPr>
            </w:pPr>
            <w:r>
              <w:rPr>
                <w:rFonts w:cs="Arial"/>
                <w:szCs w:val="20"/>
              </w:rPr>
              <w:t>7</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43CE776" w14:textId="77777777" w:rsidR="00603849" w:rsidRPr="00CE353B" w:rsidRDefault="00603849">
            <w:pPr>
              <w:rPr>
                <w:rFonts w:eastAsia="MS PMincho" w:cs="Arial"/>
                <w:noProof/>
                <w:lang w:val="vi-VN" w:eastAsia="ja-JP"/>
              </w:rPr>
            </w:pPr>
            <w:r>
              <w:rPr>
                <w:rFonts w:eastAsia="MS PMincho" w:cs="Arial"/>
                <w:noProof/>
                <w:lang w:val="en-US" w:eastAsia="ja-JP"/>
              </w:rPr>
              <w:t>Số</w:t>
            </w:r>
            <w:r>
              <w:rPr>
                <w:rFonts w:eastAsia="MS PMincho" w:cs="Arial"/>
                <w:noProof/>
                <w:lang w:val="vi-VN" w:eastAsia="ja-JP"/>
              </w:rPr>
              <w:t xml:space="preserve"> lượng</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8870C0" w14:textId="77777777" w:rsidR="00603849" w:rsidRDefault="00603849">
            <w:pPr>
              <w:rPr>
                <w:rFonts w:eastAsia="MS PMincho" w:cs="Arial"/>
                <w:lang w:val="vi-VN" w:eastAsia="ja-JP"/>
              </w:rPr>
            </w:pPr>
            <w:r>
              <w:rPr>
                <w:rFonts w:eastAsia="MS PMincho" w:cs="Arial"/>
                <w:lang w:val="vi-VN" w:eastAsia="ja-JP"/>
              </w:rPr>
              <w:t>Text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5A2D89" w14:textId="77777777" w:rsidR="00603849" w:rsidRDefault="00603849">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E91B04F" w14:textId="77777777" w:rsidR="00603849" w:rsidRDefault="00603849">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6258617"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895ED76" w14:textId="77777777" w:rsidR="00603849" w:rsidRDefault="00603849">
            <w:pPr>
              <w:pStyle w:val="BulletList1"/>
            </w:pPr>
            <w:r>
              <w:t>Auto</w:t>
            </w:r>
            <w:r>
              <w:rPr>
                <w:lang w:val="vi-VN"/>
              </w:rPr>
              <w:t xml:space="preserve"> gen</w:t>
            </w:r>
          </w:p>
          <w:p w14:paraId="7AC377D1" w14:textId="77777777" w:rsidR="00603849" w:rsidRPr="004E3571" w:rsidRDefault="00603849">
            <w:pPr>
              <w:pStyle w:val="BulletList1"/>
            </w:pPr>
            <w:r>
              <w:t>Value</w:t>
            </w:r>
            <w:r>
              <w:rPr>
                <w:lang w:val="vi-VN"/>
              </w:rPr>
              <w:t xml:space="preserve"> = [Ngày bắt đầu] – [Ngày kết thúc]</w:t>
            </w:r>
          </w:p>
        </w:tc>
      </w:tr>
      <w:tr w:rsidR="00603849" w:rsidRPr="008F2D5E" w14:paraId="3B915B1D"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B1AEC2F" w14:textId="77777777" w:rsidR="00603849" w:rsidRDefault="00603849">
            <w:pPr>
              <w:spacing w:before="0"/>
              <w:rPr>
                <w:rFonts w:cs="Arial"/>
                <w:szCs w:val="20"/>
              </w:rPr>
            </w:pPr>
            <w:r>
              <w:rPr>
                <w:rFonts w:cs="Arial"/>
                <w:szCs w:val="20"/>
              </w:rPr>
              <w:t>8</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E38AA9" w14:textId="77777777" w:rsidR="00603849" w:rsidRPr="00CE353B" w:rsidRDefault="00603849">
            <w:pPr>
              <w:rPr>
                <w:rFonts w:eastAsia="MS PMincho" w:cs="Arial"/>
                <w:noProof/>
                <w:lang w:val="vi-VN" w:eastAsia="ja-JP"/>
              </w:rPr>
            </w:pPr>
            <w:r>
              <w:rPr>
                <w:rFonts w:eastAsia="MS PMincho" w:cs="Arial"/>
                <w:noProof/>
                <w:lang w:val="en-US" w:eastAsia="ja-JP"/>
              </w:rPr>
              <w:t>Chi</w:t>
            </w:r>
            <w:r>
              <w:rPr>
                <w:rFonts w:eastAsia="MS PMincho" w:cs="Arial"/>
                <w:noProof/>
                <w:lang w:val="vi-VN" w:eastAsia="ja-JP"/>
              </w:rPr>
              <w:t xml:space="preserve"> tiết lý do</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E4B4918" w14:textId="3B8970C5" w:rsidR="00603849" w:rsidRDefault="00603849">
            <w:pPr>
              <w:rPr>
                <w:rFonts w:eastAsia="MS PMincho" w:cs="Arial"/>
                <w:lang w:val="vi-VN" w:eastAsia="ja-JP"/>
              </w:rPr>
            </w:pPr>
            <w:r>
              <w:rPr>
                <w:rFonts w:eastAsia="MS PMincho" w:cs="Arial"/>
                <w:lang w:val="vi-VN" w:eastAsia="ja-JP"/>
              </w:rPr>
              <w:t>Text</w:t>
            </w:r>
            <w:r w:rsidR="00C81603">
              <w:rPr>
                <w:rFonts w:eastAsia="MS PMincho" w:cs="Arial"/>
                <w:lang w:val="vi-VN" w:eastAsia="ja-JP"/>
              </w:rPr>
              <w:t xml:space="preserve"> area</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FCD12" w14:textId="6B73FFAE" w:rsidR="00603849" w:rsidRDefault="00603849">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AB23F3" w14:textId="77777777" w:rsidR="00603849" w:rsidRDefault="00603849">
            <w:pPr>
              <w:rPr>
                <w:rFonts w:eastAsia="MS PMincho" w:cs="Arial"/>
                <w:lang w:val="vi-VN" w:eastAsia="ja-JP"/>
              </w:rPr>
            </w:pPr>
            <w:r>
              <w:rPr>
                <w:rFonts w:eastAsia="MS PMincho" w:cs="Arial"/>
                <w:lang w:val="vi-VN" w:eastAsia="ja-JP"/>
              </w:rPr>
              <w:t>No</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38EF739"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638C2C7" w14:textId="77777777" w:rsidR="006624D3" w:rsidRPr="00EB0FED" w:rsidRDefault="006624D3" w:rsidP="006624D3">
            <w:pPr>
              <w:pStyle w:val="BulletList1"/>
            </w:pPr>
            <w:r>
              <w:t>Auto</w:t>
            </w:r>
            <w:r>
              <w:rPr>
                <w:lang w:val="vi-VN"/>
              </w:rPr>
              <w:t xml:space="preserve"> </w:t>
            </w:r>
            <w:proofErr w:type="gramStart"/>
            <w:r>
              <w:rPr>
                <w:lang w:val="vi-VN"/>
              </w:rPr>
              <w:t>generate</w:t>
            </w:r>
            <w:proofErr w:type="gramEnd"/>
          </w:p>
          <w:p w14:paraId="1EAF064C" w14:textId="505EAB74" w:rsidR="00603849" w:rsidRPr="004E3571" w:rsidRDefault="006624D3" w:rsidP="006624D3">
            <w:pPr>
              <w:pStyle w:val="BulletList1"/>
            </w:pPr>
            <w:r>
              <w:t>Value</w:t>
            </w:r>
            <w:r>
              <w:rPr>
                <w:lang w:val="vi-VN"/>
              </w:rPr>
              <w:t xml:space="preserve"> = [Reason] của bản ghi đã chọn</w:t>
            </w:r>
          </w:p>
        </w:tc>
      </w:tr>
      <w:tr w:rsidR="00603849" w:rsidRPr="008F2D5E" w14:paraId="2D495E90"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26148A4" w14:textId="77777777" w:rsidR="00603849" w:rsidRDefault="00603849">
            <w:pPr>
              <w:spacing w:before="0"/>
              <w:rPr>
                <w:rFonts w:cs="Arial"/>
                <w:szCs w:val="20"/>
              </w:rPr>
            </w:pPr>
            <w:r>
              <w:rPr>
                <w:rFonts w:cs="Arial"/>
                <w:szCs w:val="20"/>
              </w:rPr>
              <w:t>9</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2CA500" w14:textId="77777777" w:rsidR="00603849" w:rsidRDefault="00603849">
            <w:pPr>
              <w:rPr>
                <w:rFonts w:eastAsia="MS PMincho" w:cs="Arial"/>
                <w:noProof/>
                <w:lang w:val="en-US" w:eastAsia="ja-JP"/>
              </w:rPr>
            </w:pPr>
            <w:r w:rsidRPr="00CE353B">
              <w:rPr>
                <w:rFonts w:eastAsia="MS PMincho" w:cs="Arial"/>
                <w:noProof/>
                <w:lang w:val="en-US" w:eastAsia="ja-JP"/>
              </w:rPr>
              <w:drawing>
                <wp:inline distT="0" distB="0" distL="0" distR="0" wp14:anchorId="44360499" wp14:editId="675B27A3">
                  <wp:extent cx="790581" cy="390528"/>
                  <wp:effectExtent l="0" t="0" r="9525" b="9525"/>
                  <wp:docPr id="1409117772" name="Picture 140911777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17772" name="Picture 1409117772" descr="A black text on a white background&#10;&#10;Description automatically generated"/>
                          <pic:cNvPicPr/>
                        </pic:nvPicPr>
                        <pic:blipFill>
                          <a:blip r:embed="rId123"/>
                          <a:stretch>
                            <a:fillRect/>
                          </a:stretch>
                        </pic:blipFill>
                        <pic:spPr>
                          <a:xfrm>
                            <a:off x="0" y="0"/>
                            <a:ext cx="790581" cy="390528"/>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C2E0A5" w14:textId="77777777" w:rsidR="00603849" w:rsidRDefault="00603849">
            <w:pPr>
              <w:rPr>
                <w:rFonts w:eastAsia="MS PMincho" w:cs="Arial"/>
                <w:lang w:val="vi-VN" w:eastAsia="ja-JP"/>
              </w:rPr>
            </w:pPr>
            <w:r>
              <w:rPr>
                <w:rFonts w:eastAsia="MS PMincho" w:cs="Arial"/>
                <w:lang w:val="vi-VN" w:eastAsia="ja-JP"/>
              </w:rPr>
              <w:t>Button</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F30E64C" w14:textId="77777777" w:rsidR="00603849" w:rsidRDefault="00603849">
            <w:pPr>
              <w:rPr>
                <w:rFonts w:eastAsia="MS PMincho" w:cs="Arial"/>
                <w:lang w:val="vi-VN" w:eastAsia="ja-JP"/>
              </w:rPr>
            </w:pPr>
            <w:r>
              <w:rPr>
                <w:rFonts w:eastAsia="MS PMincho" w:cs="Arial"/>
                <w:lang w:val="vi-VN" w:eastAsia="ja-JP"/>
              </w:rPr>
              <w:t>N/A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FFA89B" w14:textId="77777777" w:rsidR="00603849" w:rsidRDefault="00603849">
            <w:pPr>
              <w:rPr>
                <w:rFonts w:eastAsia="MS PMincho" w:cs="Arial"/>
                <w:lang w:val="vi-VN" w:eastAsia="ja-JP"/>
              </w:rPr>
            </w:pPr>
            <w:r>
              <w:rPr>
                <w:rFonts w:eastAsia="MS PMincho" w:cs="Arial"/>
                <w:lang w:val="vi-VN" w:eastAsia="ja-JP"/>
              </w:rPr>
              <w:t>N/A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F42896"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CC5DA02" w14:textId="77777777" w:rsidR="00603849" w:rsidRPr="004E3571" w:rsidRDefault="00603849">
            <w:pPr>
              <w:pStyle w:val="BulletList1"/>
            </w:pPr>
            <w:proofErr w:type="spellStart"/>
            <w:r>
              <w:t>Đính</w:t>
            </w:r>
            <w:proofErr w:type="spellEnd"/>
            <w:r>
              <w:rPr>
                <w:lang w:val="vi-VN"/>
              </w:rPr>
              <w:t xml:space="preserve"> kèm các </w:t>
            </w:r>
            <w:proofErr w:type="spellStart"/>
            <w:r>
              <w:rPr>
                <w:lang w:val="vi-VN"/>
              </w:rPr>
              <w:t>file</w:t>
            </w:r>
            <w:proofErr w:type="spellEnd"/>
            <w:r>
              <w:rPr>
                <w:lang w:val="vi-VN"/>
              </w:rPr>
              <w:t xml:space="preserve"> cần thiết để hỗ trợ đơn xin nghỉ phép</w:t>
            </w:r>
          </w:p>
        </w:tc>
      </w:tr>
      <w:tr w:rsidR="00603849" w:rsidRPr="008F2D5E" w14:paraId="0B4451AB"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2BD7A00" w14:textId="77777777" w:rsidR="00603849" w:rsidRDefault="00603849">
            <w:pPr>
              <w:spacing w:before="0"/>
              <w:rPr>
                <w:rFonts w:cs="Arial"/>
                <w:szCs w:val="20"/>
              </w:rPr>
            </w:pPr>
            <w:r>
              <w:rPr>
                <w:rFonts w:cs="Arial"/>
                <w:szCs w:val="20"/>
              </w:rPr>
              <w:t>10</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9FE3AF9" w14:textId="77777777" w:rsidR="00603849" w:rsidRPr="00CE353B" w:rsidRDefault="00603849">
            <w:pPr>
              <w:rPr>
                <w:rFonts w:eastAsia="MS PMincho" w:cs="Arial"/>
                <w:noProof/>
                <w:lang w:val="vi-VN" w:eastAsia="ja-JP"/>
              </w:rPr>
            </w:pPr>
            <w:r>
              <w:rPr>
                <w:rFonts w:eastAsia="MS PMincho" w:cs="Arial"/>
                <w:noProof/>
                <w:lang w:val="en-US" w:eastAsia="ja-JP"/>
              </w:rPr>
              <w:t>Trưởng</w:t>
            </w:r>
            <w:r>
              <w:rPr>
                <w:rFonts w:eastAsia="MS PMincho" w:cs="Arial"/>
                <w:noProof/>
                <w:lang w:val="vi-VN" w:eastAsia="ja-JP"/>
              </w:rPr>
              <w:t xml:space="preserve"> phòng</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9294EBA" w14:textId="77777777" w:rsidR="00603849" w:rsidRDefault="00603849">
            <w:pPr>
              <w:rPr>
                <w:rFonts w:eastAsia="MS PMincho" w:cs="Arial"/>
                <w:lang w:val="vi-VN" w:eastAsia="ja-JP"/>
              </w:rPr>
            </w:pPr>
            <w:r>
              <w:rPr>
                <w:rFonts w:eastAsia="MS PMincho" w:cs="Arial"/>
                <w:lang w:val="vi-VN" w:eastAsia="ja-JP"/>
              </w:rPr>
              <w:t>Text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BE2178" w14:textId="77777777" w:rsidR="00603849" w:rsidRDefault="00603849">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916C1A6" w14:textId="77777777" w:rsidR="00603849" w:rsidRDefault="00603849">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90FDAF7"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ED9BECC" w14:textId="77777777" w:rsidR="006624D3" w:rsidRPr="00EB0FED" w:rsidRDefault="006624D3" w:rsidP="006624D3">
            <w:pPr>
              <w:pStyle w:val="BulletList1"/>
            </w:pPr>
            <w:r>
              <w:t>Auto</w:t>
            </w:r>
            <w:r>
              <w:rPr>
                <w:lang w:val="vi-VN"/>
              </w:rPr>
              <w:t xml:space="preserve"> </w:t>
            </w:r>
            <w:proofErr w:type="gramStart"/>
            <w:r>
              <w:rPr>
                <w:lang w:val="vi-VN"/>
              </w:rPr>
              <w:t>generate</w:t>
            </w:r>
            <w:proofErr w:type="gramEnd"/>
          </w:p>
          <w:p w14:paraId="0ABCE25A" w14:textId="67F50F12" w:rsidR="00603849" w:rsidRPr="004E3571" w:rsidRDefault="006624D3" w:rsidP="006624D3">
            <w:pPr>
              <w:pStyle w:val="BulletList1"/>
            </w:pPr>
            <w:r>
              <w:t>Value</w:t>
            </w:r>
            <w:r>
              <w:rPr>
                <w:lang w:val="vi-VN"/>
              </w:rPr>
              <w:t xml:space="preserve"> = [EmpName] là trường phòng của phòng ban nhân viên đang làm</w:t>
            </w:r>
          </w:p>
        </w:tc>
      </w:tr>
      <w:tr w:rsidR="00603849" w:rsidRPr="008F2D5E" w14:paraId="1C3C3F80"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6FDBEB9" w14:textId="77777777" w:rsidR="00603849" w:rsidRDefault="00603849">
            <w:pPr>
              <w:spacing w:before="0"/>
              <w:rPr>
                <w:rFonts w:cs="Arial"/>
                <w:szCs w:val="20"/>
              </w:rPr>
            </w:pPr>
            <w:r>
              <w:rPr>
                <w:rFonts w:cs="Arial"/>
                <w:szCs w:val="20"/>
              </w:rPr>
              <w:t>11</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8AA27C" w14:textId="77777777" w:rsidR="00603849" w:rsidRPr="009C4D2C" w:rsidRDefault="00603849">
            <w:pPr>
              <w:rPr>
                <w:rFonts w:eastAsia="MS PMincho" w:cs="Arial"/>
                <w:noProof/>
                <w:lang w:val="vi-VN" w:eastAsia="ja-JP"/>
              </w:rPr>
            </w:pPr>
            <w:r>
              <w:rPr>
                <w:rFonts w:eastAsia="MS PMincho" w:cs="Arial"/>
                <w:noProof/>
                <w:lang w:val="en-US" w:eastAsia="ja-JP"/>
              </w:rPr>
              <w:t>Ql</w:t>
            </w:r>
            <w:r>
              <w:rPr>
                <w:rFonts w:eastAsia="MS PMincho" w:cs="Arial"/>
                <w:noProof/>
                <w:lang w:val="vi-VN" w:eastAsia="ja-JP"/>
              </w:rPr>
              <w:t xml:space="preserve"> nhân sự</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8862BC" w14:textId="77777777" w:rsidR="00603849" w:rsidRDefault="00603849">
            <w:pPr>
              <w:rPr>
                <w:rFonts w:eastAsia="MS PMincho" w:cs="Arial"/>
                <w:lang w:val="vi-VN" w:eastAsia="ja-JP"/>
              </w:rPr>
            </w:pPr>
            <w:r>
              <w:rPr>
                <w:rFonts w:eastAsia="MS PMincho" w:cs="Arial"/>
                <w:lang w:val="vi-VN" w:eastAsia="ja-JP"/>
              </w:rPr>
              <w:t>Text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F40B185" w14:textId="77777777" w:rsidR="00603849" w:rsidRDefault="00603849">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FE71262" w14:textId="77777777" w:rsidR="00603849" w:rsidRDefault="00603849">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B915FC"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D8D6353" w14:textId="77777777" w:rsidR="00603849" w:rsidRPr="009C4D2C" w:rsidRDefault="00603849">
            <w:pPr>
              <w:pStyle w:val="BulletList1"/>
            </w:pPr>
            <w:r>
              <w:t>Auto</w:t>
            </w:r>
            <w:r>
              <w:rPr>
                <w:lang w:val="vi-VN"/>
              </w:rPr>
              <w:t xml:space="preserve"> gen</w:t>
            </w:r>
          </w:p>
          <w:p w14:paraId="44284DE1" w14:textId="77777777" w:rsidR="00603849" w:rsidRPr="009C4D2C" w:rsidRDefault="00603849">
            <w:pPr>
              <w:pStyle w:val="BulletList1"/>
            </w:pPr>
            <w:r>
              <w:t>Value</w:t>
            </w:r>
            <w:r>
              <w:rPr>
                <w:lang w:val="vi-VN"/>
              </w:rPr>
              <w:t xml:space="preserve"> = Tên ql nhân sự sẽ phê duyệt /từ chối đơn</w:t>
            </w:r>
          </w:p>
          <w:p w14:paraId="59408BB3" w14:textId="77777777" w:rsidR="00603849" w:rsidRPr="009C4D2C" w:rsidRDefault="00603849">
            <w:pPr>
              <w:pStyle w:val="BulletList1"/>
              <w:numPr>
                <w:ilvl w:val="0"/>
                <w:numId w:val="0"/>
              </w:numPr>
              <w:ind w:left="360"/>
              <w:rPr>
                <w:lang w:val="vi-VN"/>
              </w:rPr>
            </w:pPr>
            <w:r>
              <w:t>Lưu</w:t>
            </w:r>
            <w:r>
              <w:rPr>
                <w:lang w:val="vi-VN"/>
              </w:rPr>
              <w:t xml:space="preserve"> ý: Ở đây mình đang mặc định là công ty có 1 hr admin.</w:t>
            </w:r>
          </w:p>
        </w:tc>
      </w:tr>
      <w:tr w:rsidR="00603849" w:rsidRPr="008F2D5E" w14:paraId="0629BA06"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E5CD370" w14:textId="77777777" w:rsidR="00603849" w:rsidRDefault="00603849">
            <w:pPr>
              <w:spacing w:before="0"/>
              <w:rPr>
                <w:rFonts w:cs="Arial"/>
                <w:szCs w:val="20"/>
              </w:rPr>
            </w:pPr>
            <w:r>
              <w:rPr>
                <w:rFonts w:cs="Arial"/>
                <w:szCs w:val="20"/>
              </w:rPr>
              <w:t>12</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A284388" w14:textId="1927344F" w:rsidR="00603849" w:rsidRDefault="006624D3">
            <w:pPr>
              <w:rPr>
                <w:rFonts w:eastAsia="MS PMincho" w:cs="Arial"/>
                <w:noProof/>
                <w:lang w:val="en-US" w:eastAsia="ja-JP"/>
              </w:rPr>
            </w:pPr>
            <w:r w:rsidRPr="006624D3">
              <w:rPr>
                <w:rFonts w:eastAsia="MS PMincho" w:cs="Arial"/>
                <w:noProof/>
                <w:lang w:val="en-US" w:eastAsia="ja-JP"/>
              </w:rPr>
              <w:drawing>
                <wp:inline distT="0" distB="0" distL="0" distR="0" wp14:anchorId="100E89AD" wp14:editId="18C4768F">
                  <wp:extent cx="1233497" cy="447678"/>
                  <wp:effectExtent l="0" t="0" r="5080" b="0"/>
                  <wp:docPr id="768295061" name="Picture 76829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95061" name=""/>
                          <pic:cNvPicPr/>
                        </pic:nvPicPr>
                        <pic:blipFill>
                          <a:blip r:embed="rId127"/>
                          <a:stretch>
                            <a:fillRect/>
                          </a:stretch>
                        </pic:blipFill>
                        <pic:spPr>
                          <a:xfrm>
                            <a:off x="0" y="0"/>
                            <a:ext cx="1233497" cy="447678"/>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B39C0F" w14:textId="77777777" w:rsidR="00603849" w:rsidRDefault="00603849">
            <w:pPr>
              <w:rPr>
                <w:rFonts w:eastAsia="MS PMincho" w:cs="Arial"/>
                <w:lang w:val="vi-VN" w:eastAsia="ja-JP"/>
              </w:rPr>
            </w:pPr>
            <w:r>
              <w:rPr>
                <w:rFonts w:eastAsia="MS PMincho" w:cs="Arial"/>
                <w:lang w:val="vi-VN" w:eastAsia="ja-JP"/>
              </w:rPr>
              <w:t>Button</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676DB9D" w14:textId="77777777" w:rsidR="00603849" w:rsidRDefault="00603849">
            <w:pPr>
              <w:rPr>
                <w:rFonts w:eastAsia="MS PMincho" w:cs="Arial"/>
                <w:lang w:val="vi-VN" w:eastAsia="ja-JP"/>
              </w:rPr>
            </w:pPr>
            <w:r>
              <w:rPr>
                <w:rFonts w:eastAsia="MS PMincho" w:cs="Arial"/>
                <w:lang w:val="vi-VN" w:eastAsia="ja-JP"/>
              </w:rPr>
              <w:t>N/A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8D41303" w14:textId="77777777" w:rsidR="00603849" w:rsidRDefault="00603849">
            <w:pPr>
              <w:rPr>
                <w:rFonts w:eastAsia="MS PMincho" w:cs="Arial"/>
                <w:lang w:val="vi-VN" w:eastAsia="ja-JP"/>
              </w:rPr>
            </w:pPr>
            <w:r>
              <w:rPr>
                <w:rFonts w:eastAsia="MS PMincho" w:cs="Arial"/>
                <w:lang w:val="vi-VN" w:eastAsia="ja-JP"/>
              </w:rPr>
              <w:t>N/A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EA5964"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E4BEADC" w14:textId="6E50E0F8" w:rsidR="006624D3" w:rsidRDefault="006624D3">
            <w:pPr>
              <w:pStyle w:val="BulletList1"/>
            </w:pPr>
            <w:r>
              <w:t>Refer</w:t>
            </w:r>
            <w:r>
              <w:rPr>
                <w:lang w:val="vi-VN"/>
              </w:rPr>
              <w:t xml:space="preserve"> to </w:t>
            </w:r>
            <w:r w:rsidR="0083178A">
              <w:rPr>
                <w:lang w:val="vi-VN"/>
              </w:rPr>
              <w:fldChar w:fldCharType="begin"/>
            </w:r>
            <w:r w:rsidR="0083178A">
              <w:rPr>
                <w:lang w:val="vi-VN"/>
              </w:rPr>
              <w:instrText xml:space="preserve"> REF _Ref155256035 \h </w:instrText>
            </w:r>
            <w:r w:rsidR="0083178A">
              <w:rPr>
                <w:lang w:val="vi-VN"/>
              </w:rPr>
            </w:r>
            <w:r w:rsidR="0083178A">
              <w:rPr>
                <w:lang w:val="vi-VN"/>
              </w:rPr>
              <w:fldChar w:fldCharType="separate"/>
            </w:r>
            <w:proofErr w:type="spellStart"/>
            <w:r w:rsidR="005E1475">
              <w:t>Chỉnh</w:t>
            </w:r>
            <w:proofErr w:type="spellEnd"/>
            <w:r w:rsidR="005E1475">
              <w:t xml:space="preserve"> </w:t>
            </w:r>
            <w:proofErr w:type="spellStart"/>
            <w:r w:rsidR="005E1475">
              <w:t>sửa</w:t>
            </w:r>
            <w:proofErr w:type="spellEnd"/>
            <w:r w:rsidR="005E1475">
              <w:t xml:space="preserve"> </w:t>
            </w:r>
            <w:proofErr w:type="spellStart"/>
            <w:r w:rsidR="005E1475">
              <w:t>đơn</w:t>
            </w:r>
            <w:proofErr w:type="spellEnd"/>
            <w:r w:rsidR="0083178A">
              <w:rPr>
                <w:lang w:val="vi-VN"/>
              </w:rPr>
              <w:fldChar w:fldCharType="end"/>
            </w:r>
          </w:p>
          <w:p w14:paraId="0B74428C" w14:textId="5F006C69" w:rsidR="00603849" w:rsidRPr="004E3571" w:rsidRDefault="006624D3">
            <w:pPr>
              <w:pStyle w:val="BulletList1"/>
            </w:pPr>
            <w:r>
              <w:t>Hiển</w:t>
            </w:r>
            <w:r>
              <w:rPr>
                <w:lang w:val="vi-VN"/>
              </w:rPr>
              <w:t xml:space="preserve"> thị khi đơn xin nghỉ phép có [Status] = “Đã lưu nháp”, “Đã từ chối bởi quản lý”</w:t>
            </w:r>
            <w:proofErr w:type="gramStart"/>
            <w:r>
              <w:rPr>
                <w:lang w:val="vi-VN"/>
              </w:rPr>
              <w:t>,”Đã</w:t>
            </w:r>
            <w:proofErr w:type="gramEnd"/>
            <w:r>
              <w:rPr>
                <w:lang w:val="vi-VN"/>
              </w:rPr>
              <w:t xml:space="preserve"> từ </w:t>
            </w:r>
            <w:r>
              <w:rPr>
                <w:lang w:val="vi-VN"/>
              </w:rPr>
              <w:lastRenderedPageBreak/>
              <w:t>chối bởi HR” VÀ current user là người tạo đơn</w:t>
            </w:r>
          </w:p>
        </w:tc>
      </w:tr>
      <w:tr w:rsidR="00603849" w:rsidRPr="008F2D5E" w14:paraId="59D00ACC"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9D21E66" w14:textId="77777777" w:rsidR="00603849" w:rsidRDefault="00603849">
            <w:pPr>
              <w:spacing w:before="0"/>
              <w:rPr>
                <w:rFonts w:cs="Arial"/>
                <w:szCs w:val="20"/>
              </w:rPr>
            </w:pPr>
            <w:r>
              <w:rPr>
                <w:rFonts w:cs="Arial"/>
                <w:szCs w:val="20"/>
              </w:rPr>
              <w:lastRenderedPageBreak/>
              <w:t>13</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CE4D498" w14:textId="77777777" w:rsidR="00603849" w:rsidRDefault="00603849">
            <w:pPr>
              <w:rPr>
                <w:rFonts w:eastAsia="MS PMincho" w:cs="Arial"/>
                <w:noProof/>
                <w:lang w:val="en-US" w:eastAsia="ja-JP"/>
              </w:rPr>
            </w:pPr>
            <w:r w:rsidRPr="009C4D2C">
              <w:rPr>
                <w:rFonts w:eastAsia="MS PMincho" w:cs="Arial"/>
                <w:noProof/>
                <w:lang w:val="en-US" w:eastAsia="ja-JP"/>
              </w:rPr>
              <w:drawing>
                <wp:inline distT="0" distB="0" distL="0" distR="0" wp14:anchorId="44B30F2E" wp14:editId="245A2C75">
                  <wp:extent cx="738193" cy="447678"/>
                  <wp:effectExtent l="0" t="0" r="5080" b="0"/>
                  <wp:docPr id="183605528" name="Picture 183605528"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528" name="Picture 183605528" descr="A blue rectangle with white text&#10;&#10;Description automatically generated"/>
                          <pic:cNvPicPr/>
                        </pic:nvPicPr>
                        <pic:blipFill>
                          <a:blip r:embed="rId125"/>
                          <a:stretch>
                            <a:fillRect/>
                          </a:stretch>
                        </pic:blipFill>
                        <pic:spPr>
                          <a:xfrm>
                            <a:off x="0" y="0"/>
                            <a:ext cx="738193" cy="447678"/>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1BCA522" w14:textId="77777777" w:rsidR="00603849" w:rsidRDefault="00603849">
            <w:pPr>
              <w:rPr>
                <w:rFonts w:eastAsia="MS PMincho" w:cs="Arial"/>
                <w:lang w:val="vi-VN" w:eastAsia="ja-JP"/>
              </w:rPr>
            </w:pPr>
            <w:r>
              <w:rPr>
                <w:rFonts w:eastAsia="MS PMincho" w:cs="Arial"/>
                <w:lang w:val="vi-VN" w:eastAsia="ja-JP"/>
              </w:rPr>
              <w:t>Button</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17E1FE" w14:textId="77777777" w:rsidR="00603849" w:rsidRDefault="00603849">
            <w:pPr>
              <w:rPr>
                <w:rFonts w:eastAsia="MS PMincho" w:cs="Arial"/>
                <w:lang w:val="vi-VN" w:eastAsia="ja-JP"/>
              </w:rPr>
            </w:pPr>
            <w:r>
              <w:rPr>
                <w:rFonts w:eastAsia="MS PMincho" w:cs="Arial"/>
                <w:lang w:val="vi-VN" w:eastAsia="ja-JP"/>
              </w:rPr>
              <w:t>N/A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845A28B" w14:textId="77777777" w:rsidR="00603849" w:rsidRDefault="00603849">
            <w:pPr>
              <w:rPr>
                <w:rFonts w:eastAsia="MS PMincho" w:cs="Arial"/>
                <w:lang w:val="vi-VN" w:eastAsia="ja-JP"/>
              </w:rPr>
            </w:pPr>
            <w:r>
              <w:rPr>
                <w:rFonts w:eastAsia="MS PMincho" w:cs="Arial"/>
                <w:lang w:val="vi-VN" w:eastAsia="ja-JP"/>
              </w:rPr>
              <w:t>N/A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797D19"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D56563E" w14:textId="00B30CEA" w:rsidR="00603849" w:rsidRPr="0083178A" w:rsidRDefault="00603849">
            <w:pPr>
              <w:pStyle w:val="BulletList1"/>
            </w:pPr>
            <w:r>
              <w:t>Refer</w:t>
            </w:r>
            <w:r>
              <w:rPr>
                <w:lang w:val="vi-VN"/>
              </w:rPr>
              <w:t xml:space="preserve"> to </w:t>
            </w:r>
            <w:r>
              <w:rPr>
                <w:lang w:val="vi-VN"/>
              </w:rPr>
              <w:fldChar w:fldCharType="begin"/>
            </w:r>
            <w:r>
              <w:rPr>
                <w:lang w:val="vi-VN"/>
              </w:rPr>
              <w:instrText xml:space="preserve"> REF _Ref155252253 \h </w:instrText>
            </w:r>
            <w:r>
              <w:rPr>
                <w:lang w:val="vi-VN"/>
              </w:rPr>
            </w:r>
            <w:r>
              <w:rPr>
                <w:lang w:val="vi-VN"/>
              </w:rPr>
              <w:fldChar w:fldCharType="separate"/>
            </w:r>
            <w:proofErr w:type="spellStart"/>
            <w:r w:rsidR="005E1475">
              <w:t>Nộp</w:t>
            </w:r>
            <w:proofErr w:type="spellEnd"/>
            <w:r w:rsidR="005E1475">
              <w:t xml:space="preserve"> </w:t>
            </w:r>
            <w:proofErr w:type="spellStart"/>
            <w:r w:rsidR="005E1475">
              <w:t>đơn</w:t>
            </w:r>
            <w:proofErr w:type="spellEnd"/>
            <w:r>
              <w:rPr>
                <w:lang w:val="vi-VN"/>
              </w:rPr>
              <w:fldChar w:fldCharType="end"/>
            </w:r>
          </w:p>
          <w:p w14:paraId="59C0F050" w14:textId="55949123" w:rsidR="0083178A" w:rsidRPr="004E3571" w:rsidRDefault="0083178A">
            <w:pPr>
              <w:pStyle w:val="BulletList1"/>
            </w:pPr>
            <w:r>
              <w:t>Hiển</w:t>
            </w:r>
            <w:r>
              <w:rPr>
                <w:lang w:val="vi-VN"/>
              </w:rPr>
              <w:t xml:space="preserve"> thị khi đơn xin nghỉ phép có [Status] = “Đã lưu nháp”, “Đã từ chối bởi quản lý”, “Đã từ chối bởi Hr” Và current user là người tạo đơn</w:t>
            </w:r>
          </w:p>
        </w:tc>
      </w:tr>
      <w:tr w:rsidR="00603849" w:rsidRPr="008F2D5E" w14:paraId="1E6C84F9"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D3B16DE" w14:textId="77777777" w:rsidR="00603849" w:rsidRDefault="00603849">
            <w:pPr>
              <w:spacing w:before="0"/>
              <w:rPr>
                <w:rFonts w:cs="Arial"/>
                <w:szCs w:val="20"/>
              </w:rPr>
            </w:pPr>
            <w:r>
              <w:rPr>
                <w:rFonts w:cs="Arial"/>
                <w:szCs w:val="20"/>
              </w:rPr>
              <w:t>14</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E9058E" w14:textId="0AA80994" w:rsidR="00603849" w:rsidRPr="009C4D2C" w:rsidRDefault="0083178A">
            <w:pPr>
              <w:rPr>
                <w:rFonts w:eastAsia="MS PMincho" w:cs="Arial"/>
                <w:noProof/>
                <w:lang w:val="vi-VN" w:eastAsia="ja-JP"/>
              </w:rPr>
            </w:pPr>
            <w:r w:rsidRPr="0083178A">
              <w:rPr>
                <w:rFonts w:eastAsia="MS PMincho" w:cs="Arial"/>
                <w:noProof/>
                <w:lang w:val="en-US" w:eastAsia="ja-JP"/>
              </w:rPr>
              <w:drawing>
                <wp:inline distT="0" distB="0" distL="0" distR="0" wp14:anchorId="6B8418FA" wp14:editId="45BF2116">
                  <wp:extent cx="642942" cy="338140"/>
                  <wp:effectExtent l="0" t="0" r="5080" b="5080"/>
                  <wp:docPr id="553722383" name="Picture 55372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22383" name=""/>
                          <pic:cNvPicPr/>
                        </pic:nvPicPr>
                        <pic:blipFill>
                          <a:blip r:embed="rId128"/>
                          <a:stretch>
                            <a:fillRect/>
                          </a:stretch>
                        </pic:blipFill>
                        <pic:spPr>
                          <a:xfrm>
                            <a:off x="0" y="0"/>
                            <a:ext cx="642942" cy="338140"/>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8720A8" w14:textId="6B6E5FD6" w:rsidR="00603849" w:rsidRDefault="0083178A">
            <w:pPr>
              <w:rPr>
                <w:rFonts w:eastAsia="MS PMincho" w:cs="Arial"/>
                <w:lang w:val="vi-VN" w:eastAsia="ja-JP"/>
              </w:rPr>
            </w:pPr>
            <w:r>
              <w:rPr>
                <w:rFonts w:eastAsia="MS PMincho" w:cs="Arial"/>
                <w:lang w:val="vi-VN" w:eastAsia="ja-JP"/>
              </w:rPr>
              <w:t>Button</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FCA179" w14:textId="77777777" w:rsidR="00603849" w:rsidRDefault="00603849">
            <w:pPr>
              <w:rPr>
                <w:rFonts w:eastAsia="MS PMincho" w:cs="Arial"/>
                <w:lang w:val="vi-VN" w:eastAsia="ja-JP"/>
              </w:rPr>
            </w:pPr>
            <w:r>
              <w:rPr>
                <w:rFonts w:eastAsia="MS PMincho" w:cs="Arial"/>
                <w:lang w:val="vi-VN" w:eastAsia="ja-JP"/>
              </w:rPr>
              <w:t>N/A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4CB93FE" w14:textId="77777777" w:rsidR="00603849" w:rsidRDefault="00603849">
            <w:pPr>
              <w:rPr>
                <w:rFonts w:eastAsia="MS PMincho" w:cs="Arial"/>
                <w:lang w:val="vi-VN" w:eastAsia="ja-JP"/>
              </w:rPr>
            </w:pPr>
            <w:r>
              <w:rPr>
                <w:rFonts w:eastAsia="MS PMincho" w:cs="Arial"/>
                <w:lang w:val="vi-VN" w:eastAsia="ja-JP"/>
              </w:rPr>
              <w:t>N/A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F96CFD" w14:textId="77777777" w:rsidR="00603849" w:rsidRPr="008F2D5E" w:rsidRDefault="00603849">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9AE37D1" w14:textId="2FBEFB6F" w:rsidR="00603849" w:rsidRPr="0083178A" w:rsidRDefault="0083178A">
            <w:pPr>
              <w:pStyle w:val="BulletList1"/>
            </w:pPr>
            <w:r>
              <w:t>Refer</w:t>
            </w:r>
            <w:r>
              <w:rPr>
                <w:lang w:val="vi-VN"/>
              </w:rPr>
              <w:t xml:space="preserve"> to </w:t>
            </w:r>
            <w:r>
              <w:rPr>
                <w:lang w:val="vi-VN"/>
              </w:rPr>
              <w:fldChar w:fldCharType="begin"/>
            </w:r>
            <w:r>
              <w:rPr>
                <w:lang w:val="vi-VN"/>
              </w:rPr>
              <w:instrText xml:space="preserve"> REF _Ref155256194 \h </w:instrText>
            </w:r>
            <w:r>
              <w:rPr>
                <w:lang w:val="vi-VN"/>
              </w:rPr>
            </w:r>
            <w:r>
              <w:rPr>
                <w:lang w:val="vi-VN"/>
              </w:rPr>
              <w:fldChar w:fldCharType="separate"/>
            </w:r>
            <w:proofErr w:type="spellStart"/>
            <w:r w:rsidR="005E1475">
              <w:t>Xác</w:t>
            </w:r>
            <w:proofErr w:type="spellEnd"/>
            <w:r w:rsidR="005E1475">
              <w:t xml:space="preserve"> </w:t>
            </w:r>
            <w:proofErr w:type="spellStart"/>
            <w:r w:rsidR="005E1475">
              <w:t>nhận</w:t>
            </w:r>
            <w:proofErr w:type="spellEnd"/>
            <w:r w:rsidR="005E1475">
              <w:t xml:space="preserve"> </w:t>
            </w:r>
            <w:proofErr w:type="spellStart"/>
            <w:r w:rsidR="005E1475">
              <w:t>đơn</w:t>
            </w:r>
            <w:proofErr w:type="spellEnd"/>
            <w:r>
              <w:rPr>
                <w:lang w:val="vi-VN"/>
              </w:rPr>
              <w:fldChar w:fldCharType="end"/>
            </w:r>
          </w:p>
          <w:p w14:paraId="1BD6E71A" w14:textId="376B5553" w:rsidR="0083178A" w:rsidRDefault="0083178A">
            <w:pPr>
              <w:pStyle w:val="BulletList1"/>
            </w:pPr>
            <w:r>
              <w:t>Hiển</w:t>
            </w:r>
            <w:r>
              <w:rPr>
                <w:lang w:val="vi-VN"/>
              </w:rPr>
              <w:t xml:space="preserve"> thị khi đơn xin nghỉ phép có [Status] = “Chờ xác nhận” và current user hiện tại là trưởng phòng ban mà nhân viên tạo đơn đang làm việc</w:t>
            </w:r>
          </w:p>
        </w:tc>
      </w:tr>
      <w:tr w:rsidR="0083178A" w:rsidRPr="008F2D5E" w14:paraId="5AA1A1A3"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92FBF78" w14:textId="03EBE92F" w:rsidR="0083178A" w:rsidRDefault="0083178A">
            <w:pPr>
              <w:spacing w:before="0"/>
              <w:rPr>
                <w:rFonts w:cs="Arial"/>
                <w:szCs w:val="20"/>
              </w:rPr>
            </w:pPr>
            <w:r>
              <w:rPr>
                <w:rFonts w:cs="Arial"/>
                <w:szCs w:val="20"/>
              </w:rPr>
              <w:t>15</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D10530" w14:textId="574B1CFD" w:rsidR="0083178A" w:rsidRPr="0083178A" w:rsidRDefault="0083178A">
            <w:pPr>
              <w:rPr>
                <w:rFonts w:eastAsia="MS PMincho" w:cs="Arial"/>
                <w:noProof/>
                <w:lang w:val="en-US" w:eastAsia="ja-JP"/>
              </w:rPr>
            </w:pPr>
            <w:r w:rsidRPr="0083178A">
              <w:rPr>
                <w:rFonts w:eastAsia="MS PMincho" w:cs="Arial"/>
                <w:noProof/>
                <w:lang w:val="en-US" w:eastAsia="ja-JP"/>
              </w:rPr>
              <w:drawing>
                <wp:inline distT="0" distB="0" distL="0" distR="0" wp14:anchorId="77A3F42B" wp14:editId="67DB02CA">
                  <wp:extent cx="623892" cy="333377"/>
                  <wp:effectExtent l="0" t="0" r="5080" b="0"/>
                  <wp:docPr id="1835114747" name="Picture 183511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14747" name=""/>
                          <pic:cNvPicPr/>
                        </pic:nvPicPr>
                        <pic:blipFill>
                          <a:blip r:embed="rId129"/>
                          <a:stretch>
                            <a:fillRect/>
                          </a:stretch>
                        </pic:blipFill>
                        <pic:spPr>
                          <a:xfrm>
                            <a:off x="0" y="0"/>
                            <a:ext cx="623892" cy="333377"/>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8C0A474" w14:textId="161F66B0" w:rsidR="0083178A" w:rsidRDefault="0083178A">
            <w:pPr>
              <w:rPr>
                <w:rFonts w:eastAsia="MS PMincho" w:cs="Arial"/>
                <w:lang w:val="vi-VN" w:eastAsia="ja-JP"/>
              </w:rPr>
            </w:pPr>
            <w:r>
              <w:rPr>
                <w:rFonts w:eastAsia="MS PMincho" w:cs="Arial"/>
                <w:lang w:val="vi-VN" w:eastAsia="ja-JP"/>
              </w:rPr>
              <w:t>Button</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71E1D1" w14:textId="5FBF8A3C" w:rsidR="0083178A" w:rsidRDefault="0083178A">
            <w:pPr>
              <w:rPr>
                <w:rFonts w:eastAsia="MS PMincho" w:cs="Arial"/>
                <w:lang w:val="vi-VN" w:eastAsia="ja-JP"/>
              </w:rPr>
            </w:pPr>
            <w:r>
              <w:rPr>
                <w:rFonts w:eastAsia="MS PMincho" w:cs="Arial"/>
                <w:lang w:val="vi-VN" w:eastAsia="ja-JP"/>
              </w:rPr>
              <w:t>N/A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F0C326" w14:textId="2F17908E" w:rsidR="0083178A" w:rsidRDefault="0083178A">
            <w:pPr>
              <w:rPr>
                <w:rFonts w:eastAsia="MS PMincho" w:cs="Arial"/>
                <w:lang w:val="vi-VN" w:eastAsia="ja-JP"/>
              </w:rPr>
            </w:pPr>
            <w:r>
              <w:rPr>
                <w:rFonts w:eastAsia="MS PMincho" w:cs="Arial"/>
                <w:lang w:val="vi-VN" w:eastAsia="ja-JP"/>
              </w:rPr>
              <w:t>N/A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7B79CC" w14:textId="77777777" w:rsidR="0083178A" w:rsidRPr="008F2D5E" w:rsidRDefault="0083178A">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BF792BB" w14:textId="523D1263" w:rsidR="0083178A" w:rsidRPr="0083178A" w:rsidRDefault="0083178A">
            <w:pPr>
              <w:pStyle w:val="BulletList1"/>
            </w:pPr>
            <w:r>
              <w:t>Refer</w:t>
            </w:r>
            <w:r>
              <w:rPr>
                <w:lang w:val="vi-VN"/>
              </w:rPr>
              <w:t xml:space="preserve"> to </w:t>
            </w:r>
            <w:r>
              <w:rPr>
                <w:lang w:val="vi-VN"/>
              </w:rPr>
              <w:fldChar w:fldCharType="begin"/>
            </w:r>
            <w:r>
              <w:rPr>
                <w:lang w:val="vi-VN"/>
              </w:rPr>
              <w:instrText xml:space="preserve"> REF _Ref155256316 \h </w:instrText>
            </w:r>
            <w:r>
              <w:rPr>
                <w:lang w:val="vi-VN"/>
              </w:rPr>
            </w:r>
            <w:r>
              <w:rPr>
                <w:lang w:val="vi-VN"/>
              </w:rPr>
              <w:fldChar w:fldCharType="separate"/>
            </w:r>
            <w:proofErr w:type="spellStart"/>
            <w:r w:rsidR="005E1475">
              <w:t>Từ</w:t>
            </w:r>
            <w:proofErr w:type="spellEnd"/>
            <w:r w:rsidR="005E1475">
              <w:t xml:space="preserve"> </w:t>
            </w:r>
            <w:proofErr w:type="spellStart"/>
            <w:r w:rsidR="005E1475">
              <w:t>chối</w:t>
            </w:r>
            <w:proofErr w:type="spellEnd"/>
            <w:r w:rsidR="005E1475">
              <w:t xml:space="preserve"> </w:t>
            </w:r>
            <w:proofErr w:type="spellStart"/>
            <w:r w:rsidR="005E1475">
              <w:t>bởi</w:t>
            </w:r>
            <w:proofErr w:type="spellEnd"/>
            <w:r w:rsidR="005E1475">
              <w:t xml:space="preserve"> </w:t>
            </w:r>
            <w:proofErr w:type="spellStart"/>
            <w:r w:rsidR="005E1475">
              <w:t>quản</w:t>
            </w:r>
            <w:proofErr w:type="spellEnd"/>
            <w:r w:rsidR="005E1475">
              <w:t xml:space="preserve"> </w:t>
            </w:r>
            <w:proofErr w:type="spellStart"/>
            <w:r w:rsidR="005E1475">
              <w:t>lý</w:t>
            </w:r>
            <w:proofErr w:type="spellEnd"/>
            <w:r>
              <w:rPr>
                <w:lang w:val="vi-VN"/>
              </w:rPr>
              <w:fldChar w:fldCharType="end"/>
            </w:r>
          </w:p>
          <w:p w14:paraId="46FC5DA7" w14:textId="00054B33" w:rsidR="0083178A" w:rsidRDefault="0083178A">
            <w:pPr>
              <w:pStyle w:val="BulletList1"/>
            </w:pPr>
            <w:r>
              <w:t>Hiển</w:t>
            </w:r>
            <w:r>
              <w:rPr>
                <w:lang w:val="vi-VN"/>
              </w:rPr>
              <w:t xml:space="preserve"> thị khi đơn xin nghỉ phép có [Status] = “Chờ xác nhận” và current user hiện tại là trưởng phòng ban mà nhân viên tạo đơn đang làm việc</w:t>
            </w:r>
          </w:p>
        </w:tc>
      </w:tr>
      <w:tr w:rsidR="0083178A" w:rsidRPr="008F2D5E" w14:paraId="73189DBD"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B4EE5EC" w14:textId="6F205346" w:rsidR="0083178A" w:rsidRDefault="0083178A">
            <w:pPr>
              <w:spacing w:before="0"/>
              <w:rPr>
                <w:rFonts w:cs="Arial"/>
                <w:szCs w:val="20"/>
              </w:rPr>
            </w:pPr>
            <w:r>
              <w:rPr>
                <w:rFonts w:cs="Arial"/>
                <w:szCs w:val="20"/>
              </w:rPr>
              <w:t>16</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D76C3E" w14:textId="15DE77D7" w:rsidR="0083178A" w:rsidRPr="0083178A" w:rsidRDefault="0083178A">
            <w:pPr>
              <w:rPr>
                <w:rFonts w:eastAsia="MS PMincho" w:cs="Arial"/>
                <w:noProof/>
                <w:lang w:val="en-US" w:eastAsia="ja-JP"/>
              </w:rPr>
            </w:pPr>
            <w:r w:rsidRPr="0083178A">
              <w:rPr>
                <w:rFonts w:eastAsia="MS PMincho" w:cs="Arial"/>
                <w:noProof/>
                <w:lang w:val="en-US" w:eastAsia="ja-JP"/>
              </w:rPr>
              <w:drawing>
                <wp:inline distT="0" distB="0" distL="0" distR="0" wp14:anchorId="12A82F47" wp14:editId="592A64CC">
                  <wp:extent cx="652467" cy="381003"/>
                  <wp:effectExtent l="0" t="0" r="0" b="0"/>
                  <wp:docPr id="1521356459" name="Picture 1521356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56459" name=""/>
                          <pic:cNvPicPr/>
                        </pic:nvPicPr>
                        <pic:blipFill>
                          <a:blip r:embed="rId130"/>
                          <a:stretch>
                            <a:fillRect/>
                          </a:stretch>
                        </pic:blipFill>
                        <pic:spPr>
                          <a:xfrm>
                            <a:off x="0" y="0"/>
                            <a:ext cx="652467" cy="381003"/>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607ABC" w14:textId="053CE30E" w:rsidR="0083178A" w:rsidRDefault="0083178A">
            <w:pPr>
              <w:rPr>
                <w:rFonts w:eastAsia="MS PMincho" w:cs="Arial"/>
                <w:lang w:val="vi-VN" w:eastAsia="ja-JP"/>
              </w:rPr>
            </w:pPr>
            <w:r>
              <w:rPr>
                <w:rFonts w:eastAsia="MS PMincho" w:cs="Arial"/>
                <w:lang w:val="vi-VN" w:eastAsia="ja-JP"/>
              </w:rPr>
              <w:t>Button</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517402" w14:textId="32A2185A" w:rsidR="0083178A" w:rsidRDefault="0083178A">
            <w:pPr>
              <w:rPr>
                <w:rFonts w:eastAsia="MS PMincho" w:cs="Arial"/>
                <w:lang w:val="vi-VN" w:eastAsia="ja-JP"/>
              </w:rPr>
            </w:pPr>
            <w:r>
              <w:rPr>
                <w:rFonts w:eastAsia="MS PMincho" w:cs="Arial"/>
                <w:lang w:val="vi-VN" w:eastAsia="ja-JP"/>
              </w:rPr>
              <w:t>N/A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DC585A" w14:textId="1D1ADAB2" w:rsidR="0083178A" w:rsidRDefault="0083178A">
            <w:pPr>
              <w:rPr>
                <w:rFonts w:eastAsia="MS PMincho" w:cs="Arial"/>
                <w:lang w:val="vi-VN" w:eastAsia="ja-JP"/>
              </w:rPr>
            </w:pPr>
            <w:r>
              <w:rPr>
                <w:rFonts w:eastAsia="MS PMincho" w:cs="Arial"/>
                <w:lang w:val="vi-VN" w:eastAsia="ja-JP"/>
              </w:rPr>
              <w:t>N/A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E36568E" w14:textId="77777777" w:rsidR="0083178A" w:rsidRPr="008F2D5E" w:rsidRDefault="0083178A">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FD9D88B" w14:textId="486B704F" w:rsidR="0083178A" w:rsidRPr="0083178A" w:rsidRDefault="0083178A">
            <w:pPr>
              <w:pStyle w:val="BulletList1"/>
            </w:pPr>
            <w:r>
              <w:t>Refer</w:t>
            </w:r>
            <w:r>
              <w:rPr>
                <w:lang w:val="vi-VN"/>
              </w:rPr>
              <w:t xml:space="preserve"> to </w:t>
            </w:r>
            <w:r>
              <w:rPr>
                <w:lang w:val="vi-VN"/>
              </w:rPr>
              <w:fldChar w:fldCharType="begin"/>
            </w:r>
            <w:r>
              <w:rPr>
                <w:lang w:val="vi-VN"/>
              </w:rPr>
              <w:instrText xml:space="preserve"> REF _Ref155256392 \h </w:instrText>
            </w:r>
            <w:r>
              <w:rPr>
                <w:lang w:val="vi-VN"/>
              </w:rPr>
            </w:r>
            <w:r>
              <w:rPr>
                <w:lang w:val="vi-VN"/>
              </w:rPr>
              <w:fldChar w:fldCharType="separate"/>
            </w:r>
            <w:proofErr w:type="spellStart"/>
            <w:r w:rsidR="005E1475">
              <w:t>Phê</w:t>
            </w:r>
            <w:proofErr w:type="spellEnd"/>
            <w:r w:rsidR="005E1475">
              <w:t xml:space="preserve"> </w:t>
            </w:r>
            <w:proofErr w:type="spellStart"/>
            <w:r w:rsidR="005E1475">
              <w:t>duyệt</w:t>
            </w:r>
            <w:proofErr w:type="spellEnd"/>
            <w:r w:rsidR="005E1475">
              <w:t xml:space="preserve"> </w:t>
            </w:r>
            <w:proofErr w:type="spellStart"/>
            <w:r w:rsidR="005E1475">
              <w:t>đơn</w:t>
            </w:r>
            <w:proofErr w:type="spellEnd"/>
            <w:r>
              <w:rPr>
                <w:lang w:val="vi-VN"/>
              </w:rPr>
              <w:fldChar w:fldCharType="end"/>
            </w:r>
          </w:p>
          <w:p w14:paraId="55A3419A" w14:textId="0462AB3F" w:rsidR="0083178A" w:rsidRDefault="0083178A">
            <w:pPr>
              <w:pStyle w:val="BulletList1"/>
            </w:pPr>
            <w:r>
              <w:t>Hiển</w:t>
            </w:r>
            <w:r>
              <w:rPr>
                <w:lang w:val="vi-VN"/>
              </w:rPr>
              <w:t xml:space="preserve"> thị khi đơn xin nghỉ phép có [Status] = “Chờ phê duyệt” và current user hiện tại có [RoleName] = “Hr admin”</w:t>
            </w:r>
          </w:p>
        </w:tc>
      </w:tr>
      <w:tr w:rsidR="0083178A" w:rsidRPr="008F2D5E" w14:paraId="1D003902"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B587FD7" w14:textId="77B92AED" w:rsidR="0083178A" w:rsidRDefault="0083178A">
            <w:pPr>
              <w:spacing w:before="0"/>
              <w:rPr>
                <w:rFonts w:cs="Arial"/>
                <w:szCs w:val="20"/>
              </w:rPr>
            </w:pPr>
            <w:r>
              <w:rPr>
                <w:rFonts w:cs="Arial"/>
                <w:szCs w:val="20"/>
              </w:rPr>
              <w:t>17</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2D3205" w14:textId="5EB43E43" w:rsidR="0083178A" w:rsidRPr="0083178A" w:rsidRDefault="0083178A">
            <w:pPr>
              <w:rPr>
                <w:rFonts w:eastAsia="MS PMincho" w:cs="Arial"/>
                <w:noProof/>
                <w:lang w:val="en-US" w:eastAsia="ja-JP"/>
              </w:rPr>
            </w:pPr>
            <w:r w:rsidRPr="0083178A">
              <w:rPr>
                <w:rFonts w:eastAsia="MS PMincho" w:cs="Arial"/>
                <w:noProof/>
                <w:lang w:val="en-US" w:eastAsia="ja-JP"/>
              </w:rPr>
              <w:drawing>
                <wp:inline distT="0" distB="0" distL="0" distR="0" wp14:anchorId="43C5721F" wp14:editId="08B7EAAE">
                  <wp:extent cx="590554" cy="371478"/>
                  <wp:effectExtent l="0" t="0" r="0" b="9525"/>
                  <wp:docPr id="1828314092" name="Picture 1828314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14092" name=""/>
                          <pic:cNvPicPr/>
                        </pic:nvPicPr>
                        <pic:blipFill>
                          <a:blip r:embed="rId131"/>
                          <a:stretch>
                            <a:fillRect/>
                          </a:stretch>
                        </pic:blipFill>
                        <pic:spPr>
                          <a:xfrm>
                            <a:off x="0" y="0"/>
                            <a:ext cx="590554" cy="371478"/>
                          </a:xfrm>
                          <a:prstGeom prst="rect">
                            <a:avLst/>
                          </a:prstGeom>
                        </pic:spPr>
                      </pic:pic>
                    </a:graphicData>
                  </a:graphic>
                </wp:inline>
              </w:drawing>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9E4DEA1" w14:textId="53A4A10E" w:rsidR="0083178A" w:rsidRDefault="0083178A">
            <w:pPr>
              <w:rPr>
                <w:rFonts w:eastAsia="MS PMincho" w:cs="Arial"/>
                <w:lang w:val="vi-VN" w:eastAsia="ja-JP"/>
              </w:rPr>
            </w:pPr>
            <w:r>
              <w:rPr>
                <w:rFonts w:eastAsia="MS PMincho" w:cs="Arial"/>
                <w:lang w:val="vi-VN" w:eastAsia="ja-JP"/>
              </w:rPr>
              <w:t>Button</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3DA738" w14:textId="5CE85CD1" w:rsidR="0083178A" w:rsidRDefault="0083178A">
            <w:pPr>
              <w:rPr>
                <w:rFonts w:eastAsia="MS PMincho" w:cs="Arial"/>
                <w:lang w:val="vi-VN" w:eastAsia="ja-JP"/>
              </w:rPr>
            </w:pPr>
            <w:r>
              <w:rPr>
                <w:rFonts w:eastAsia="MS PMincho" w:cs="Arial"/>
                <w:lang w:val="vi-VN" w:eastAsia="ja-JP"/>
              </w:rPr>
              <w:t>N/A</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44FC4B" w14:textId="326F2899" w:rsidR="0083178A" w:rsidRDefault="0083178A">
            <w:pPr>
              <w:rPr>
                <w:rFonts w:eastAsia="MS PMincho" w:cs="Arial"/>
                <w:lang w:val="vi-VN" w:eastAsia="ja-JP"/>
              </w:rPr>
            </w:pPr>
            <w:r>
              <w:rPr>
                <w:rFonts w:eastAsia="MS PMincho" w:cs="Arial"/>
                <w:lang w:val="vi-VN" w:eastAsia="ja-JP"/>
              </w:rPr>
              <w:t>N/A</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58F80EB" w14:textId="77777777" w:rsidR="0083178A" w:rsidRPr="008F2D5E" w:rsidRDefault="0083178A">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6CF37E1" w14:textId="1FD55FC6" w:rsidR="0083178A" w:rsidRPr="0083178A" w:rsidRDefault="0083178A" w:rsidP="0083178A">
            <w:pPr>
              <w:pStyle w:val="BulletList1"/>
            </w:pPr>
            <w:r>
              <w:t>Refer</w:t>
            </w:r>
            <w:r>
              <w:rPr>
                <w:lang w:val="vi-VN"/>
              </w:rPr>
              <w:t xml:space="preserve"> to </w:t>
            </w:r>
            <w:r>
              <w:rPr>
                <w:lang w:val="vi-VN"/>
              </w:rPr>
              <w:fldChar w:fldCharType="begin"/>
            </w:r>
            <w:r>
              <w:rPr>
                <w:lang w:val="vi-VN"/>
              </w:rPr>
              <w:instrText xml:space="preserve"> REF _Ref155256500 \h </w:instrText>
            </w:r>
            <w:r>
              <w:rPr>
                <w:lang w:val="vi-VN"/>
              </w:rPr>
            </w:r>
            <w:r>
              <w:rPr>
                <w:lang w:val="vi-VN"/>
              </w:rPr>
              <w:fldChar w:fldCharType="separate"/>
            </w:r>
            <w:proofErr w:type="spellStart"/>
            <w:r w:rsidR="005E1475">
              <w:t>Từ</w:t>
            </w:r>
            <w:proofErr w:type="spellEnd"/>
            <w:r w:rsidR="005E1475">
              <w:t xml:space="preserve"> </w:t>
            </w:r>
            <w:proofErr w:type="spellStart"/>
            <w:r w:rsidR="005E1475">
              <w:t>chối</w:t>
            </w:r>
            <w:proofErr w:type="spellEnd"/>
            <w:r w:rsidR="005E1475">
              <w:t xml:space="preserve"> </w:t>
            </w:r>
            <w:proofErr w:type="spellStart"/>
            <w:r w:rsidR="005E1475">
              <w:t>bởi</w:t>
            </w:r>
            <w:proofErr w:type="spellEnd"/>
            <w:r w:rsidR="005E1475">
              <w:t xml:space="preserve"> </w:t>
            </w:r>
            <w:proofErr w:type="spellStart"/>
            <w:r w:rsidR="005E1475">
              <w:t>Hr</w:t>
            </w:r>
            <w:proofErr w:type="spellEnd"/>
            <w:r>
              <w:rPr>
                <w:lang w:val="vi-VN"/>
              </w:rPr>
              <w:fldChar w:fldCharType="end"/>
            </w:r>
          </w:p>
          <w:p w14:paraId="5D518FA3" w14:textId="6077EA77" w:rsidR="0083178A" w:rsidRDefault="0083178A" w:rsidP="0083178A">
            <w:pPr>
              <w:pStyle w:val="BulletList1"/>
            </w:pPr>
            <w:r>
              <w:t>Hiển</w:t>
            </w:r>
            <w:r>
              <w:rPr>
                <w:lang w:val="vi-VN"/>
              </w:rPr>
              <w:t xml:space="preserve"> thị khi đơn xin nghỉ phép có </w:t>
            </w:r>
            <w:r>
              <w:rPr>
                <w:lang w:val="vi-VN"/>
              </w:rPr>
              <w:lastRenderedPageBreak/>
              <w:t>[Status] = “Chờ phê duyệt” và current user hiện tại có [RoleName] = “Hr admin”</w:t>
            </w:r>
          </w:p>
        </w:tc>
      </w:tr>
      <w:tr w:rsidR="00975225" w:rsidRPr="008F2D5E" w14:paraId="600F138F" w14:textId="77777777">
        <w:trPr>
          <w:trHeight w:val="253"/>
        </w:trPr>
        <w:tc>
          <w:tcPr>
            <w:tcW w:w="17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95E57E1" w14:textId="486A20D2" w:rsidR="00975225" w:rsidRDefault="00975225">
            <w:pPr>
              <w:spacing w:before="0"/>
              <w:rPr>
                <w:rFonts w:cs="Arial"/>
                <w:szCs w:val="20"/>
              </w:rPr>
            </w:pPr>
            <w:r>
              <w:rPr>
                <w:rFonts w:cs="Arial"/>
                <w:szCs w:val="20"/>
              </w:rPr>
              <w:lastRenderedPageBreak/>
              <w:t>18</w:t>
            </w:r>
          </w:p>
        </w:tc>
        <w:tc>
          <w:tcPr>
            <w:tcW w:w="69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5E34D1" w14:textId="5428515E" w:rsidR="00975225" w:rsidRPr="00975225" w:rsidRDefault="00975225">
            <w:pPr>
              <w:rPr>
                <w:rFonts w:eastAsia="MS PMincho" w:cs="Arial"/>
                <w:noProof/>
                <w:lang w:val="vi-VN" w:eastAsia="ja-JP"/>
              </w:rPr>
            </w:pPr>
            <w:r>
              <w:rPr>
                <w:rFonts w:eastAsia="MS PMincho" w:cs="Arial"/>
                <w:noProof/>
                <w:lang w:val="en-US" w:eastAsia="ja-JP"/>
              </w:rPr>
              <w:t>Lý</w:t>
            </w:r>
            <w:r>
              <w:rPr>
                <w:rFonts w:eastAsia="MS PMincho" w:cs="Arial"/>
                <w:noProof/>
                <w:lang w:val="vi-VN" w:eastAsia="ja-JP"/>
              </w:rPr>
              <w:t xml:space="preserve"> do từ chối</w:t>
            </w:r>
          </w:p>
        </w:tc>
        <w:tc>
          <w:tcPr>
            <w:tcW w:w="68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01D2D37" w14:textId="0E037421" w:rsidR="00975225" w:rsidRDefault="00975225">
            <w:pPr>
              <w:rPr>
                <w:rFonts w:eastAsia="MS PMincho" w:cs="Arial"/>
                <w:lang w:val="vi-VN" w:eastAsia="ja-JP"/>
              </w:rPr>
            </w:pPr>
            <w:r>
              <w:rPr>
                <w:rFonts w:eastAsia="MS PMincho" w:cs="Arial"/>
                <w:lang w:val="vi-VN" w:eastAsia="ja-JP"/>
              </w:rPr>
              <w:t>Text</w:t>
            </w:r>
          </w:p>
        </w:tc>
        <w:tc>
          <w:tcPr>
            <w:tcW w:w="520"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5C510C" w14:textId="2CF11DCF" w:rsidR="00975225" w:rsidRDefault="00975225">
            <w:pPr>
              <w:rPr>
                <w:rFonts w:eastAsia="MS PMincho" w:cs="Arial"/>
                <w:lang w:val="vi-VN" w:eastAsia="ja-JP"/>
              </w:rPr>
            </w:pPr>
            <w:r>
              <w:rPr>
                <w:rFonts w:eastAsia="MS PMincho" w:cs="Arial"/>
                <w:lang w:val="vi-VN" w:eastAsia="ja-JP"/>
              </w:rPr>
              <w:t>No</w:t>
            </w:r>
          </w:p>
        </w:tc>
        <w:tc>
          <w:tcPr>
            <w:tcW w:w="64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29E30CB" w14:textId="489F1496" w:rsidR="00975225" w:rsidRDefault="00975225">
            <w:pPr>
              <w:rPr>
                <w:rFonts w:eastAsia="MS PMincho" w:cs="Arial"/>
                <w:lang w:val="vi-VN" w:eastAsia="ja-JP"/>
              </w:rPr>
            </w:pPr>
            <w:r>
              <w:rPr>
                <w:rFonts w:eastAsia="MS PMincho" w:cs="Arial"/>
                <w:lang w:val="vi-VN" w:eastAsia="ja-JP"/>
              </w:rPr>
              <w:t>Yes</w:t>
            </w:r>
          </w:p>
        </w:tc>
        <w:tc>
          <w:tcPr>
            <w:tcW w:w="46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9C2CA1E" w14:textId="77777777" w:rsidR="00975225" w:rsidRPr="008F2D5E" w:rsidRDefault="00975225">
            <w:pPr>
              <w:rPr>
                <w:rFonts w:eastAsia="MS PMincho" w:cs="Arial"/>
                <w:lang w:val="en-US" w:eastAsia="ja-JP"/>
              </w:rPr>
            </w:pPr>
          </w:p>
        </w:tc>
        <w:tc>
          <w:tcPr>
            <w:tcW w:w="182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08B5A8D" w14:textId="77777777" w:rsidR="00975225" w:rsidRPr="00975225" w:rsidRDefault="00975225" w:rsidP="0083178A">
            <w:pPr>
              <w:pStyle w:val="BulletList1"/>
            </w:pPr>
            <w:r>
              <w:t>Value</w:t>
            </w:r>
            <w:r>
              <w:rPr>
                <w:lang w:val="vi-VN"/>
              </w:rPr>
              <w:t xml:space="preserve"> = [Lý do từ chối] mà quản lý hoặc Hr đã viết </w:t>
            </w:r>
          </w:p>
          <w:p w14:paraId="00D0A9CF" w14:textId="65B911D5" w:rsidR="00975225" w:rsidRDefault="00975225" w:rsidP="0083178A">
            <w:pPr>
              <w:pStyle w:val="BulletList1"/>
            </w:pPr>
            <w:r>
              <w:t>Hiển</w:t>
            </w:r>
            <w:r>
              <w:rPr>
                <w:lang w:val="vi-VN"/>
              </w:rPr>
              <w:t xml:space="preserve"> thị khi đơn có [Status] = “Đã từ chối bởi quản lý”, “Đã từ chối bởi HR”</w:t>
            </w:r>
          </w:p>
        </w:tc>
      </w:tr>
    </w:tbl>
    <w:p w14:paraId="03790663" w14:textId="1A70F32A" w:rsidR="00603849" w:rsidRDefault="0083178A" w:rsidP="003665A5">
      <w:pPr>
        <w:pStyle w:val="Heading3"/>
      </w:pPr>
      <w:bookmarkStart w:id="153" w:name="_Ref155271597"/>
      <w:bookmarkStart w:id="154" w:name="_Toc155375269"/>
      <w:proofErr w:type="spellStart"/>
      <w:r>
        <w:t>Màn</w:t>
      </w:r>
      <w:proofErr w:type="spellEnd"/>
      <w:r>
        <w:t xml:space="preserve"> </w:t>
      </w:r>
      <w:proofErr w:type="spellStart"/>
      <w:r>
        <w:t>hình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đơn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bookmarkEnd w:id="153"/>
      <w:bookmarkEnd w:id="154"/>
      <w:proofErr w:type="spellEnd"/>
    </w:p>
    <w:p w14:paraId="3A61FB0E" w14:textId="0B97F7B3" w:rsidR="003665A5" w:rsidRDefault="00975225" w:rsidP="003665A5">
      <w:pPr>
        <w:rPr>
          <w:lang w:val="en-US" w:eastAsia="en-US"/>
        </w:rPr>
      </w:pPr>
      <w:r w:rsidRPr="00975225">
        <w:rPr>
          <w:noProof/>
          <w:lang w:val="en-US" w:eastAsia="en-US"/>
        </w:rPr>
        <w:drawing>
          <wp:inline distT="0" distB="0" distL="0" distR="0" wp14:anchorId="6006500A" wp14:editId="6D396A72">
            <wp:extent cx="5391189" cy="4891123"/>
            <wp:effectExtent l="0" t="0" r="0" b="5080"/>
            <wp:docPr id="717517624" name="Picture 7175176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17624" name="Picture 1" descr="A screenshot of a computer&#10;&#10;Description automatically generated"/>
                    <pic:cNvPicPr/>
                  </pic:nvPicPr>
                  <pic:blipFill>
                    <a:blip r:embed="rId132"/>
                    <a:stretch>
                      <a:fillRect/>
                    </a:stretch>
                  </pic:blipFill>
                  <pic:spPr>
                    <a:xfrm>
                      <a:off x="0" y="0"/>
                      <a:ext cx="5391189" cy="4891123"/>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9"/>
        <w:gridCol w:w="1476"/>
        <w:gridCol w:w="1305"/>
        <w:gridCol w:w="994"/>
        <w:gridCol w:w="1228"/>
        <w:gridCol w:w="894"/>
        <w:gridCol w:w="2994"/>
      </w:tblGrid>
      <w:tr w:rsidR="00975225" w:rsidRPr="008F2D5E" w14:paraId="098E2AC0" w14:textId="77777777" w:rsidTr="61D41CF5">
        <w:trPr>
          <w:trHeight w:val="764"/>
        </w:trPr>
        <w:tc>
          <w:tcPr>
            <w:tcW w:w="23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41257006" w14:textId="77777777" w:rsidR="00975225" w:rsidRPr="00743D86" w:rsidRDefault="00975225">
            <w:pPr>
              <w:rPr>
                <w:rFonts w:cs="Arial"/>
                <w:b/>
                <w:bCs/>
                <w:szCs w:val="20"/>
                <w:lang w:val="en-US" w:eastAsia="en-US"/>
              </w:rPr>
            </w:pPr>
            <w:r>
              <w:rPr>
                <w:rFonts w:cs="Arial"/>
                <w:b/>
                <w:bCs/>
                <w:szCs w:val="20"/>
                <w:lang w:val="en-US" w:eastAsia="en-US"/>
              </w:rPr>
              <w:t>#</w:t>
            </w:r>
          </w:p>
        </w:tc>
        <w:tc>
          <w:tcPr>
            <w:tcW w:w="79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4476C32" w14:textId="77777777" w:rsidR="00975225" w:rsidRPr="008F2D5E" w:rsidRDefault="00975225">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30EA815" w14:textId="77777777" w:rsidR="00975225" w:rsidRPr="008F2D5E" w:rsidRDefault="00975225">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453195F" w14:textId="77777777" w:rsidR="00975225" w:rsidRPr="00743D86" w:rsidRDefault="00975225">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301595C" w14:textId="77777777" w:rsidR="00975225" w:rsidRPr="008F2D5E" w:rsidRDefault="00975225">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5CDDE09" w14:textId="77777777" w:rsidR="00975225" w:rsidRPr="00743D86" w:rsidRDefault="00975225">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60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55CBE146" w14:textId="77777777" w:rsidR="00975225" w:rsidRPr="008F2D5E" w:rsidRDefault="00975225">
            <w:pPr>
              <w:ind w:right="-1110"/>
              <w:rPr>
                <w:rFonts w:cs="Arial"/>
                <w:b/>
                <w:bCs/>
                <w:szCs w:val="20"/>
                <w:lang w:eastAsia="en-US"/>
              </w:rPr>
            </w:pPr>
            <w:r w:rsidRPr="008F2D5E">
              <w:rPr>
                <w:rFonts w:cs="Arial"/>
                <w:b/>
                <w:szCs w:val="20"/>
                <w:lang w:eastAsia="en-US"/>
              </w:rPr>
              <w:t>Description</w:t>
            </w:r>
          </w:p>
        </w:tc>
      </w:tr>
      <w:tr w:rsidR="00975225" w:rsidRPr="008F2D5E" w14:paraId="306A7166"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E0AC5F1" w14:textId="77777777" w:rsidR="00975225" w:rsidRDefault="00975225">
            <w:pPr>
              <w:spacing w:before="0"/>
              <w:rPr>
                <w:rFonts w:cs="Arial"/>
                <w:szCs w:val="20"/>
              </w:rPr>
            </w:pPr>
            <w:r>
              <w:rPr>
                <w:rFonts w:cs="Arial"/>
                <w:szCs w:val="20"/>
              </w:rPr>
              <w:lastRenderedPageBreak/>
              <w:t>1</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587F3F" w14:textId="77777777" w:rsidR="00975225" w:rsidRPr="00EB0FED" w:rsidRDefault="00975225">
            <w:pPr>
              <w:rPr>
                <w:rFonts w:eastAsia="MS PMincho" w:cs="Arial"/>
                <w:lang w:val="vi-VN" w:eastAsia="ja-JP"/>
              </w:rPr>
            </w:pPr>
            <w:r>
              <w:rPr>
                <w:rFonts w:eastAsia="MS PMincho" w:cs="Arial"/>
                <w:noProof/>
                <w:lang w:val="en-US" w:eastAsia="ja-JP"/>
              </w:rPr>
              <w:t>Tên</w:t>
            </w:r>
            <w:r>
              <w:rPr>
                <w:rFonts w:eastAsia="MS PMincho" w:cs="Arial"/>
                <w:noProof/>
                <w:lang w:val="vi-VN" w:eastAsia="ja-JP"/>
              </w:rPr>
              <w:t xml:space="preserve"> nhân viên</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41685C7" w14:textId="77777777" w:rsidR="00975225" w:rsidRDefault="00975225">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F1700BA" w14:textId="77777777" w:rsidR="00975225" w:rsidRPr="000D7C48" w:rsidRDefault="00975225">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083CCD1" w14:textId="77777777" w:rsidR="00975225" w:rsidRDefault="00975225">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554178"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0BD86BE" w14:textId="77777777" w:rsidR="00975225" w:rsidRPr="00EB0FED" w:rsidRDefault="00975225">
            <w:pPr>
              <w:pStyle w:val="BulletList1"/>
            </w:pPr>
            <w:r>
              <w:t>Auto</w:t>
            </w:r>
            <w:r>
              <w:rPr>
                <w:lang w:val="vi-VN"/>
              </w:rPr>
              <w:t xml:space="preserve"> </w:t>
            </w:r>
            <w:proofErr w:type="gramStart"/>
            <w:r>
              <w:rPr>
                <w:lang w:val="vi-VN"/>
              </w:rPr>
              <w:t>generate</w:t>
            </w:r>
            <w:proofErr w:type="gramEnd"/>
          </w:p>
          <w:p w14:paraId="21E6DAF3" w14:textId="77777777" w:rsidR="00975225" w:rsidRDefault="00975225">
            <w:pPr>
              <w:pStyle w:val="BulletList1"/>
            </w:pPr>
            <w:r>
              <w:t>Value</w:t>
            </w:r>
            <w:r>
              <w:rPr>
                <w:lang w:val="vi-VN"/>
              </w:rPr>
              <w:t xml:space="preserve"> = [EmpName] của bản ghi đã chọn</w:t>
            </w:r>
          </w:p>
        </w:tc>
      </w:tr>
      <w:tr w:rsidR="00975225" w:rsidRPr="008F2D5E" w14:paraId="06644FE4"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E8D16B7" w14:textId="77777777" w:rsidR="00975225" w:rsidRPr="008F2D5E" w:rsidRDefault="00975225">
            <w:pPr>
              <w:spacing w:before="0"/>
              <w:rPr>
                <w:rFonts w:cs="Arial"/>
                <w:szCs w:val="20"/>
              </w:rPr>
            </w:pPr>
            <w:r>
              <w:rPr>
                <w:rFonts w:cs="Arial"/>
                <w:szCs w:val="20"/>
              </w:rPr>
              <w:t>2</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AD6152" w14:textId="77777777" w:rsidR="00975225" w:rsidRPr="00EB0FED" w:rsidRDefault="00975225">
            <w:pPr>
              <w:rPr>
                <w:rFonts w:eastAsia="MS PMincho" w:cs="Arial"/>
                <w:lang w:val="vi-VN" w:eastAsia="ja-JP"/>
              </w:rPr>
            </w:pPr>
            <w:proofErr w:type="spellStart"/>
            <w:r>
              <w:rPr>
                <w:rFonts w:eastAsia="MS PMincho" w:cs="Arial"/>
                <w:lang w:val="en-US" w:eastAsia="ja-JP"/>
              </w:rPr>
              <w:t>Mã</w:t>
            </w:r>
            <w:proofErr w:type="spellEnd"/>
            <w:r>
              <w:rPr>
                <w:rFonts w:eastAsia="MS PMincho" w:cs="Arial"/>
                <w:lang w:val="vi-VN" w:eastAsia="ja-JP"/>
              </w:rPr>
              <w:t xml:space="preserve"> nhân viên</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77B3D8F" w14:textId="77777777" w:rsidR="00975225" w:rsidRPr="008F2D5E" w:rsidRDefault="00975225">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F58EAE" w14:textId="77777777" w:rsidR="00975225" w:rsidRPr="008F2D5E" w:rsidRDefault="00975225">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6FB374" w14:textId="77777777" w:rsidR="00975225" w:rsidRPr="00CE1790" w:rsidRDefault="00975225">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4447EC"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E882053" w14:textId="77777777" w:rsidR="00975225" w:rsidRPr="00EB0FED" w:rsidRDefault="00975225">
            <w:pPr>
              <w:pStyle w:val="BulletList1"/>
            </w:pPr>
            <w:r>
              <w:t>Auto</w:t>
            </w:r>
            <w:r>
              <w:rPr>
                <w:lang w:val="vi-VN"/>
              </w:rPr>
              <w:t xml:space="preserve"> </w:t>
            </w:r>
            <w:proofErr w:type="gramStart"/>
            <w:r>
              <w:rPr>
                <w:lang w:val="vi-VN"/>
              </w:rPr>
              <w:t>generate</w:t>
            </w:r>
            <w:proofErr w:type="gramEnd"/>
          </w:p>
          <w:p w14:paraId="674CBFBB" w14:textId="77777777" w:rsidR="00975225" w:rsidRPr="00FE1C60" w:rsidRDefault="00975225">
            <w:pPr>
              <w:pStyle w:val="BulletList1"/>
            </w:pPr>
            <w:r>
              <w:t>Value</w:t>
            </w:r>
            <w:r>
              <w:rPr>
                <w:lang w:val="vi-VN"/>
              </w:rPr>
              <w:t xml:space="preserve"> = [EmpID] của bản ghi đã chọn</w:t>
            </w:r>
          </w:p>
        </w:tc>
      </w:tr>
      <w:tr w:rsidR="00975225" w:rsidRPr="008F2D5E" w14:paraId="67D285E4" w14:textId="77777777" w:rsidTr="009F3E7E">
        <w:trPr>
          <w:trHeight w:val="196"/>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15980F8" w14:textId="77777777" w:rsidR="00975225" w:rsidRDefault="00975225">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1B58B33" w14:textId="77777777" w:rsidR="00975225" w:rsidRPr="00EB0FED" w:rsidRDefault="00975225">
            <w:pPr>
              <w:rPr>
                <w:rFonts w:eastAsia="MS PMincho" w:cs="Arial"/>
                <w:lang w:val="vi-VN" w:eastAsia="ja-JP"/>
              </w:rPr>
            </w:pPr>
            <w:proofErr w:type="spellStart"/>
            <w:r>
              <w:rPr>
                <w:rFonts w:eastAsia="MS PMincho" w:cs="Arial"/>
                <w:lang w:val="en-US" w:eastAsia="ja-JP"/>
              </w:rPr>
              <w:t>Tên</w:t>
            </w:r>
            <w:proofErr w:type="spellEnd"/>
            <w:r>
              <w:rPr>
                <w:rFonts w:eastAsia="MS PMincho" w:cs="Arial"/>
                <w:lang w:val="vi-VN" w:eastAsia="ja-JP"/>
              </w:rPr>
              <w:t xml:space="preserve"> phòng ban</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CAA0CF3" w14:textId="77777777" w:rsidR="00975225" w:rsidRPr="00D13718" w:rsidRDefault="00975225">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BFB600" w14:textId="77777777" w:rsidR="00975225" w:rsidRDefault="00975225">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FB5CACF" w14:textId="77777777" w:rsidR="00975225" w:rsidRPr="00D13718" w:rsidRDefault="00975225">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323281"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CC85E66" w14:textId="77777777" w:rsidR="00975225" w:rsidRPr="00EB0FED" w:rsidRDefault="00975225">
            <w:pPr>
              <w:pStyle w:val="BulletList1"/>
            </w:pPr>
            <w:r>
              <w:t>Auto</w:t>
            </w:r>
            <w:r>
              <w:rPr>
                <w:lang w:val="vi-VN"/>
              </w:rPr>
              <w:t xml:space="preserve"> </w:t>
            </w:r>
            <w:proofErr w:type="gramStart"/>
            <w:r>
              <w:rPr>
                <w:lang w:val="vi-VN"/>
              </w:rPr>
              <w:t>generate</w:t>
            </w:r>
            <w:proofErr w:type="gramEnd"/>
          </w:p>
          <w:p w14:paraId="6DDA393B" w14:textId="77777777" w:rsidR="00975225" w:rsidRDefault="00975225">
            <w:pPr>
              <w:pStyle w:val="BulletList1"/>
            </w:pPr>
            <w:r>
              <w:t>Value</w:t>
            </w:r>
            <w:r>
              <w:rPr>
                <w:lang w:val="vi-VN"/>
              </w:rPr>
              <w:t xml:space="preserve"> = [DepName] của bản ghi đã chọn</w:t>
            </w:r>
          </w:p>
        </w:tc>
      </w:tr>
      <w:tr w:rsidR="00975225" w:rsidRPr="008F2D5E" w14:paraId="34121B7B"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267669B" w14:textId="77777777" w:rsidR="00975225" w:rsidRDefault="00975225">
            <w:pPr>
              <w:spacing w:before="0"/>
              <w:rPr>
                <w:rFonts w:cs="Arial"/>
                <w:szCs w:val="20"/>
              </w:rPr>
            </w:pPr>
            <w:r>
              <w:rPr>
                <w:rFonts w:cs="Arial"/>
                <w:szCs w:val="20"/>
              </w:rPr>
              <w:t>4</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D7F591" w14:textId="77777777" w:rsidR="00975225" w:rsidRPr="00EB0FED" w:rsidRDefault="00975225">
            <w:pPr>
              <w:rPr>
                <w:rFonts w:eastAsia="MS PMincho" w:cs="Arial"/>
                <w:lang w:val="vi-VN" w:eastAsia="ja-JP"/>
              </w:rPr>
            </w:pPr>
            <w:r>
              <w:rPr>
                <w:rFonts w:eastAsia="MS PMincho" w:cs="Arial"/>
                <w:noProof/>
                <w:lang w:val="en-US" w:eastAsia="ja-JP"/>
              </w:rPr>
              <w:t>Loại</w:t>
            </w:r>
            <w:r>
              <w:rPr>
                <w:rFonts w:eastAsia="MS PMincho" w:cs="Arial"/>
                <w:noProof/>
                <w:lang w:val="vi-VN" w:eastAsia="ja-JP"/>
              </w:rPr>
              <w:t xml:space="preserve"> nghỉ</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EF48A6D" w14:textId="77777777" w:rsidR="00975225" w:rsidRPr="00D13718" w:rsidRDefault="00975225">
            <w:pPr>
              <w:rPr>
                <w:rFonts w:eastAsia="MS PMincho" w:cs="Arial"/>
                <w:lang w:val="vi-VN" w:eastAsia="ja-JP"/>
              </w:rPr>
            </w:pPr>
            <w:r>
              <w:rPr>
                <w:rFonts w:eastAsia="MS PMincho" w:cs="Arial"/>
                <w:lang w:val="vi-VN" w:eastAsia="ja-JP"/>
              </w:rPr>
              <w:t>Dropdown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6F4DC3" w14:textId="0AA94337" w:rsidR="00975225" w:rsidRPr="00084EE3" w:rsidRDefault="00975225">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072DB3" w14:textId="77777777" w:rsidR="00975225" w:rsidRPr="00084EE3" w:rsidRDefault="00975225">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970E93E"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BB0D8B9" w14:textId="77777777" w:rsidR="00975225" w:rsidRPr="00EB0FED" w:rsidRDefault="00975225">
            <w:pPr>
              <w:pStyle w:val="BulletList1"/>
            </w:pPr>
            <w:r>
              <w:t>Auto</w:t>
            </w:r>
            <w:r>
              <w:rPr>
                <w:lang w:val="vi-VN"/>
              </w:rPr>
              <w:t xml:space="preserve"> </w:t>
            </w:r>
            <w:proofErr w:type="gramStart"/>
            <w:r>
              <w:rPr>
                <w:lang w:val="vi-VN"/>
              </w:rPr>
              <w:t>generate</w:t>
            </w:r>
            <w:proofErr w:type="gramEnd"/>
          </w:p>
          <w:p w14:paraId="2A770BF2" w14:textId="7E14DFCE" w:rsidR="00975225" w:rsidRPr="00D572B8" w:rsidRDefault="00975225">
            <w:pPr>
              <w:pStyle w:val="BulletList1"/>
              <w:numPr>
                <w:ilvl w:val="0"/>
                <w:numId w:val="0"/>
              </w:numPr>
              <w:ind w:left="360"/>
              <w:rPr>
                <w:lang w:val="vi-VN"/>
              </w:rPr>
            </w:pPr>
            <w:r>
              <w:t>Value</w:t>
            </w:r>
            <w:r>
              <w:rPr>
                <w:lang w:val="vi-VN"/>
              </w:rPr>
              <w:t xml:space="preserve"> = All [LeaveTypeName] của “LeaveType”</w:t>
            </w:r>
            <w:r w:rsidRPr="00D572B8">
              <w:rPr>
                <w:lang w:val="vi-VN"/>
              </w:rPr>
              <w:t xml:space="preserve"> </w:t>
            </w:r>
          </w:p>
        </w:tc>
      </w:tr>
      <w:tr w:rsidR="00975225" w:rsidRPr="008F2D5E" w14:paraId="08E1A5BE"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5B50BFC" w14:textId="77777777" w:rsidR="00975225" w:rsidRDefault="00975225">
            <w:pPr>
              <w:spacing w:before="0"/>
              <w:rPr>
                <w:rFonts w:cs="Arial"/>
                <w:szCs w:val="20"/>
              </w:rPr>
            </w:pPr>
            <w:r>
              <w:rPr>
                <w:rFonts w:cs="Arial"/>
                <w:szCs w:val="20"/>
              </w:rPr>
              <w:t>5</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999544" w14:textId="77777777" w:rsidR="00975225" w:rsidRPr="004E3571" w:rsidRDefault="00975225">
            <w:pPr>
              <w:rPr>
                <w:rFonts w:eastAsia="MS PMincho" w:cs="Arial"/>
                <w:noProof/>
                <w:lang w:val="vi-VN" w:eastAsia="ja-JP"/>
              </w:rPr>
            </w:pPr>
            <w:r>
              <w:rPr>
                <w:rFonts w:eastAsia="MS PMincho" w:cs="Arial"/>
                <w:noProof/>
                <w:lang w:val="en-US" w:eastAsia="ja-JP"/>
              </w:rPr>
              <w:t>Ngày</w:t>
            </w:r>
            <w:r>
              <w:rPr>
                <w:rFonts w:eastAsia="MS PMincho" w:cs="Arial"/>
                <w:noProof/>
                <w:lang w:val="vi-VN" w:eastAsia="ja-JP"/>
              </w:rPr>
              <w:t xml:space="preserve"> bắt đầu</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003FED" w14:textId="77777777" w:rsidR="00975225" w:rsidRDefault="00975225">
            <w:pPr>
              <w:rPr>
                <w:rFonts w:eastAsia="MS PMincho" w:cs="Arial"/>
                <w:lang w:val="vi-VN" w:eastAsia="ja-JP"/>
              </w:rPr>
            </w:pPr>
            <w:r>
              <w:rPr>
                <w:rFonts w:eastAsia="MS PMincho" w:cs="Arial"/>
                <w:lang w:val="vi-VN" w:eastAsia="ja-JP"/>
              </w:rPr>
              <w:t>Datepicker</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CA12212" w14:textId="3A8D4579" w:rsidR="00975225" w:rsidRDefault="00975225">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A4BE25" w14:textId="77777777" w:rsidR="00975225" w:rsidRDefault="00975225">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1F4E5B"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C40469C" w14:textId="266C8459" w:rsidR="00975225" w:rsidRPr="004E3571" w:rsidRDefault="00975225">
            <w:pPr>
              <w:pStyle w:val="BulletList1"/>
            </w:pPr>
            <w:r>
              <w:t>Free</w:t>
            </w:r>
            <w:r>
              <w:rPr>
                <w:lang w:val="vi-VN"/>
              </w:rPr>
              <w:t xml:space="preserve"> Input</w:t>
            </w:r>
          </w:p>
        </w:tc>
      </w:tr>
      <w:tr w:rsidR="00975225" w:rsidRPr="008F2D5E" w14:paraId="1C77D70E"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3A0200C" w14:textId="77777777" w:rsidR="00975225" w:rsidRDefault="00975225">
            <w:pPr>
              <w:spacing w:before="0"/>
              <w:rPr>
                <w:rFonts w:cs="Arial"/>
                <w:szCs w:val="20"/>
              </w:rPr>
            </w:pPr>
            <w:r>
              <w:rPr>
                <w:rFonts w:cs="Arial"/>
                <w:szCs w:val="20"/>
              </w:rPr>
              <w:t>6</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FA44C6" w14:textId="77777777" w:rsidR="00975225" w:rsidRPr="00CE353B" w:rsidRDefault="00975225">
            <w:pPr>
              <w:rPr>
                <w:rFonts w:eastAsia="MS PMincho" w:cs="Arial"/>
                <w:noProof/>
                <w:lang w:val="vi-VN" w:eastAsia="ja-JP"/>
              </w:rPr>
            </w:pPr>
            <w:r>
              <w:rPr>
                <w:rFonts w:eastAsia="MS PMincho" w:cs="Arial"/>
                <w:noProof/>
                <w:lang w:val="en-US" w:eastAsia="ja-JP"/>
              </w:rPr>
              <w:t>Ngày</w:t>
            </w:r>
            <w:r>
              <w:rPr>
                <w:rFonts w:eastAsia="MS PMincho" w:cs="Arial"/>
                <w:noProof/>
                <w:lang w:val="vi-VN" w:eastAsia="ja-JP"/>
              </w:rPr>
              <w:t xml:space="preserve"> kết thúc</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C2D46A8" w14:textId="77777777" w:rsidR="00975225" w:rsidRDefault="00975225">
            <w:pPr>
              <w:rPr>
                <w:rFonts w:eastAsia="MS PMincho" w:cs="Arial"/>
                <w:lang w:val="vi-VN" w:eastAsia="ja-JP"/>
              </w:rPr>
            </w:pPr>
            <w:r>
              <w:rPr>
                <w:rFonts w:eastAsia="MS PMincho" w:cs="Arial"/>
                <w:lang w:val="vi-VN" w:eastAsia="ja-JP"/>
              </w:rPr>
              <w:t>Datepicker</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FFC75FE" w14:textId="6CBE5BB9" w:rsidR="00975225" w:rsidRDefault="00975225">
            <w:pPr>
              <w:rPr>
                <w:rFonts w:eastAsia="MS PMincho" w:cs="Arial"/>
                <w:lang w:val="vi-VN" w:eastAsia="ja-JP"/>
              </w:rPr>
            </w:pPr>
            <w:r>
              <w:rPr>
                <w:rFonts w:eastAsia="MS PMincho" w:cs="Arial"/>
                <w:lang w:val="vi-VN" w:eastAsia="ja-JP"/>
              </w:rPr>
              <w:t>Yes</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477EBF" w14:textId="77777777" w:rsidR="00975225" w:rsidRDefault="00975225">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D62754"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742104A" w14:textId="239DDB1F" w:rsidR="00975225" w:rsidRPr="004E3571" w:rsidRDefault="00975225">
            <w:pPr>
              <w:pStyle w:val="BulletList1"/>
            </w:pPr>
            <w:r>
              <w:t>Free</w:t>
            </w:r>
            <w:r>
              <w:rPr>
                <w:lang w:val="vi-VN"/>
              </w:rPr>
              <w:t xml:space="preserve"> </w:t>
            </w:r>
            <w:r w:rsidR="009F3E7E">
              <w:rPr>
                <w:lang w:val="vi-VN"/>
              </w:rPr>
              <w:t>Input</w:t>
            </w:r>
          </w:p>
        </w:tc>
      </w:tr>
      <w:tr w:rsidR="00975225" w:rsidRPr="008F2D5E" w14:paraId="70944CAE"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C81E457" w14:textId="77777777" w:rsidR="00975225" w:rsidRDefault="00975225">
            <w:pPr>
              <w:spacing w:before="0"/>
              <w:rPr>
                <w:rFonts w:cs="Arial"/>
                <w:szCs w:val="20"/>
              </w:rPr>
            </w:pPr>
            <w:r>
              <w:rPr>
                <w:rFonts w:cs="Arial"/>
                <w:szCs w:val="20"/>
              </w:rPr>
              <w:t>7</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21B68B" w14:textId="77777777" w:rsidR="00975225" w:rsidRPr="00CE353B" w:rsidRDefault="00975225">
            <w:pPr>
              <w:rPr>
                <w:rFonts w:eastAsia="MS PMincho" w:cs="Arial"/>
                <w:noProof/>
                <w:lang w:val="vi-VN" w:eastAsia="ja-JP"/>
              </w:rPr>
            </w:pPr>
            <w:r>
              <w:rPr>
                <w:rFonts w:eastAsia="MS PMincho" w:cs="Arial"/>
                <w:noProof/>
                <w:lang w:val="en-US" w:eastAsia="ja-JP"/>
              </w:rPr>
              <w:t>Số</w:t>
            </w:r>
            <w:r>
              <w:rPr>
                <w:rFonts w:eastAsia="MS PMincho" w:cs="Arial"/>
                <w:noProof/>
                <w:lang w:val="vi-VN" w:eastAsia="ja-JP"/>
              </w:rPr>
              <w:t xml:space="preserve"> lượng</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64E3A3" w14:textId="77777777" w:rsidR="00975225" w:rsidRDefault="00975225">
            <w:pPr>
              <w:rPr>
                <w:rFonts w:eastAsia="MS PMincho" w:cs="Arial"/>
                <w:lang w:val="vi-VN" w:eastAsia="ja-JP"/>
              </w:rPr>
            </w:pPr>
            <w:r>
              <w:rPr>
                <w:rFonts w:eastAsia="MS PMincho" w:cs="Arial"/>
                <w:lang w:val="vi-VN"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F7DC8B2" w14:textId="77777777" w:rsidR="00975225" w:rsidRDefault="00975225">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7891E64" w14:textId="77777777" w:rsidR="00975225" w:rsidRDefault="00975225">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25FD858"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1FB5EAC" w14:textId="77777777" w:rsidR="00975225" w:rsidRDefault="00975225">
            <w:pPr>
              <w:pStyle w:val="BulletList1"/>
            </w:pPr>
            <w:r>
              <w:t>Auto</w:t>
            </w:r>
            <w:r>
              <w:rPr>
                <w:lang w:val="vi-VN"/>
              </w:rPr>
              <w:t xml:space="preserve"> gen</w:t>
            </w:r>
          </w:p>
          <w:p w14:paraId="236B9087" w14:textId="77777777" w:rsidR="00975225" w:rsidRPr="004E3571" w:rsidRDefault="00975225">
            <w:pPr>
              <w:pStyle w:val="BulletList1"/>
            </w:pPr>
            <w:r>
              <w:t>Value</w:t>
            </w:r>
            <w:r>
              <w:rPr>
                <w:lang w:val="vi-VN"/>
              </w:rPr>
              <w:t xml:space="preserve"> = [Ngày bắt đầu] – [Ngày kết thúc]</w:t>
            </w:r>
          </w:p>
        </w:tc>
      </w:tr>
      <w:tr w:rsidR="00975225" w:rsidRPr="008F2D5E" w14:paraId="22E3B754"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44EA48D" w14:textId="77777777" w:rsidR="00975225" w:rsidRDefault="00975225">
            <w:pPr>
              <w:spacing w:before="0"/>
              <w:rPr>
                <w:rFonts w:cs="Arial"/>
                <w:szCs w:val="20"/>
              </w:rPr>
            </w:pPr>
            <w:r>
              <w:rPr>
                <w:rFonts w:cs="Arial"/>
                <w:szCs w:val="20"/>
              </w:rPr>
              <w:t>8</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0B7A15" w14:textId="77777777" w:rsidR="00975225" w:rsidRPr="00CE353B" w:rsidRDefault="00975225">
            <w:pPr>
              <w:rPr>
                <w:rFonts w:eastAsia="MS PMincho" w:cs="Arial"/>
                <w:noProof/>
                <w:lang w:val="vi-VN" w:eastAsia="ja-JP"/>
              </w:rPr>
            </w:pPr>
            <w:r>
              <w:rPr>
                <w:rFonts w:eastAsia="MS PMincho" w:cs="Arial"/>
                <w:noProof/>
                <w:lang w:val="en-US" w:eastAsia="ja-JP"/>
              </w:rPr>
              <w:t>Chi</w:t>
            </w:r>
            <w:r>
              <w:rPr>
                <w:rFonts w:eastAsia="MS PMincho" w:cs="Arial"/>
                <w:noProof/>
                <w:lang w:val="vi-VN" w:eastAsia="ja-JP"/>
              </w:rPr>
              <w:t xml:space="preserve"> tiết lý do</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574EB2" w14:textId="77777777" w:rsidR="00975225" w:rsidRDefault="00975225">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F72DF0C" w14:textId="77777777" w:rsidR="00975225" w:rsidRDefault="00975225">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4E3CE24" w14:textId="77777777" w:rsidR="00975225" w:rsidRDefault="00975225">
            <w:pPr>
              <w:rPr>
                <w:rFonts w:eastAsia="MS PMincho" w:cs="Arial"/>
                <w:lang w:val="vi-VN" w:eastAsia="ja-JP"/>
              </w:rPr>
            </w:pPr>
            <w:r>
              <w:rPr>
                <w:rFonts w:eastAsia="MS PMincho" w:cs="Arial"/>
                <w:lang w:val="vi-VN" w:eastAsia="ja-JP"/>
              </w:rPr>
              <w:t>No</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267FB71"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DCED590" w14:textId="06B8C494" w:rsidR="00975225" w:rsidRPr="004E3571" w:rsidRDefault="009F3E7E">
            <w:pPr>
              <w:pStyle w:val="BulletList1"/>
            </w:pPr>
            <w:r>
              <w:t>Free</w:t>
            </w:r>
            <w:r>
              <w:rPr>
                <w:lang w:val="vi-VN"/>
              </w:rPr>
              <w:t xml:space="preserve"> Input</w:t>
            </w:r>
          </w:p>
        </w:tc>
      </w:tr>
      <w:tr w:rsidR="00975225" w:rsidRPr="008F2D5E" w14:paraId="138ED086"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4FCC5F8" w14:textId="77777777" w:rsidR="00975225" w:rsidRDefault="00975225">
            <w:pPr>
              <w:spacing w:before="0"/>
              <w:rPr>
                <w:rFonts w:cs="Arial"/>
                <w:szCs w:val="20"/>
              </w:rPr>
            </w:pPr>
            <w:r>
              <w:rPr>
                <w:rFonts w:cs="Arial"/>
                <w:szCs w:val="20"/>
              </w:rPr>
              <w:t>9</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437444" w14:textId="77777777" w:rsidR="00975225" w:rsidRDefault="00975225">
            <w:pPr>
              <w:rPr>
                <w:rFonts w:eastAsia="MS PMincho" w:cs="Arial"/>
                <w:noProof/>
                <w:lang w:val="en-US" w:eastAsia="ja-JP"/>
              </w:rPr>
            </w:pPr>
            <w:r w:rsidRPr="00CE353B">
              <w:rPr>
                <w:rFonts w:eastAsia="MS PMincho" w:cs="Arial"/>
                <w:noProof/>
                <w:lang w:val="en-US" w:eastAsia="ja-JP"/>
              </w:rPr>
              <w:drawing>
                <wp:inline distT="0" distB="0" distL="0" distR="0" wp14:anchorId="4B85A30D" wp14:editId="60CD1219">
                  <wp:extent cx="790581" cy="390528"/>
                  <wp:effectExtent l="0" t="0" r="9525" b="9525"/>
                  <wp:docPr id="1123704201" name="Picture 112370420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17772" name="Picture 1409117772" descr="A black text on a white background&#10;&#10;Description automatically generated"/>
                          <pic:cNvPicPr/>
                        </pic:nvPicPr>
                        <pic:blipFill>
                          <a:blip r:embed="rId123"/>
                          <a:stretch>
                            <a:fillRect/>
                          </a:stretch>
                        </pic:blipFill>
                        <pic:spPr>
                          <a:xfrm>
                            <a:off x="0" y="0"/>
                            <a:ext cx="790581" cy="390528"/>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D01EE1" w14:textId="77777777" w:rsidR="00975225" w:rsidRDefault="00975225">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3D9733" w14:textId="77777777" w:rsidR="00975225" w:rsidRDefault="00975225">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DE43F0" w14:textId="77777777" w:rsidR="00975225" w:rsidRDefault="00975225">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E121CE"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6DAD0F4" w14:textId="77777777" w:rsidR="00975225" w:rsidRPr="004E3571" w:rsidRDefault="00975225">
            <w:pPr>
              <w:pStyle w:val="BulletList1"/>
            </w:pPr>
            <w:proofErr w:type="spellStart"/>
            <w:r>
              <w:t>Đính</w:t>
            </w:r>
            <w:proofErr w:type="spellEnd"/>
            <w:r>
              <w:rPr>
                <w:lang w:val="vi-VN"/>
              </w:rPr>
              <w:t xml:space="preserve"> kèm các </w:t>
            </w:r>
            <w:proofErr w:type="spellStart"/>
            <w:r>
              <w:rPr>
                <w:lang w:val="vi-VN"/>
              </w:rPr>
              <w:t>file</w:t>
            </w:r>
            <w:proofErr w:type="spellEnd"/>
            <w:r>
              <w:rPr>
                <w:lang w:val="vi-VN"/>
              </w:rPr>
              <w:t xml:space="preserve"> cần thiết để hỗ trợ đơn xin nghỉ phép</w:t>
            </w:r>
          </w:p>
        </w:tc>
      </w:tr>
      <w:tr w:rsidR="00975225" w:rsidRPr="008F2D5E" w14:paraId="380237E0"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8E25AC7" w14:textId="77777777" w:rsidR="00975225" w:rsidRDefault="00975225">
            <w:pPr>
              <w:spacing w:before="0"/>
              <w:rPr>
                <w:rFonts w:cs="Arial"/>
                <w:szCs w:val="20"/>
              </w:rPr>
            </w:pPr>
            <w:r>
              <w:rPr>
                <w:rFonts w:cs="Arial"/>
                <w:szCs w:val="20"/>
              </w:rPr>
              <w:t>10</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C163AD" w14:textId="77777777" w:rsidR="00975225" w:rsidRPr="00CE353B" w:rsidRDefault="00975225">
            <w:pPr>
              <w:rPr>
                <w:rFonts w:eastAsia="MS PMincho" w:cs="Arial"/>
                <w:noProof/>
                <w:lang w:val="vi-VN" w:eastAsia="ja-JP"/>
              </w:rPr>
            </w:pPr>
            <w:r>
              <w:rPr>
                <w:rFonts w:eastAsia="MS PMincho" w:cs="Arial"/>
                <w:noProof/>
                <w:lang w:val="en-US" w:eastAsia="ja-JP"/>
              </w:rPr>
              <w:t>Trưởng</w:t>
            </w:r>
            <w:r>
              <w:rPr>
                <w:rFonts w:eastAsia="MS PMincho" w:cs="Arial"/>
                <w:noProof/>
                <w:lang w:val="vi-VN" w:eastAsia="ja-JP"/>
              </w:rPr>
              <w:t xml:space="preserve"> phòng</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19C673" w14:textId="77777777" w:rsidR="00975225" w:rsidRDefault="00975225">
            <w:pPr>
              <w:rPr>
                <w:rFonts w:eastAsia="MS PMincho" w:cs="Arial"/>
                <w:lang w:val="vi-VN" w:eastAsia="ja-JP"/>
              </w:rPr>
            </w:pPr>
            <w:r>
              <w:rPr>
                <w:rFonts w:eastAsia="MS PMincho" w:cs="Arial"/>
                <w:lang w:val="vi-VN"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DF2B7B" w14:textId="77777777" w:rsidR="00975225" w:rsidRDefault="00975225">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93D159" w14:textId="77777777" w:rsidR="00975225" w:rsidRDefault="00975225">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8D2F7A2"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072D373" w14:textId="77777777" w:rsidR="00975225" w:rsidRPr="00EB0FED" w:rsidRDefault="00975225">
            <w:pPr>
              <w:pStyle w:val="BulletList1"/>
            </w:pPr>
            <w:r>
              <w:t>Auto</w:t>
            </w:r>
            <w:r>
              <w:rPr>
                <w:lang w:val="vi-VN"/>
              </w:rPr>
              <w:t xml:space="preserve"> </w:t>
            </w:r>
            <w:proofErr w:type="gramStart"/>
            <w:r>
              <w:rPr>
                <w:lang w:val="vi-VN"/>
              </w:rPr>
              <w:t>generate</w:t>
            </w:r>
            <w:proofErr w:type="gramEnd"/>
          </w:p>
          <w:p w14:paraId="1026B534" w14:textId="77777777" w:rsidR="00975225" w:rsidRPr="004E3571" w:rsidRDefault="00975225">
            <w:pPr>
              <w:pStyle w:val="BulletList1"/>
            </w:pPr>
            <w:r>
              <w:t>Value</w:t>
            </w:r>
            <w:r>
              <w:rPr>
                <w:lang w:val="vi-VN"/>
              </w:rPr>
              <w:t xml:space="preserve"> = [EmpName] là trường phòng của phòng ban nhân viên đang làm</w:t>
            </w:r>
          </w:p>
        </w:tc>
      </w:tr>
      <w:tr w:rsidR="00975225" w:rsidRPr="008F2D5E" w14:paraId="4CBD17AB"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82657C1" w14:textId="77777777" w:rsidR="00975225" w:rsidRDefault="00975225">
            <w:pPr>
              <w:spacing w:before="0"/>
              <w:rPr>
                <w:rFonts w:cs="Arial"/>
                <w:szCs w:val="20"/>
              </w:rPr>
            </w:pPr>
            <w:r>
              <w:rPr>
                <w:rFonts w:cs="Arial"/>
                <w:szCs w:val="20"/>
              </w:rPr>
              <w:t>11</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201569E" w14:textId="77777777" w:rsidR="00975225" w:rsidRPr="009C4D2C" w:rsidRDefault="00975225">
            <w:pPr>
              <w:rPr>
                <w:rFonts w:eastAsia="MS PMincho" w:cs="Arial"/>
                <w:noProof/>
                <w:lang w:val="vi-VN" w:eastAsia="ja-JP"/>
              </w:rPr>
            </w:pPr>
            <w:r>
              <w:rPr>
                <w:rFonts w:eastAsia="MS PMincho" w:cs="Arial"/>
                <w:noProof/>
                <w:lang w:val="en-US" w:eastAsia="ja-JP"/>
              </w:rPr>
              <w:t>Ql</w:t>
            </w:r>
            <w:r>
              <w:rPr>
                <w:rFonts w:eastAsia="MS PMincho" w:cs="Arial"/>
                <w:noProof/>
                <w:lang w:val="vi-VN" w:eastAsia="ja-JP"/>
              </w:rPr>
              <w:t xml:space="preserve"> nhân sự</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64942A" w14:textId="77777777" w:rsidR="00975225" w:rsidRDefault="00975225">
            <w:pPr>
              <w:rPr>
                <w:rFonts w:eastAsia="MS PMincho" w:cs="Arial"/>
                <w:lang w:val="vi-VN" w:eastAsia="ja-JP"/>
              </w:rPr>
            </w:pPr>
            <w:r>
              <w:rPr>
                <w:rFonts w:eastAsia="MS PMincho" w:cs="Arial"/>
                <w:lang w:val="vi-VN"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594BB8C" w14:textId="77777777" w:rsidR="00975225" w:rsidRDefault="00975225">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EB9B62" w14:textId="77777777" w:rsidR="00975225" w:rsidRDefault="00975225">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B4A54D"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F3660FD" w14:textId="77777777" w:rsidR="00975225" w:rsidRPr="009C4D2C" w:rsidRDefault="00975225">
            <w:pPr>
              <w:pStyle w:val="BulletList1"/>
            </w:pPr>
            <w:r>
              <w:t>Auto</w:t>
            </w:r>
            <w:r>
              <w:rPr>
                <w:lang w:val="vi-VN"/>
              </w:rPr>
              <w:t xml:space="preserve"> gen</w:t>
            </w:r>
          </w:p>
          <w:p w14:paraId="24339C2F" w14:textId="77777777" w:rsidR="00975225" w:rsidRPr="009C4D2C" w:rsidRDefault="00975225">
            <w:pPr>
              <w:pStyle w:val="BulletList1"/>
            </w:pPr>
            <w:r>
              <w:t>Value</w:t>
            </w:r>
            <w:r>
              <w:rPr>
                <w:lang w:val="vi-VN"/>
              </w:rPr>
              <w:t xml:space="preserve"> = Tên ql nhân sự sẽ phê duyệt /từ chối đơn</w:t>
            </w:r>
          </w:p>
          <w:p w14:paraId="6AFB7B7B" w14:textId="77777777" w:rsidR="00975225" w:rsidRPr="009C4D2C" w:rsidRDefault="00975225">
            <w:pPr>
              <w:pStyle w:val="BulletList1"/>
              <w:numPr>
                <w:ilvl w:val="0"/>
                <w:numId w:val="0"/>
              </w:numPr>
              <w:ind w:left="360"/>
              <w:rPr>
                <w:lang w:val="vi-VN"/>
              </w:rPr>
            </w:pPr>
            <w:r>
              <w:t>Lưu</w:t>
            </w:r>
            <w:r>
              <w:rPr>
                <w:lang w:val="vi-VN"/>
              </w:rPr>
              <w:t xml:space="preserve"> ý: Ở đây mình đang mặc định là công ty có 1 hr admin.</w:t>
            </w:r>
          </w:p>
        </w:tc>
      </w:tr>
      <w:tr w:rsidR="00975225" w:rsidRPr="008F2D5E" w14:paraId="0DF2690F"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D41C9E0" w14:textId="77777777" w:rsidR="00975225" w:rsidRDefault="00975225">
            <w:pPr>
              <w:spacing w:before="0"/>
              <w:rPr>
                <w:rFonts w:cs="Arial"/>
                <w:szCs w:val="20"/>
              </w:rPr>
            </w:pPr>
            <w:r>
              <w:rPr>
                <w:rFonts w:cs="Arial"/>
                <w:szCs w:val="20"/>
              </w:rPr>
              <w:t>12</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EA462E" w14:textId="2F3BCAD1" w:rsidR="00975225" w:rsidRPr="009F3E7E" w:rsidRDefault="009F3E7E">
            <w:pPr>
              <w:rPr>
                <w:rFonts w:eastAsia="MS PMincho" w:cs="Arial"/>
                <w:noProof/>
                <w:lang w:val="vi-VN" w:eastAsia="ja-JP"/>
              </w:rPr>
            </w:pPr>
            <w:r>
              <w:rPr>
                <w:rFonts w:eastAsia="MS PMincho" w:cs="Arial"/>
                <w:noProof/>
                <w:lang w:val="en-US" w:eastAsia="ja-JP"/>
              </w:rPr>
              <w:t>Lý</w:t>
            </w:r>
            <w:r>
              <w:rPr>
                <w:rFonts w:eastAsia="MS PMincho" w:cs="Arial"/>
                <w:noProof/>
                <w:lang w:val="vi-VN" w:eastAsia="ja-JP"/>
              </w:rPr>
              <w:t xml:space="preserve"> do từ chối</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9932834" w14:textId="7F347C8D" w:rsidR="00975225" w:rsidRDefault="009F3E7E">
            <w:pPr>
              <w:rPr>
                <w:rFonts w:eastAsia="MS PMincho" w:cs="Arial"/>
                <w:lang w:val="vi-VN" w:eastAsia="ja-JP"/>
              </w:rPr>
            </w:pPr>
            <w:r>
              <w:rPr>
                <w:rFonts w:eastAsia="MS PMincho" w:cs="Arial"/>
                <w:lang w:val="vi-VN"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D7A3666" w14:textId="77777777" w:rsidR="00975225" w:rsidRDefault="00975225">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85A2EC" w14:textId="77777777" w:rsidR="00975225" w:rsidRDefault="00975225">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C81698"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ED9F814" w14:textId="77777777" w:rsidR="00975225" w:rsidRPr="009F3E7E" w:rsidRDefault="009F3E7E">
            <w:pPr>
              <w:pStyle w:val="BulletList1"/>
            </w:pPr>
            <w:r>
              <w:t>Value</w:t>
            </w:r>
            <w:r>
              <w:rPr>
                <w:lang w:val="vi-VN"/>
              </w:rPr>
              <w:t xml:space="preserve"> = [Lý do từ chối] của quản lý Or Hr </w:t>
            </w:r>
          </w:p>
          <w:p w14:paraId="3CFE96F7" w14:textId="0DC2AC09" w:rsidR="009F3E7E" w:rsidRPr="004E3571" w:rsidRDefault="009F3E7E">
            <w:pPr>
              <w:pStyle w:val="BulletList1"/>
            </w:pPr>
            <w:r>
              <w:t>Hiển</w:t>
            </w:r>
            <w:r>
              <w:rPr>
                <w:lang w:val="vi-VN"/>
              </w:rPr>
              <w:t xml:space="preserve"> thị khi đơn xin nghỉ phép có [Status] = “Đã từ chối bởi quản lý”, “Đã từ chối bởi Hr admin”</w:t>
            </w:r>
          </w:p>
        </w:tc>
      </w:tr>
      <w:tr w:rsidR="00975225" w:rsidRPr="008F2D5E" w14:paraId="276BEA6E"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7B52A6F" w14:textId="77777777" w:rsidR="00975225" w:rsidRDefault="00975225">
            <w:pPr>
              <w:spacing w:before="0"/>
              <w:rPr>
                <w:rFonts w:cs="Arial"/>
                <w:szCs w:val="20"/>
              </w:rPr>
            </w:pPr>
            <w:r>
              <w:rPr>
                <w:rFonts w:cs="Arial"/>
                <w:szCs w:val="20"/>
              </w:rPr>
              <w:t>13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29B0D3" w14:textId="77777777" w:rsidR="00975225" w:rsidRDefault="00975225">
            <w:pPr>
              <w:rPr>
                <w:rFonts w:eastAsia="MS PMincho" w:cs="Arial"/>
                <w:noProof/>
                <w:lang w:val="en-US" w:eastAsia="ja-JP"/>
              </w:rPr>
            </w:pPr>
            <w:r w:rsidRPr="009C4D2C">
              <w:rPr>
                <w:rFonts w:eastAsia="MS PMincho" w:cs="Arial"/>
                <w:noProof/>
                <w:lang w:val="en-US" w:eastAsia="ja-JP"/>
              </w:rPr>
              <w:drawing>
                <wp:inline distT="0" distB="0" distL="0" distR="0" wp14:anchorId="147B94C1" wp14:editId="64065CD8">
                  <wp:extent cx="738193" cy="447678"/>
                  <wp:effectExtent l="0" t="0" r="5080" b="0"/>
                  <wp:docPr id="1448296704" name="Picture 1448296704"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5528" name="Picture 183605528" descr="A blue rectangle with white text&#10;&#10;Description automatically generated"/>
                          <pic:cNvPicPr/>
                        </pic:nvPicPr>
                        <pic:blipFill>
                          <a:blip r:embed="rId125"/>
                          <a:stretch>
                            <a:fillRect/>
                          </a:stretch>
                        </pic:blipFill>
                        <pic:spPr>
                          <a:xfrm>
                            <a:off x="0" y="0"/>
                            <a:ext cx="738193" cy="447678"/>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7179F4" w14:textId="77777777" w:rsidR="00975225" w:rsidRDefault="00975225">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603D51" w14:textId="77777777" w:rsidR="00975225" w:rsidRDefault="00975225">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1CFE53" w14:textId="77777777" w:rsidR="00975225" w:rsidRDefault="00975225">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55B54E"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B19549E" w14:textId="3D737FF7" w:rsidR="00975225" w:rsidRPr="0083178A" w:rsidRDefault="00975225">
            <w:pPr>
              <w:pStyle w:val="BulletList1"/>
            </w:pPr>
            <w:r>
              <w:t>Refer</w:t>
            </w:r>
            <w:r>
              <w:rPr>
                <w:lang w:val="vi-VN"/>
              </w:rPr>
              <w:t xml:space="preserve"> to </w:t>
            </w:r>
            <w:r>
              <w:rPr>
                <w:lang w:val="vi-VN"/>
              </w:rPr>
              <w:fldChar w:fldCharType="begin"/>
            </w:r>
            <w:r>
              <w:rPr>
                <w:lang w:val="vi-VN"/>
              </w:rPr>
              <w:instrText xml:space="preserve"> REF _Ref155252253 \h </w:instrText>
            </w:r>
            <w:r>
              <w:rPr>
                <w:lang w:val="vi-VN"/>
              </w:rPr>
            </w:r>
            <w:r>
              <w:rPr>
                <w:lang w:val="vi-VN"/>
              </w:rPr>
              <w:fldChar w:fldCharType="separate"/>
            </w:r>
            <w:proofErr w:type="spellStart"/>
            <w:r w:rsidR="005E1475">
              <w:t>Nộp</w:t>
            </w:r>
            <w:proofErr w:type="spellEnd"/>
            <w:r w:rsidR="005E1475">
              <w:t xml:space="preserve"> </w:t>
            </w:r>
            <w:proofErr w:type="spellStart"/>
            <w:r w:rsidR="005E1475">
              <w:t>đơn</w:t>
            </w:r>
            <w:proofErr w:type="spellEnd"/>
            <w:r>
              <w:rPr>
                <w:lang w:val="vi-VN"/>
              </w:rPr>
              <w:fldChar w:fldCharType="end"/>
            </w:r>
          </w:p>
          <w:p w14:paraId="55CFFEB9" w14:textId="77777777" w:rsidR="00975225" w:rsidRPr="004E3571" w:rsidRDefault="00975225">
            <w:pPr>
              <w:pStyle w:val="BulletList1"/>
            </w:pPr>
            <w:r>
              <w:t>Hiển</w:t>
            </w:r>
            <w:r>
              <w:rPr>
                <w:lang w:val="vi-VN"/>
              </w:rPr>
              <w:t xml:space="preserve"> thị khi đơn xin nghỉ phép có [Status] = “Đã lưu nháp”, “Đã từ chối bởi quản lý”, “Đã từ chối bởi </w:t>
            </w:r>
            <w:r>
              <w:rPr>
                <w:lang w:val="vi-VN"/>
              </w:rPr>
              <w:lastRenderedPageBreak/>
              <w:t>Hr” Và current user là người tạo đơn</w:t>
            </w:r>
          </w:p>
        </w:tc>
      </w:tr>
      <w:tr w:rsidR="00975225" w:rsidRPr="008F2D5E" w14:paraId="3CBCCE30"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20D5506" w14:textId="77777777" w:rsidR="00975225" w:rsidRDefault="00975225">
            <w:pPr>
              <w:spacing w:before="0"/>
              <w:rPr>
                <w:rFonts w:cs="Arial"/>
                <w:szCs w:val="20"/>
              </w:rPr>
            </w:pPr>
            <w:r>
              <w:rPr>
                <w:rFonts w:cs="Arial"/>
                <w:szCs w:val="20"/>
              </w:rPr>
              <w:lastRenderedPageBreak/>
              <w:t>14</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83C9EF" w14:textId="4ECB1ECB" w:rsidR="00975225" w:rsidRPr="009C4D2C" w:rsidRDefault="009F3E7E">
            <w:pPr>
              <w:rPr>
                <w:rFonts w:eastAsia="MS PMincho" w:cs="Arial"/>
                <w:noProof/>
                <w:lang w:val="vi-VN" w:eastAsia="ja-JP"/>
              </w:rPr>
            </w:pPr>
            <w:r w:rsidRPr="009F3E7E">
              <w:rPr>
                <w:rFonts w:eastAsia="MS PMincho" w:cs="Arial"/>
                <w:noProof/>
                <w:lang w:val="vi-VN" w:eastAsia="ja-JP"/>
              </w:rPr>
              <w:drawing>
                <wp:inline distT="0" distB="0" distL="0" distR="0" wp14:anchorId="616933D3" wp14:editId="1BF61CF1">
                  <wp:extent cx="676280" cy="357190"/>
                  <wp:effectExtent l="0" t="0" r="0" b="5080"/>
                  <wp:docPr id="1625829153" name="Picture 162582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29153" name=""/>
                          <pic:cNvPicPr/>
                        </pic:nvPicPr>
                        <pic:blipFill>
                          <a:blip r:embed="rId133"/>
                          <a:stretch>
                            <a:fillRect/>
                          </a:stretch>
                        </pic:blipFill>
                        <pic:spPr>
                          <a:xfrm>
                            <a:off x="0" y="0"/>
                            <a:ext cx="676280" cy="357190"/>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E687F3" w14:textId="77777777" w:rsidR="00975225" w:rsidRDefault="00975225">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FA62F8" w14:textId="77777777" w:rsidR="00975225" w:rsidRDefault="00975225">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CB3C14D" w14:textId="77777777" w:rsidR="00975225" w:rsidRDefault="00975225">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0B6E88"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C0952DD" w14:textId="478CE6B6" w:rsidR="00975225" w:rsidRDefault="00975225" w:rsidP="009F3E7E">
            <w:pPr>
              <w:pStyle w:val="BulletList1"/>
            </w:pPr>
            <w:r>
              <w:t>Refer</w:t>
            </w:r>
            <w:r>
              <w:rPr>
                <w:lang w:val="vi-VN"/>
              </w:rPr>
              <w:t xml:space="preserve"> to </w:t>
            </w:r>
            <w:r w:rsidR="009F3E7E">
              <w:rPr>
                <w:lang w:val="vi-VN"/>
              </w:rPr>
              <w:fldChar w:fldCharType="begin"/>
            </w:r>
            <w:r w:rsidR="009F3E7E">
              <w:rPr>
                <w:lang w:val="vi-VN"/>
              </w:rPr>
              <w:instrText xml:space="preserve"> REF _Ref155256035 \h </w:instrText>
            </w:r>
            <w:r w:rsidR="009F3E7E">
              <w:rPr>
                <w:lang w:val="vi-VN"/>
              </w:rPr>
            </w:r>
            <w:r w:rsidR="009F3E7E">
              <w:rPr>
                <w:lang w:val="vi-VN"/>
              </w:rPr>
              <w:fldChar w:fldCharType="separate"/>
            </w:r>
            <w:proofErr w:type="spellStart"/>
            <w:r w:rsidR="005E1475">
              <w:t>Chỉnh</w:t>
            </w:r>
            <w:proofErr w:type="spellEnd"/>
            <w:r w:rsidR="005E1475">
              <w:t xml:space="preserve"> </w:t>
            </w:r>
            <w:proofErr w:type="spellStart"/>
            <w:r w:rsidR="005E1475">
              <w:t>sửa</w:t>
            </w:r>
            <w:proofErr w:type="spellEnd"/>
            <w:r w:rsidR="005E1475">
              <w:t xml:space="preserve"> </w:t>
            </w:r>
            <w:proofErr w:type="spellStart"/>
            <w:r w:rsidR="005E1475">
              <w:t>đơn</w:t>
            </w:r>
            <w:proofErr w:type="spellEnd"/>
            <w:r w:rsidR="009F3E7E">
              <w:rPr>
                <w:lang w:val="vi-VN"/>
              </w:rPr>
              <w:fldChar w:fldCharType="end"/>
            </w:r>
          </w:p>
        </w:tc>
      </w:tr>
      <w:tr w:rsidR="00975225" w:rsidRPr="008F2D5E" w14:paraId="0627B6D9"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23EE27A" w14:textId="77777777" w:rsidR="00975225" w:rsidRDefault="00975225">
            <w:pPr>
              <w:spacing w:before="0"/>
              <w:rPr>
                <w:rFonts w:cs="Arial"/>
                <w:szCs w:val="20"/>
              </w:rPr>
            </w:pPr>
            <w:r>
              <w:rPr>
                <w:rFonts w:cs="Arial"/>
                <w:szCs w:val="20"/>
              </w:rPr>
              <w:t>15</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833066" w14:textId="0EBD8937" w:rsidR="00975225" w:rsidRPr="0083178A" w:rsidRDefault="009F3E7E">
            <w:pPr>
              <w:rPr>
                <w:rFonts w:eastAsia="MS PMincho" w:cs="Arial"/>
                <w:noProof/>
                <w:lang w:val="en-US" w:eastAsia="ja-JP"/>
              </w:rPr>
            </w:pPr>
            <w:r w:rsidRPr="009F3E7E">
              <w:rPr>
                <w:rFonts w:eastAsia="MS PMincho" w:cs="Arial"/>
                <w:noProof/>
                <w:lang w:val="en-US" w:eastAsia="ja-JP"/>
              </w:rPr>
              <w:drawing>
                <wp:inline distT="0" distB="0" distL="0" distR="0" wp14:anchorId="1845CC0A" wp14:editId="48B152EE">
                  <wp:extent cx="628655" cy="333377"/>
                  <wp:effectExtent l="0" t="0" r="0" b="0"/>
                  <wp:docPr id="1647578910" name="Picture 1647578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78910" name=""/>
                          <pic:cNvPicPr/>
                        </pic:nvPicPr>
                        <pic:blipFill>
                          <a:blip r:embed="rId134"/>
                          <a:stretch>
                            <a:fillRect/>
                          </a:stretch>
                        </pic:blipFill>
                        <pic:spPr>
                          <a:xfrm>
                            <a:off x="0" y="0"/>
                            <a:ext cx="628655" cy="333377"/>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0E476E0" w14:textId="77777777" w:rsidR="00975225" w:rsidRDefault="00975225">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7B11D3C" w14:textId="77777777" w:rsidR="00975225" w:rsidRDefault="00975225">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BB4091" w14:textId="77777777" w:rsidR="00975225" w:rsidRDefault="00975225">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A8D63D"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4186001" w14:textId="0CB93EEF" w:rsidR="00975225" w:rsidRDefault="009F3E7E">
            <w:pPr>
              <w:pStyle w:val="BulletList1"/>
            </w:pPr>
            <w:proofErr w:type="spellStart"/>
            <w:r>
              <w:t>Hệ</w:t>
            </w:r>
            <w:proofErr w:type="spellEnd"/>
            <w:r>
              <w:rPr>
                <w:lang w:val="vi-VN"/>
              </w:rPr>
              <w:t xml:space="preserve"> thống hiện thị màn hình danh sách đơn</w:t>
            </w:r>
          </w:p>
        </w:tc>
      </w:tr>
      <w:tr w:rsidR="009F3E7E" w:rsidRPr="008F2D5E" w14:paraId="47CEB7CE"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17C1771" w14:textId="569CAE04" w:rsidR="009F3E7E" w:rsidRDefault="009F3E7E">
            <w:pPr>
              <w:spacing w:before="0"/>
              <w:rPr>
                <w:rFonts w:cs="Arial"/>
                <w:szCs w:val="20"/>
              </w:rPr>
            </w:pPr>
            <w:r>
              <w:rPr>
                <w:rFonts w:cs="Arial"/>
                <w:szCs w:val="20"/>
              </w:rPr>
              <w:t>16</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09BFC41" w14:textId="26CED9C7" w:rsidR="009F3E7E" w:rsidRPr="009F3E7E" w:rsidRDefault="009F3E7E">
            <w:pPr>
              <w:rPr>
                <w:rFonts w:eastAsia="MS PMincho" w:cs="Arial"/>
                <w:noProof/>
                <w:lang w:val="en-US" w:eastAsia="ja-JP"/>
              </w:rPr>
            </w:pPr>
            <w:r w:rsidRPr="009F3E7E">
              <w:rPr>
                <w:rFonts w:eastAsia="MS PMincho" w:cs="Arial"/>
                <w:noProof/>
                <w:lang w:val="en-US" w:eastAsia="ja-JP"/>
              </w:rPr>
              <w:drawing>
                <wp:inline distT="0" distB="0" distL="0" distR="0" wp14:anchorId="68857631" wp14:editId="631419E7">
                  <wp:extent cx="176214" cy="200026"/>
                  <wp:effectExtent l="0" t="0" r="0" b="0"/>
                  <wp:docPr id="182256279" name="Picture 182256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279" name=""/>
                          <pic:cNvPicPr/>
                        </pic:nvPicPr>
                        <pic:blipFill>
                          <a:blip r:embed="rId135"/>
                          <a:stretch>
                            <a:fillRect/>
                          </a:stretch>
                        </pic:blipFill>
                        <pic:spPr>
                          <a:xfrm>
                            <a:off x="0" y="0"/>
                            <a:ext cx="176214" cy="200026"/>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B2917E9" w14:textId="77777777" w:rsidR="009F3E7E" w:rsidRDefault="009F3E7E">
            <w:pPr>
              <w:rPr>
                <w:rFonts w:eastAsia="MS PMincho" w:cs="Arial"/>
                <w:lang w:val="vi-VN" w:eastAsia="ja-JP"/>
              </w:rPr>
            </w:pP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873EBB" w14:textId="77777777" w:rsidR="009F3E7E" w:rsidRDefault="009F3E7E">
            <w:pPr>
              <w:rPr>
                <w:rFonts w:eastAsia="MS PMincho" w:cs="Arial"/>
                <w:lang w:val="vi-VN" w:eastAsia="ja-JP"/>
              </w:rPr>
            </w:pP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97E53CA" w14:textId="77777777" w:rsidR="009F3E7E" w:rsidRDefault="009F3E7E">
            <w:pPr>
              <w:rPr>
                <w:rFonts w:eastAsia="MS PMincho" w:cs="Arial"/>
                <w:lang w:val="vi-VN" w:eastAsia="ja-JP"/>
              </w:rPr>
            </w:pP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614DA4" w14:textId="77777777" w:rsidR="009F3E7E" w:rsidRPr="008F2D5E" w:rsidRDefault="009F3E7E">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5EC5D94" w14:textId="42AB217F" w:rsidR="009F3E7E" w:rsidRDefault="009F3E7E">
            <w:pPr>
              <w:pStyle w:val="BulletList1"/>
            </w:pPr>
            <w:proofErr w:type="spellStart"/>
            <w:r>
              <w:t>Hệ</w:t>
            </w:r>
            <w:proofErr w:type="spellEnd"/>
            <w:r>
              <w:rPr>
                <w:lang w:val="vi-VN"/>
              </w:rPr>
              <w:t xml:space="preserve"> thống hiện thị màn hình danh sách đơn</w:t>
            </w:r>
          </w:p>
        </w:tc>
      </w:tr>
      <w:tr w:rsidR="00975225" w:rsidRPr="008F2D5E" w14:paraId="6800C7A3" w14:textId="77777777" w:rsidTr="009F3E7E">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C9E43F3" w14:textId="1DC7F2AE" w:rsidR="00975225" w:rsidRDefault="009F3E7E">
            <w:pPr>
              <w:spacing w:before="0"/>
              <w:rPr>
                <w:rFonts w:cs="Arial"/>
                <w:szCs w:val="20"/>
              </w:rPr>
            </w:pPr>
            <w:r>
              <w:rPr>
                <w:rFonts w:cs="Arial"/>
                <w:szCs w:val="20"/>
              </w:rPr>
              <w:t>17</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EA1A60F" w14:textId="7300BCFF" w:rsidR="00975225" w:rsidRPr="009F3E7E" w:rsidRDefault="009F3E7E">
            <w:pPr>
              <w:rPr>
                <w:rFonts w:eastAsia="MS PMincho" w:cs="Arial"/>
                <w:noProof/>
                <w:lang w:val="vi-VN" w:eastAsia="ja-JP"/>
              </w:rPr>
            </w:pPr>
            <w:r>
              <w:rPr>
                <w:rFonts w:eastAsia="MS PMincho" w:cs="Arial"/>
                <w:noProof/>
                <w:lang w:val="en-US" w:eastAsia="ja-JP"/>
              </w:rPr>
              <w:t>Trạng</w:t>
            </w:r>
            <w:r>
              <w:rPr>
                <w:rFonts w:eastAsia="MS PMincho" w:cs="Arial"/>
                <w:noProof/>
                <w:lang w:val="vi-VN" w:eastAsia="ja-JP"/>
              </w:rPr>
              <w:t xml:space="preserve"> thái</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A6C4CB0" w14:textId="77777777" w:rsidR="00975225" w:rsidRDefault="00975225">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7C6E177" w14:textId="77777777" w:rsidR="00975225" w:rsidRDefault="00975225">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3C470CA" w14:textId="77777777" w:rsidR="00975225" w:rsidRDefault="00975225">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27D811" w14:textId="77777777" w:rsidR="00975225" w:rsidRPr="008F2D5E" w:rsidRDefault="00975225">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80F24BA" w14:textId="6CB35CA4" w:rsidR="00975225" w:rsidRDefault="009F3E7E">
            <w:pPr>
              <w:pStyle w:val="BulletList1"/>
            </w:pPr>
            <w:r>
              <w:t>Value</w:t>
            </w:r>
            <w:r>
              <w:rPr>
                <w:lang w:val="vi-VN"/>
              </w:rPr>
              <w:t xml:space="preserve"> = [Status] của bản ghi hiện tại</w:t>
            </w:r>
          </w:p>
        </w:tc>
      </w:tr>
    </w:tbl>
    <w:p w14:paraId="62FDE41F" w14:textId="77777777" w:rsidR="00975225" w:rsidRPr="003665A5" w:rsidRDefault="00975225" w:rsidP="003665A5">
      <w:pPr>
        <w:rPr>
          <w:lang w:val="en-US" w:eastAsia="en-US"/>
        </w:rPr>
      </w:pPr>
    </w:p>
    <w:p w14:paraId="2A27613F" w14:textId="365ECCCA" w:rsidR="00EA60B5" w:rsidRDefault="00EA60B5" w:rsidP="00EA60B5">
      <w:pPr>
        <w:pStyle w:val="Heading3"/>
      </w:pPr>
      <w:bookmarkStart w:id="155" w:name="_Ref155252345"/>
      <w:bookmarkStart w:id="156" w:name="_Toc155375270"/>
      <w:proofErr w:type="spellStart"/>
      <w:r>
        <w:t>Số</w:t>
      </w:r>
      <w:proofErr w:type="spellEnd"/>
      <w:r>
        <w:t xml:space="preserve"> </w:t>
      </w:r>
      <w:proofErr w:type="spellStart"/>
      <w:r>
        <w:t>ngày</w:t>
      </w:r>
      <w:proofErr w:type="spellEnd"/>
      <w:r>
        <w:t xml:space="preserve"> </w:t>
      </w:r>
      <w:proofErr w:type="spellStart"/>
      <w:r>
        <w:t>nghỉ</w:t>
      </w:r>
      <w:proofErr w:type="spellEnd"/>
      <w:r>
        <w:t xml:space="preserve"> </w:t>
      </w:r>
      <w:proofErr w:type="spellStart"/>
      <w:r>
        <w:t>còn</w:t>
      </w:r>
      <w:proofErr w:type="spellEnd"/>
      <w:r>
        <w:t xml:space="preserve"> </w:t>
      </w:r>
      <w:proofErr w:type="spellStart"/>
      <w:r>
        <w:t>lại</w:t>
      </w:r>
      <w:bookmarkEnd w:id="155"/>
      <w:bookmarkEnd w:id="156"/>
      <w:proofErr w:type="spellEnd"/>
    </w:p>
    <w:p w14:paraId="02C542C1" w14:textId="649EA62D" w:rsidR="00EA60B5" w:rsidRDefault="00EA60B5" w:rsidP="00EA60B5">
      <w:pPr>
        <w:rPr>
          <w:lang w:val="en-US" w:eastAsia="en-US"/>
        </w:rPr>
      </w:pPr>
      <w:r w:rsidRPr="00EA60B5">
        <w:rPr>
          <w:noProof/>
          <w:lang w:val="en-US" w:eastAsia="en-US"/>
        </w:rPr>
        <w:drawing>
          <wp:inline distT="0" distB="0" distL="0" distR="0" wp14:anchorId="3559F1CE" wp14:editId="569E3411">
            <wp:extent cx="5405477" cy="2847996"/>
            <wp:effectExtent l="0" t="0" r="5080" b="0"/>
            <wp:docPr id="1172627414" name="Picture 1172627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27414" name="Picture 1" descr="A screenshot of a computer&#10;&#10;Description automatically generated"/>
                    <pic:cNvPicPr/>
                  </pic:nvPicPr>
                  <pic:blipFill>
                    <a:blip r:embed="rId136"/>
                    <a:stretch>
                      <a:fillRect/>
                    </a:stretch>
                  </pic:blipFill>
                  <pic:spPr>
                    <a:xfrm>
                      <a:off x="0" y="0"/>
                      <a:ext cx="5405477" cy="2847996"/>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64"/>
        <w:gridCol w:w="5133"/>
      </w:tblGrid>
      <w:tr w:rsidR="00314847" w:rsidRPr="00B62375" w14:paraId="6E997F85" w14:textId="77777777">
        <w:trPr>
          <w:trHeight w:val="253"/>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3B2455DB" w14:textId="77777777" w:rsidR="00314847" w:rsidRPr="00B62375" w:rsidRDefault="00314847">
            <w:pPr>
              <w:spacing w:line="240" w:lineRule="auto"/>
              <w:jc w:val="both"/>
              <w:rPr>
                <w:rFonts w:ascii="Times New Roman" w:hAnsi="Times New Roman"/>
                <w:sz w:val="24"/>
                <w:lang w:val="en-US" w:eastAsia="en-US"/>
              </w:rPr>
            </w:pPr>
            <w:r w:rsidRPr="00B62375">
              <w:rPr>
                <w:rFonts w:cs="Arial"/>
                <w:b/>
                <w:bCs/>
                <w:color w:val="000000"/>
                <w:szCs w:val="20"/>
                <w:lang w:val="en-US" w:eastAsia="en-US"/>
              </w:rPr>
              <w:t>Data Source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BFE874D" w14:textId="52498715" w:rsidR="00314847" w:rsidRPr="00314847" w:rsidRDefault="00314847">
            <w:pPr>
              <w:spacing w:line="240" w:lineRule="auto"/>
              <w:jc w:val="both"/>
              <w:rPr>
                <w:rFonts w:ascii="Times New Roman" w:hAnsi="Times New Roman"/>
                <w:sz w:val="24"/>
                <w:lang w:val="vi-VN" w:eastAsia="en-US"/>
              </w:rPr>
            </w:pPr>
            <w:proofErr w:type="spellStart"/>
            <w:r>
              <w:rPr>
                <w:lang w:val="en-US" w:eastAsia="en-US"/>
              </w:rPr>
              <w:t>Truy</w:t>
            </w:r>
            <w:proofErr w:type="spellEnd"/>
            <w:r>
              <w:rPr>
                <w:lang w:val="vi-VN" w:eastAsia="en-US"/>
              </w:rPr>
              <w:t xml:space="preserve"> xuất ra tất cả các bản ghi có trong “loại nghỉ phép” </w:t>
            </w:r>
          </w:p>
        </w:tc>
      </w:tr>
      <w:tr w:rsidR="00314847" w:rsidRPr="00B62375" w14:paraId="24281C18" w14:textId="77777777">
        <w:trPr>
          <w:trHeight w:val="253"/>
        </w:trPr>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11BDF68C" w14:textId="77777777" w:rsidR="00314847" w:rsidRPr="00B62375" w:rsidRDefault="00314847">
            <w:pPr>
              <w:spacing w:line="240" w:lineRule="auto"/>
              <w:jc w:val="both"/>
              <w:rPr>
                <w:rFonts w:ascii="Times New Roman" w:hAnsi="Times New Roman"/>
                <w:sz w:val="24"/>
                <w:lang w:val="en-US" w:eastAsia="en-US"/>
              </w:rPr>
            </w:pPr>
            <w:r w:rsidRPr="00B62375">
              <w:rPr>
                <w:rFonts w:cs="Arial"/>
                <w:b/>
                <w:bCs/>
                <w:color w:val="000000"/>
                <w:szCs w:val="20"/>
                <w:lang w:val="en-US" w:eastAsia="en-US"/>
              </w:rPr>
              <w:t>Default Sorting</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3FA81B9F" w14:textId="77777777" w:rsidR="00314847" w:rsidRPr="00B62375" w:rsidRDefault="00314847">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2F387688" w14:textId="640B1D48" w:rsidR="00314847" w:rsidRPr="00B62375" w:rsidRDefault="00314847">
            <w:pPr>
              <w:spacing w:line="240" w:lineRule="auto"/>
              <w:jc w:val="both"/>
              <w:rPr>
                <w:rFonts w:ascii="Times New Roman" w:hAnsi="Times New Roman"/>
                <w:sz w:val="24"/>
                <w:lang w:val="en-US" w:eastAsia="en-US"/>
              </w:rPr>
            </w:pPr>
            <w:r w:rsidRPr="00B62375">
              <w:rPr>
                <w:rFonts w:cs="Arial"/>
                <w:color w:val="000000"/>
                <w:szCs w:val="20"/>
                <w:lang w:val="en-US" w:eastAsia="en-US"/>
              </w:rPr>
              <w:t>Sorted by [</w:t>
            </w:r>
            <w:proofErr w:type="spellStart"/>
            <w:r>
              <w:rPr>
                <w:rFonts w:cs="Arial"/>
                <w:color w:val="000000"/>
                <w:szCs w:val="20"/>
                <w:lang w:val="en-US" w:eastAsia="en-US"/>
              </w:rPr>
              <w:t>LeaveType</w:t>
            </w:r>
            <w:r w:rsidRPr="00B62375">
              <w:rPr>
                <w:rFonts w:cs="Arial"/>
                <w:color w:val="000000"/>
                <w:szCs w:val="20"/>
                <w:lang w:val="en-US" w:eastAsia="en-US"/>
              </w:rPr>
              <w:t>ID</w:t>
            </w:r>
            <w:proofErr w:type="spellEnd"/>
            <w:r w:rsidRPr="00B62375">
              <w:rPr>
                <w:rFonts w:cs="Arial"/>
                <w:color w:val="000000"/>
                <w:szCs w:val="20"/>
                <w:lang w:val="en-US" w:eastAsia="en-US"/>
              </w:rPr>
              <w:t xml:space="preserve">] </w:t>
            </w:r>
            <w:proofErr w:type="spellStart"/>
            <w:r>
              <w:rPr>
                <w:rFonts w:cs="Arial"/>
                <w:color w:val="000000"/>
                <w:szCs w:val="20"/>
                <w:lang w:val="en-US" w:eastAsia="en-US"/>
              </w:rPr>
              <w:t>tăng</w:t>
            </w:r>
            <w:proofErr w:type="spellEnd"/>
            <w:r>
              <w:rPr>
                <w:rFonts w:cs="Arial"/>
                <w:color w:val="000000"/>
                <w:szCs w:val="20"/>
                <w:lang w:val="vi-VN" w:eastAsia="en-US"/>
              </w:rPr>
              <w:t xml:space="preserve"> dần</w:t>
            </w:r>
            <w:r w:rsidRPr="00B62375">
              <w:rPr>
                <w:rFonts w:cs="Arial"/>
                <w:color w:val="000000"/>
                <w:szCs w:val="20"/>
                <w:lang w:val="en-US" w:eastAsia="en-US"/>
              </w:rPr>
              <w:t>.</w:t>
            </w:r>
          </w:p>
        </w:tc>
      </w:tr>
    </w:tbl>
    <w:p w14:paraId="69C4BA1A" w14:textId="77777777" w:rsidR="00314847" w:rsidRDefault="00314847" w:rsidP="00EA60B5">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9"/>
        <w:gridCol w:w="1566"/>
        <w:gridCol w:w="1305"/>
        <w:gridCol w:w="995"/>
        <w:gridCol w:w="1228"/>
        <w:gridCol w:w="894"/>
        <w:gridCol w:w="2903"/>
      </w:tblGrid>
      <w:tr w:rsidR="009C4D2C" w:rsidRPr="008F2D5E" w14:paraId="5001D976" w14:textId="77777777" w:rsidTr="61D41CF5">
        <w:trPr>
          <w:trHeight w:val="764"/>
        </w:trPr>
        <w:tc>
          <w:tcPr>
            <w:tcW w:w="23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1CC7B7A8" w14:textId="77777777" w:rsidR="009C4D2C" w:rsidRPr="00743D86" w:rsidRDefault="009C4D2C">
            <w:pPr>
              <w:rPr>
                <w:rFonts w:cs="Arial"/>
                <w:b/>
                <w:bCs/>
                <w:szCs w:val="20"/>
                <w:lang w:val="en-US" w:eastAsia="en-US"/>
              </w:rPr>
            </w:pPr>
            <w:r>
              <w:rPr>
                <w:rFonts w:cs="Arial"/>
                <w:b/>
                <w:bCs/>
                <w:szCs w:val="20"/>
                <w:lang w:val="en-US" w:eastAsia="en-US"/>
              </w:rPr>
              <w:t>#</w:t>
            </w:r>
          </w:p>
        </w:tc>
        <w:tc>
          <w:tcPr>
            <w:tcW w:w="83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4DD66F9" w14:textId="77777777" w:rsidR="009C4D2C" w:rsidRPr="008F2D5E" w:rsidRDefault="009C4D2C">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CC4281D" w14:textId="77777777" w:rsidR="009C4D2C" w:rsidRPr="008F2D5E" w:rsidRDefault="009C4D2C">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C43A936" w14:textId="77777777" w:rsidR="009C4D2C" w:rsidRPr="00743D86" w:rsidRDefault="009C4D2C">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ABF842A" w14:textId="77777777" w:rsidR="009C4D2C" w:rsidRPr="008F2D5E" w:rsidRDefault="009C4D2C">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03E095D" w14:textId="77777777" w:rsidR="009C4D2C" w:rsidRPr="00743D86" w:rsidRDefault="009C4D2C">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56"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56FA00E9" w14:textId="77777777" w:rsidR="009C4D2C" w:rsidRPr="008F2D5E" w:rsidRDefault="009C4D2C">
            <w:pPr>
              <w:ind w:right="-1110"/>
              <w:rPr>
                <w:rFonts w:cs="Arial"/>
                <w:b/>
                <w:bCs/>
                <w:szCs w:val="20"/>
                <w:lang w:eastAsia="en-US"/>
              </w:rPr>
            </w:pPr>
            <w:r w:rsidRPr="008F2D5E">
              <w:rPr>
                <w:rFonts w:cs="Arial"/>
                <w:b/>
                <w:szCs w:val="20"/>
                <w:lang w:eastAsia="en-US"/>
              </w:rPr>
              <w:t>Description</w:t>
            </w:r>
          </w:p>
        </w:tc>
      </w:tr>
      <w:tr w:rsidR="009C4D2C" w:rsidRPr="008F2D5E" w14:paraId="69782A5C" w14:textId="77777777" w:rsidTr="009B5A9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2007681" w14:textId="77777777" w:rsidR="009C4D2C" w:rsidRDefault="009C4D2C">
            <w:pPr>
              <w:spacing w:before="0"/>
              <w:rPr>
                <w:rFonts w:cs="Arial"/>
                <w:szCs w:val="20"/>
              </w:rPr>
            </w:pPr>
            <w:r>
              <w:rPr>
                <w:rFonts w:cs="Arial"/>
                <w:szCs w:val="20"/>
              </w:rPr>
              <w:t>1</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CF2F9F" w14:textId="03AFB857" w:rsidR="009C4D2C" w:rsidRPr="00314847" w:rsidRDefault="00314847">
            <w:pPr>
              <w:rPr>
                <w:rFonts w:eastAsia="MS PMincho" w:cs="Arial"/>
                <w:lang w:val="vi-VN" w:eastAsia="ja-JP"/>
              </w:rPr>
            </w:pPr>
            <w:r>
              <w:rPr>
                <w:rFonts w:eastAsia="MS PMincho" w:cs="Arial"/>
                <w:noProof/>
                <w:lang w:val="en-US" w:eastAsia="ja-JP"/>
              </w:rPr>
              <w:t>Loại</w:t>
            </w:r>
            <w:r>
              <w:rPr>
                <w:rFonts w:eastAsia="MS PMincho" w:cs="Arial"/>
                <w:noProof/>
                <w:lang w:val="vi-VN" w:eastAsia="ja-JP"/>
              </w:rPr>
              <w:t xml:space="preserve"> nghỉ phép</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562AAE0" w14:textId="0AF685AD" w:rsidR="009C4D2C" w:rsidRDefault="00314847">
            <w:pPr>
              <w:rPr>
                <w:rFonts w:eastAsia="MS PMincho" w:cs="Arial"/>
                <w:lang w:val="en-US" w:eastAsia="ja-JP"/>
              </w:rPr>
            </w:pPr>
            <w:r>
              <w:rPr>
                <w:rFonts w:eastAsia="MS PMincho" w:cs="Arial"/>
                <w:lang w:val="en-US"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420B1F" w14:textId="77777777" w:rsidR="009C4D2C" w:rsidRPr="000D7C48" w:rsidRDefault="009C4D2C">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B1837E" w14:textId="445B202E" w:rsidR="009C4D2C" w:rsidRDefault="00314847">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20E73CE" w14:textId="77777777" w:rsidR="009C4D2C" w:rsidRPr="008F2D5E" w:rsidRDefault="009C4D2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F7D896B" w14:textId="77777777" w:rsidR="009C4D2C" w:rsidRPr="00EB0FED" w:rsidRDefault="009C4D2C">
            <w:pPr>
              <w:pStyle w:val="BulletList1"/>
            </w:pPr>
            <w:r>
              <w:t>Auto</w:t>
            </w:r>
            <w:r>
              <w:rPr>
                <w:lang w:val="vi-VN"/>
              </w:rPr>
              <w:t xml:space="preserve"> </w:t>
            </w:r>
            <w:proofErr w:type="gramStart"/>
            <w:r>
              <w:rPr>
                <w:lang w:val="vi-VN"/>
              </w:rPr>
              <w:t>generate</w:t>
            </w:r>
            <w:proofErr w:type="gramEnd"/>
          </w:p>
          <w:p w14:paraId="7E0D90C7" w14:textId="4521F133" w:rsidR="009C4D2C" w:rsidRDefault="009C4D2C">
            <w:pPr>
              <w:pStyle w:val="BulletList1"/>
            </w:pPr>
            <w:r>
              <w:t>Value</w:t>
            </w:r>
            <w:r>
              <w:rPr>
                <w:lang w:val="vi-VN"/>
              </w:rPr>
              <w:t xml:space="preserve"> = [</w:t>
            </w:r>
            <w:r w:rsidR="00314847">
              <w:rPr>
                <w:lang w:val="vi-VN"/>
              </w:rPr>
              <w:t>LeaveType</w:t>
            </w:r>
            <w:r>
              <w:rPr>
                <w:lang w:val="vi-VN"/>
              </w:rPr>
              <w:t xml:space="preserve">Name] </w:t>
            </w:r>
          </w:p>
        </w:tc>
      </w:tr>
      <w:tr w:rsidR="009C4D2C" w:rsidRPr="008F2D5E" w14:paraId="591E729B" w14:textId="77777777" w:rsidTr="009B5A9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1FE063B" w14:textId="77777777" w:rsidR="009C4D2C" w:rsidRPr="008F2D5E" w:rsidRDefault="009C4D2C">
            <w:pPr>
              <w:spacing w:before="0"/>
              <w:rPr>
                <w:rFonts w:cs="Arial"/>
                <w:szCs w:val="20"/>
              </w:rPr>
            </w:pPr>
            <w:r>
              <w:rPr>
                <w:rFonts w:cs="Arial"/>
                <w:szCs w:val="20"/>
              </w:rPr>
              <w:t>2</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941D41C" w14:textId="56E51F2F" w:rsidR="009C4D2C" w:rsidRPr="00314847" w:rsidRDefault="00314847">
            <w:pPr>
              <w:rPr>
                <w:rFonts w:eastAsia="MS PMincho" w:cs="Arial"/>
                <w:lang w:val="vi-VN" w:eastAsia="ja-JP"/>
              </w:rPr>
            </w:pPr>
            <w:proofErr w:type="spellStart"/>
            <w:r>
              <w:rPr>
                <w:rFonts w:eastAsia="MS PMincho" w:cs="Arial"/>
                <w:lang w:val="en-US" w:eastAsia="ja-JP"/>
              </w:rPr>
              <w:t>Đơn</w:t>
            </w:r>
            <w:proofErr w:type="spellEnd"/>
            <w:r>
              <w:rPr>
                <w:rFonts w:eastAsia="MS PMincho" w:cs="Arial"/>
                <w:lang w:val="vi-VN" w:eastAsia="ja-JP"/>
              </w:rPr>
              <w:t xml:space="preserve"> vị</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D73055E" w14:textId="2EEA340E" w:rsidR="009C4D2C" w:rsidRPr="008F2D5E" w:rsidRDefault="009C4D2C">
            <w:pPr>
              <w:rPr>
                <w:rFonts w:eastAsia="MS PMincho" w:cs="Arial"/>
                <w:lang w:val="en-US" w:eastAsia="ja-JP"/>
              </w:rPr>
            </w:pPr>
            <w:r>
              <w:rPr>
                <w:rFonts w:eastAsia="MS PMincho" w:cs="Arial"/>
                <w:lang w:val="en-US"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A1E720" w14:textId="77777777" w:rsidR="009C4D2C" w:rsidRPr="008F2D5E" w:rsidRDefault="009C4D2C">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E2C99C2" w14:textId="77777777" w:rsidR="009C4D2C" w:rsidRPr="00CE1790" w:rsidRDefault="009C4D2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01366DE" w14:textId="5FA40996" w:rsidR="009C4D2C" w:rsidRPr="00314847" w:rsidRDefault="00314847">
            <w:pPr>
              <w:rPr>
                <w:rFonts w:eastAsia="MS PMincho" w:cs="Arial"/>
                <w:lang w:val="vi-VN" w:eastAsia="ja-JP"/>
              </w:rPr>
            </w:pPr>
            <w:r>
              <w:rPr>
                <w:rFonts w:eastAsia="MS PMincho" w:cs="Arial"/>
                <w:lang w:val="vi-VN" w:eastAsia="ja-JP"/>
              </w:rPr>
              <w:t>“Ngày”</w:t>
            </w: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CF4DF10" w14:textId="3310AEFD" w:rsidR="009C4D2C" w:rsidRPr="00FE1C60" w:rsidRDefault="009C4D2C" w:rsidP="00314847">
            <w:pPr>
              <w:pStyle w:val="BulletList1"/>
              <w:numPr>
                <w:ilvl w:val="0"/>
                <w:numId w:val="0"/>
              </w:numPr>
              <w:ind w:left="360"/>
            </w:pPr>
          </w:p>
        </w:tc>
      </w:tr>
      <w:tr w:rsidR="009C4D2C" w:rsidRPr="008F2D5E" w14:paraId="40BF9C85" w14:textId="77777777" w:rsidTr="009B5A97">
        <w:trPr>
          <w:trHeight w:val="898"/>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01F7FA7" w14:textId="77777777" w:rsidR="009C4D2C" w:rsidRDefault="009C4D2C">
            <w:pPr>
              <w:spacing w:before="0"/>
              <w:rPr>
                <w:rFonts w:cs="Arial"/>
                <w:szCs w:val="20"/>
              </w:rPr>
            </w:pPr>
            <w:r>
              <w:rPr>
                <w:rFonts w:cs="Arial"/>
                <w:szCs w:val="20"/>
              </w:rPr>
              <w:t>3</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370C6E4" w14:textId="19B05F24" w:rsidR="009C4D2C" w:rsidRPr="00314847" w:rsidRDefault="00314847">
            <w:pPr>
              <w:rPr>
                <w:rFonts w:eastAsia="MS PMincho" w:cs="Arial"/>
                <w:lang w:val="vi-VN" w:eastAsia="ja-JP"/>
              </w:rPr>
            </w:pPr>
            <w:r>
              <w:rPr>
                <w:rFonts w:eastAsia="MS PMincho" w:cs="Arial"/>
                <w:lang w:val="en-US" w:eastAsia="ja-JP"/>
              </w:rPr>
              <w:t>Cho</w:t>
            </w:r>
            <w:r>
              <w:rPr>
                <w:rFonts w:eastAsia="MS PMincho" w:cs="Arial"/>
                <w:lang w:val="vi-VN" w:eastAsia="ja-JP"/>
              </w:rPr>
              <w:t xml:space="preserve"> phép</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88AEC87" w14:textId="3A34C7AB" w:rsidR="009C4D2C" w:rsidRPr="00D13718" w:rsidRDefault="009C4D2C">
            <w:pPr>
              <w:rPr>
                <w:rFonts w:eastAsia="MS PMincho" w:cs="Arial"/>
                <w:lang w:val="vi-VN" w:eastAsia="ja-JP"/>
              </w:rPr>
            </w:pPr>
            <w:r>
              <w:rPr>
                <w:rFonts w:eastAsia="MS PMincho" w:cs="Arial"/>
                <w:lang w:val="vi-VN"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4A0B4C8" w14:textId="77777777" w:rsidR="009C4D2C" w:rsidRDefault="009C4D2C">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4445045" w14:textId="77777777" w:rsidR="009C4D2C" w:rsidRPr="00D13718" w:rsidRDefault="009C4D2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BC84B65" w14:textId="77777777" w:rsidR="009C4D2C" w:rsidRPr="008F2D5E" w:rsidRDefault="009C4D2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E0143D9" w14:textId="77777777" w:rsidR="009C4D2C" w:rsidRPr="00EB0FED" w:rsidRDefault="009C4D2C">
            <w:pPr>
              <w:pStyle w:val="BulletList1"/>
            </w:pPr>
            <w:r>
              <w:t>Auto</w:t>
            </w:r>
            <w:r>
              <w:rPr>
                <w:lang w:val="vi-VN"/>
              </w:rPr>
              <w:t xml:space="preserve"> </w:t>
            </w:r>
            <w:proofErr w:type="gramStart"/>
            <w:r>
              <w:rPr>
                <w:lang w:val="vi-VN"/>
              </w:rPr>
              <w:t>generate</w:t>
            </w:r>
            <w:proofErr w:type="gramEnd"/>
          </w:p>
          <w:p w14:paraId="0194B3BA" w14:textId="11E9B46D" w:rsidR="009C4D2C" w:rsidRDefault="00314847">
            <w:pPr>
              <w:pStyle w:val="BulletList1"/>
            </w:pPr>
            <w:r>
              <w:rPr>
                <w:lang w:val="vi-VN"/>
              </w:rPr>
              <w:t xml:space="preserve">Value = [LimitedDuration] của “LeaveType” thỏa </w:t>
            </w:r>
            <w:r>
              <w:rPr>
                <w:lang w:val="vi-VN"/>
              </w:rPr>
              <w:lastRenderedPageBreak/>
              <w:t xml:space="preserve">mãn [LeaveTypeID] = [LeaveTypeID] </w:t>
            </w:r>
            <w:r w:rsidR="009B5A97">
              <w:rPr>
                <w:lang w:val="vi-VN"/>
              </w:rPr>
              <w:t>của bản ghi hiện tại</w:t>
            </w:r>
          </w:p>
        </w:tc>
      </w:tr>
      <w:tr w:rsidR="009C4D2C" w:rsidRPr="005E0A80" w14:paraId="513DA7BD" w14:textId="77777777" w:rsidTr="009B5A9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1E46BC5" w14:textId="77777777" w:rsidR="009C4D2C" w:rsidRDefault="009C4D2C">
            <w:pPr>
              <w:spacing w:before="0"/>
              <w:rPr>
                <w:rFonts w:cs="Arial"/>
                <w:szCs w:val="20"/>
              </w:rPr>
            </w:pPr>
            <w:r>
              <w:rPr>
                <w:rFonts w:cs="Arial"/>
                <w:szCs w:val="20"/>
              </w:rPr>
              <w:lastRenderedPageBreak/>
              <w:t>4</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3070E28" w14:textId="475CFCB0" w:rsidR="009C4D2C" w:rsidRPr="00EB0FED" w:rsidRDefault="009B5A97">
            <w:pPr>
              <w:rPr>
                <w:rFonts w:eastAsia="MS PMincho" w:cs="Arial"/>
                <w:lang w:val="vi-VN" w:eastAsia="ja-JP"/>
              </w:rPr>
            </w:pPr>
            <w:r>
              <w:rPr>
                <w:rFonts w:eastAsia="MS PMincho" w:cs="Arial"/>
                <w:lang w:val="vi-VN" w:eastAsia="ja-JP"/>
              </w:rPr>
              <w:t>Đã dùng</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0B6C0BD" w14:textId="6F51F3C7" w:rsidR="009C4D2C" w:rsidRPr="00D13718" w:rsidRDefault="009B5A97">
            <w:pPr>
              <w:rPr>
                <w:rFonts w:eastAsia="MS PMincho" w:cs="Arial"/>
                <w:lang w:val="vi-VN" w:eastAsia="ja-JP"/>
              </w:rPr>
            </w:pPr>
            <w:r>
              <w:rPr>
                <w:rFonts w:eastAsia="MS PMincho" w:cs="Arial"/>
                <w:lang w:val="vi-VN"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0CF2F2" w14:textId="783B9F5D" w:rsidR="009C4D2C" w:rsidRPr="00084EE3" w:rsidRDefault="009B5A97">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D1080E" w14:textId="77777777" w:rsidR="009C4D2C" w:rsidRPr="00084EE3" w:rsidRDefault="009C4D2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2EC845" w14:textId="77777777" w:rsidR="009C4D2C" w:rsidRPr="008F2D5E" w:rsidRDefault="009C4D2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2DB46EC" w14:textId="7AF10FB2" w:rsidR="009B5A97" w:rsidRPr="009B5A97" w:rsidRDefault="009B5A97" w:rsidP="009B5A97">
            <w:pPr>
              <w:pStyle w:val="BulletList1"/>
              <w:rPr>
                <w:lang w:val="vi-VN"/>
              </w:rPr>
            </w:pPr>
            <w:r>
              <w:rPr>
                <w:lang w:val="vi-VN"/>
              </w:rPr>
              <w:t>Auto generate</w:t>
            </w:r>
          </w:p>
          <w:p w14:paraId="7A956B2D" w14:textId="00839442" w:rsidR="009C4D2C" w:rsidRPr="00D572B8" w:rsidRDefault="009B5A97" w:rsidP="009B5A97">
            <w:pPr>
              <w:pStyle w:val="BulletList1"/>
              <w:rPr>
                <w:lang w:val="vi-VN"/>
              </w:rPr>
            </w:pPr>
            <w:proofErr w:type="spellStart"/>
            <w:r w:rsidRPr="005E0A80">
              <w:rPr>
                <w:lang w:val="vi-VN"/>
              </w:rPr>
              <w:t>Value</w:t>
            </w:r>
            <w:proofErr w:type="spellEnd"/>
            <w:r>
              <w:rPr>
                <w:lang w:val="vi-VN"/>
              </w:rPr>
              <w:t xml:space="preserve"> = Tổng các ngày nghỉ của loại nghỉ phép đó đã được phê duyệt bởi hr</w:t>
            </w:r>
          </w:p>
        </w:tc>
      </w:tr>
      <w:tr w:rsidR="009C4D2C" w:rsidRPr="008F2D5E" w14:paraId="301C83A0" w14:textId="77777777" w:rsidTr="009B5A9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558EA62" w14:textId="77777777" w:rsidR="009C4D2C" w:rsidRDefault="009C4D2C">
            <w:pPr>
              <w:spacing w:before="0"/>
              <w:rPr>
                <w:rFonts w:cs="Arial"/>
                <w:szCs w:val="20"/>
              </w:rPr>
            </w:pPr>
            <w:r>
              <w:rPr>
                <w:rFonts w:cs="Arial"/>
                <w:szCs w:val="20"/>
              </w:rPr>
              <w:t>5</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F247A94" w14:textId="02241F09" w:rsidR="009C4D2C" w:rsidRPr="004E3571" w:rsidRDefault="009B5A97">
            <w:pPr>
              <w:rPr>
                <w:rFonts w:eastAsia="MS PMincho" w:cs="Arial"/>
                <w:noProof/>
                <w:lang w:val="vi-VN" w:eastAsia="ja-JP"/>
              </w:rPr>
            </w:pPr>
            <w:r>
              <w:rPr>
                <w:rFonts w:eastAsia="MS PMincho" w:cs="Arial"/>
                <w:noProof/>
                <w:lang w:val="vi-VN" w:eastAsia="ja-JP"/>
              </w:rPr>
              <w:t>Chờ phê duyệt</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57F7CD2" w14:textId="337CADAE" w:rsidR="009C4D2C" w:rsidRDefault="009C4D2C">
            <w:pPr>
              <w:rPr>
                <w:rFonts w:eastAsia="MS PMincho" w:cs="Arial"/>
                <w:lang w:val="vi-VN" w:eastAsia="ja-JP"/>
              </w:rPr>
            </w:pPr>
            <w:r>
              <w:rPr>
                <w:rFonts w:eastAsia="MS PMincho" w:cs="Arial"/>
                <w:lang w:val="vi-VN"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E46445" w14:textId="581B26E2" w:rsidR="009C4D2C" w:rsidRDefault="009B5A97">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E79F0E" w14:textId="77777777" w:rsidR="009C4D2C" w:rsidRDefault="009C4D2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ACDBCD1" w14:textId="77777777" w:rsidR="009C4D2C" w:rsidRPr="008F2D5E" w:rsidRDefault="009C4D2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14D67EF" w14:textId="77777777" w:rsidR="009C4D2C" w:rsidRPr="009B5A97" w:rsidRDefault="009B5A97">
            <w:pPr>
              <w:pStyle w:val="BulletList1"/>
            </w:pPr>
            <w:r>
              <w:t>Auto</w:t>
            </w:r>
            <w:r>
              <w:rPr>
                <w:lang w:val="vi-VN"/>
              </w:rPr>
              <w:t xml:space="preserve"> </w:t>
            </w:r>
            <w:proofErr w:type="gramStart"/>
            <w:r>
              <w:rPr>
                <w:lang w:val="vi-VN"/>
              </w:rPr>
              <w:t>generate</w:t>
            </w:r>
            <w:proofErr w:type="gramEnd"/>
          </w:p>
          <w:p w14:paraId="1EC96B0D" w14:textId="005D6E1A" w:rsidR="009B5A97" w:rsidRPr="004E3571" w:rsidRDefault="009B5A97">
            <w:pPr>
              <w:pStyle w:val="BulletList1"/>
            </w:pPr>
            <w:r>
              <w:t>Value</w:t>
            </w:r>
            <w:r>
              <w:rPr>
                <w:lang w:val="vi-VN"/>
              </w:rPr>
              <w:t xml:space="preserve"> = Tổng các ngày nghỉ của loại nghỉ phép đã được làm đơn và đơn có trạng thái [Chờ xác nhận], [Chờ phê duyệt]</w:t>
            </w:r>
          </w:p>
        </w:tc>
      </w:tr>
      <w:tr w:rsidR="009C4D2C" w:rsidRPr="008F2D5E" w14:paraId="7391FADE" w14:textId="77777777" w:rsidTr="009B5A9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0F269EA" w14:textId="77777777" w:rsidR="009C4D2C" w:rsidRDefault="009C4D2C">
            <w:pPr>
              <w:spacing w:before="0"/>
              <w:rPr>
                <w:rFonts w:cs="Arial"/>
                <w:szCs w:val="20"/>
              </w:rPr>
            </w:pPr>
            <w:r>
              <w:rPr>
                <w:rFonts w:cs="Arial"/>
                <w:szCs w:val="20"/>
              </w:rPr>
              <w:t>6</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D61936" w14:textId="3A9065C7" w:rsidR="009C4D2C" w:rsidRPr="009B5A97" w:rsidRDefault="009B5A97">
            <w:pPr>
              <w:rPr>
                <w:rFonts w:eastAsia="MS PMincho" w:cs="Arial"/>
                <w:noProof/>
                <w:lang w:val="vi-VN" w:eastAsia="ja-JP"/>
              </w:rPr>
            </w:pPr>
            <w:r>
              <w:rPr>
                <w:rFonts w:eastAsia="MS PMincho" w:cs="Arial"/>
                <w:noProof/>
                <w:lang w:val="en-US" w:eastAsia="ja-JP"/>
              </w:rPr>
              <w:t>Có</w:t>
            </w:r>
            <w:r>
              <w:rPr>
                <w:rFonts w:eastAsia="MS PMincho" w:cs="Arial"/>
                <w:noProof/>
                <w:lang w:val="vi-VN" w:eastAsia="ja-JP"/>
              </w:rPr>
              <w:t xml:space="preserve"> sẵn</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921956" w14:textId="369555B5" w:rsidR="009C4D2C" w:rsidRDefault="009C4D2C">
            <w:pPr>
              <w:rPr>
                <w:rFonts w:eastAsia="MS PMincho" w:cs="Arial"/>
                <w:lang w:val="vi-VN" w:eastAsia="ja-JP"/>
              </w:rPr>
            </w:pPr>
            <w:r>
              <w:rPr>
                <w:rFonts w:eastAsia="MS PMincho" w:cs="Arial"/>
                <w:lang w:val="vi-VN"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E2E7A9" w14:textId="3AF943DD" w:rsidR="009C4D2C" w:rsidRDefault="009B5A97">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DE1C21" w14:textId="77777777" w:rsidR="009C4D2C" w:rsidRDefault="009C4D2C">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EA00BF" w14:textId="77777777" w:rsidR="009C4D2C" w:rsidRPr="008F2D5E" w:rsidRDefault="009C4D2C">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224C765" w14:textId="77777777" w:rsidR="009C4D2C" w:rsidRPr="009B5A97" w:rsidRDefault="009B5A97">
            <w:pPr>
              <w:pStyle w:val="BulletList1"/>
            </w:pPr>
            <w:r>
              <w:t>Auto</w:t>
            </w:r>
            <w:r>
              <w:rPr>
                <w:lang w:val="vi-VN"/>
              </w:rPr>
              <w:t xml:space="preserve"> </w:t>
            </w:r>
            <w:proofErr w:type="gramStart"/>
            <w:r>
              <w:rPr>
                <w:lang w:val="vi-VN"/>
              </w:rPr>
              <w:t>generate</w:t>
            </w:r>
            <w:proofErr w:type="gramEnd"/>
          </w:p>
          <w:p w14:paraId="4666DF51" w14:textId="496AEE40" w:rsidR="009B5A97" w:rsidRPr="004E3571" w:rsidRDefault="009B5A97">
            <w:pPr>
              <w:pStyle w:val="BulletList1"/>
            </w:pPr>
            <w:r>
              <w:t>Value</w:t>
            </w:r>
            <w:r>
              <w:rPr>
                <w:lang w:val="vi-VN"/>
              </w:rPr>
              <w:t xml:space="preserve"> =Cho phép – Đã dùng – Chờ phê duyệt</w:t>
            </w:r>
          </w:p>
        </w:tc>
      </w:tr>
    </w:tbl>
    <w:p w14:paraId="48E55A6B" w14:textId="77777777" w:rsidR="009C4D2C" w:rsidRPr="00EA60B5" w:rsidRDefault="009C4D2C" w:rsidP="00EA60B5">
      <w:pPr>
        <w:rPr>
          <w:lang w:val="en-US" w:eastAsia="en-US"/>
        </w:rPr>
      </w:pPr>
    </w:p>
    <w:p w14:paraId="2739E47F" w14:textId="55A38BEB" w:rsidR="00DD436C" w:rsidRDefault="00DD436C" w:rsidP="00DD436C">
      <w:pPr>
        <w:pStyle w:val="Heading3"/>
      </w:pPr>
      <w:bookmarkStart w:id="157" w:name="_Ref155291701"/>
      <w:bookmarkStart w:id="158" w:name="_Toc155375271"/>
      <w:proofErr w:type="spellStart"/>
      <w:r>
        <w:t>Màn</w:t>
      </w:r>
      <w:proofErr w:type="spellEnd"/>
      <w:r>
        <w:t xml:space="preserve"> </w:t>
      </w:r>
      <w:proofErr w:type="spellStart"/>
      <w:r>
        <w:t>hình</w:t>
      </w:r>
      <w:proofErr w:type="spellEnd"/>
      <w:r>
        <w:t xml:space="preserve"> </w:t>
      </w:r>
      <w:proofErr w:type="spellStart"/>
      <w:r>
        <w:t>danh</w:t>
      </w:r>
      <w:proofErr w:type="spellEnd"/>
      <w:r>
        <w:t xml:space="preserve"> </w:t>
      </w:r>
      <w:proofErr w:type="spellStart"/>
      <w:r>
        <w:t>sách</w:t>
      </w:r>
      <w:proofErr w:type="spellEnd"/>
      <w:r>
        <w:t xml:space="preserve"> </w:t>
      </w:r>
      <w:proofErr w:type="spellStart"/>
      <w:r>
        <w:t>đơn</w:t>
      </w:r>
      <w:proofErr w:type="spellEnd"/>
      <w:r>
        <w:t xml:space="preserve"> </w:t>
      </w:r>
      <w:proofErr w:type="spellStart"/>
      <w:r>
        <w:t>xin</w:t>
      </w:r>
      <w:proofErr w:type="spellEnd"/>
      <w:r>
        <w:t xml:space="preserve"> </w:t>
      </w:r>
      <w:proofErr w:type="spellStart"/>
      <w:r>
        <w:t>nghỉ</w:t>
      </w:r>
      <w:proofErr w:type="spellEnd"/>
      <w:r>
        <w:t xml:space="preserve"> </w:t>
      </w:r>
      <w:proofErr w:type="spellStart"/>
      <w:r>
        <w:t>phép</w:t>
      </w:r>
      <w:proofErr w:type="spellEnd"/>
      <w:r>
        <w:t xml:space="preserve"> </w:t>
      </w:r>
      <w:proofErr w:type="spellStart"/>
      <w:r>
        <w:t>dành</w:t>
      </w:r>
      <w:proofErr w:type="spellEnd"/>
      <w:r>
        <w:t xml:space="preserve"> </w:t>
      </w:r>
      <w:proofErr w:type="spellStart"/>
      <w:r>
        <w:t>cho</w:t>
      </w:r>
      <w:proofErr w:type="spellEnd"/>
      <w:r>
        <w:t xml:space="preserve"> </w:t>
      </w:r>
      <w:proofErr w:type="spellStart"/>
      <w:r>
        <w:t>quản</w:t>
      </w:r>
      <w:proofErr w:type="spellEnd"/>
      <w:r>
        <w:t xml:space="preserve"> </w:t>
      </w:r>
      <w:proofErr w:type="spellStart"/>
      <w:r>
        <w:t>lý</w:t>
      </w:r>
      <w:bookmarkEnd w:id="157"/>
      <w:bookmarkEnd w:id="158"/>
      <w:proofErr w:type="spellEnd"/>
    </w:p>
    <w:p w14:paraId="384F037A" w14:textId="39869E8F" w:rsidR="00DD436C" w:rsidRDefault="00242004" w:rsidP="00DD436C">
      <w:pPr>
        <w:rPr>
          <w:lang w:val="vi-VN" w:eastAsia="en-US"/>
        </w:rPr>
      </w:pPr>
      <w:r w:rsidRPr="00242004">
        <w:rPr>
          <w:noProof/>
          <w:lang w:val="vi-VN" w:eastAsia="en-US"/>
        </w:rPr>
        <w:drawing>
          <wp:inline distT="0" distB="0" distL="0" distR="0" wp14:anchorId="7C7D99DB" wp14:editId="7EFE8E54">
            <wp:extent cx="5943600" cy="4288155"/>
            <wp:effectExtent l="0" t="0" r="0" b="0"/>
            <wp:docPr id="1906876670" name="Picture 19068766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76670" name="Picture 1" descr="A screenshot of a computer&#10;&#10;Description automatically generated"/>
                    <pic:cNvPicPr/>
                  </pic:nvPicPr>
                  <pic:blipFill>
                    <a:blip r:embed="rId137"/>
                    <a:stretch>
                      <a:fillRect/>
                    </a:stretch>
                  </pic:blipFill>
                  <pic:spPr>
                    <a:xfrm>
                      <a:off x="0" y="0"/>
                      <a:ext cx="5943600" cy="4288155"/>
                    </a:xfrm>
                    <a:prstGeom prst="rect">
                      <a:avLst/>
                    </a:prstGeom>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354"/>
        <w:gridCol w:w="1821"/>
        <w:gridCol w:w="1305"/>
        <w:gridCol w:w="994"/>
        <w:gridCol w:w="1228"/>
        <w:gridCol w:w="894"/>
        <w:gridCol w:w="2734"/>
      </w:tblGrid>
      <w:tr w:rsidR="0069537F" w:rsidRPr="00B62375" w14:paraId="417B45AC" w14:textId="77777777" w:rsidTr="61D41CF5">
        <w:trPr>
          <w:trHeight w:val="253"/>
        </w:trPr>
        <w:tc>
          <w:tcPr>
            <w:tcW w:w="0" w:type="auto"/>
            <w:gridSpan w:val="2"/>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Mar>
              <w:top w:w="0" w:type="dxa"/>
              <w:left w:w="115" w:type="dxa"/>
              <w:bottom w:w="0" w:type="dxa"/>
              <w:right w:w="115" w:type="dxa"/>
            </w:tcMar>
            <w:hideMark/>
          </w:tcPr>
          <w:p w14:paraId="23F899EE" w14:textId="77777777" w:rsidR="0069537F" w:rsidRPr="00B62375" w:rsidRDefault="0069537F">
            <w:pPr>
              <w:spacing w:line="240" w:lineRule="auto"/>
              <w:jc w:val="both"/>
              <w:rPr>
                <w:rFonts w:ascii="Times New Roman" w:hAnsi="Times New Roman"/>
                <w:sz w:val="24"/>
                <w:lang w:val="en-US" w:eastAsia="en-US"/>
              </w:rPr>
            </w:pPr>
            <w:r w:rsidRPr="00B62375">
              <w:rPr>
                <w:rFonts w:cs="Arial"/>
                <w:b/>
                <w:bCs/>
                <w:color w:val="000000"/>
                <w:szCs w:val="20"/>
                <w:lang w:val="en-US" w:eastAsia="en-US"/>
              </w:rPr>
              <w:lastRenderedPageBreak/>
              <w:t>Data Source</w:t>
            </w:r>
          </w:p>
        </w:tc>
        <w:tc>
          <w:tcPr>
            <w:tcW w:w="0" w:type="auto"/>
            <w:gridSpan w:val="5"/>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Mar>
              <w:top w:w="0" w:type="dxa"/>
              <w:left w:w="115" w:type="dxa"/>
              <w:bottom w:w="0" w:type="dxa"/>
              <w:right w:w="115" w:type="dxa"/>
            </w:tcMar>
            <w:hideMark/>
          </w:tcPr>
          <w:p w14:paraId="133614F5" w14:textId="77777777" w:rsidR="0069537F" w:rsidRPr="00B62375" w:rsidRDefault="0069537F">
            <w:pPr>
              <w:spacing w:line="240" w:lineRule="auto"/>
              <w:jc w:val="both"/>
              <w:rPr>
                <w:rFonts w:ascii="Times New Roman" w:hAnsi="Times New Roman"/>
                <w:sz w:val="24"/>
                <w:lang w:val="en-US" w:eastAsia="en-US"/>
              </w:rPr>
            </w:pPr>
            <w:r w:rsidRPr="00B62375">
              <w:rPr>
                <w:rFonts w:cs="Arial"/>
                <w:i/>
                <w:iCs/>
                <w:color w:val="000000"/>
                <w:szCs w:val="20"/>
                <w:lang w:val="en-US" w:eastAsia="en-US"/>
              </w:rPr>
              <w:t>&lt;Describe getting data from which objects with which conditions when user opens this screen by default&gt;</w:t>
            </w:r>
          </w:p>
          <w:p w14:paraId="1CCEB826" w14:textId="1132B68A" w:rsidR="0069537F" w:rsidRPr="0069537F" w:rsidRDefault="0069537F">
            <w:pPr>
              <w:spacing w:line="240" w:lineRule="auto"/>
              <w:jc w:val="both"/>
              <w:rPr>
                <w:rFonts w:ascii="Times New Roman" w:hAnsi="Times New Roman"/>
                <w:sz w:val="24"/>
                <w:lang w:val="vi-VN" w:eastAsia="en-US"/>
              </w:rPr>
            </w:pPr>
            <w:proofErr w:type="spellStart"/>
            <w:r>
              <w:rPr>
                <w:lang w:val="en-US" w:eastAsia="en-US"/>
              </w:rPr>
              <w:t>Truy</w:t>
            </w:r>
            <w:proofErr w:type="spellEnd"/>
            <w:r>
              <w:rPr>
                <w:lang w:val="vi-VN" w:eastAsia="en-US"/>
              </w:rPr>
              <w:t xml:space="preserve"> xuất các bản ghi “Đơn xin nghỉ phép” mà được tạo bởi nhân viên có </w:t>
            </w:r>
            <w:proofErr w:type="spellStart"/>
            <w:r>
              <w:rPr>
                <w:lang w:val="vi-VN" w:eastAsia="en-US"/>
              </w:rPr>
              <w:t>current</w:t>
            </w:r>
            <w:proofErr w:type="spellEnd"/>
            <w:r>
              <w:rPr>
                <w:lang w:val="vi-VN" w:eastAsia="en-US"/>
              </w:rPr>
              <w:t xml:space="preserve"> </w:t>
            </w:r>
            <w:proofErr w:type="spellStart"/>
            <w:r>
              <w:rPr>
                <w:lang w:val="vi-VN" w:eastAsia="en-US"/>
              </w:rPr>
              <w:t>user</w:t>
            </w:r>
            <w:proofErr w:type="spellEnd"/>
            <w:r>
              <w:rPr>
                <w:lang w:val="vi-VN" w:eastAsia="en-US"/>
              </w:rPr>
              <w:t xml:space="preserve"> là quản lý</w:t>
            </w:r>
          </w:p>
        </w:tc>
      </w:tr>
      <w:tr w:rsidR="0069537F" w:rsidRPr="00B62375" w14:paraId="1EF787CF" w14:textId="77777777" w:rsidTr="61D41CF5">
        <w:trPr>
          <w:trHeight w:val="253"/>
        </w:trPr>
        <w:tc>
          <w:tcPr>
            <w:tcW w:w="0" w:type="auto"/>
            <w:gridSpan w:val="2"/>
            <w:tcBorders>
              <w:top w:val="single" w:sz="8" w:space="0" w:color="BFBFBF" w:themeColor="background1" w:themeShade="BF"/>
              <w:left w:val="single" w:sz="12" w:space="0" w:color="BFBFBF" w:themeColor="background1" w:themeShade="BF"/>
              <w:bottom w:val="single" w:sz="12" w:space="0" w:color="BFBFBF" w:themeColor="background1" w:themeShade="BF"/>
              <w:right w:val="single" w:sz="8" w:space="0" w:color="BFBFBF" w:themeColor="background1" w:themeShade="BF"/>
            </w:tcBorders>
            <w:shd w:val="clear" w:color="auto" w:fill="D9D9D9" w:themeFill="background1" w:themeFillShade="D9"/>
            <w:tcMar>
              <w:top w:w="0" w:type="dxa"/>
              <w:left w:w="115" w:type="dxa"/>
              <w:bottom w:w="0" w:type="dxa"/>
              <w:right w:w="115" w:type="dxa"/>
            </w:tcMar>
            <w:hideMark/>
          </w:tcPr>
          <w:p w14:paraId="312CB658" w14:textId="77777777" w:rsidR="0069537F" w:rsidRPr="00B62375" w:rsidRDefault="0069537F">
            <w:pPr>
              <w:spacing w:line="240" w:lineRule="auto"/>
              <w:jc w:val="both"/>
              <w:rPr>
                <w:rFonts w:ascii="Times New Roman" w:hAnsi="Times New Roman"/>
                <w:sz w:val="24"/>
                <w:lang w:val="en-US" w:eastAsia="en-US"/>
              </w:rPr>
            </w:pPr>
            <w:r w:rsidRPr="00B62375">
              <w:rPr>
                <w:rFonts w:cs="Arial"/>
                <w:b/>
                <w:bCs/>
                <w:color w:val="000000"/>
                <w:szCs w:val="20"/>
                <w:lang w:val="en-US" w:eastAsia="en-US"/>
              </w:rPr>
              <w:t>Default Sorting</w:t>
            </w:r>
          </w:p>
        </w:tc>
        <w:tc>
          <w:tcPr>
            <w:tcW w:w="0" w:type="auto"/>
            <w:gridSpan w:val="5"/>
            <w:tcBorders>
              <w:top w:val="single" w:sz="8" w:space="0" w:color="BFBFBF" w:themeColor="background1" w:themeShade="BF"/>
              <w:left w:val="single" w:sz="8" w:space="0" w:color="BFBFBF" w:themeColor="background1" w:themeShade="BF"/>
              <w:bottom w:val="single" w:sz="12" w:space="0" w:color="BFBFBF" w:themeColor="background1" w:themeShade="BF"/>
              <w:right w:val="single" w:sz="12" w:space="0" w:color="BFBFBF" w:themeColor="background1" w:themeShade="BF"/>
            </w:tcBorders>
            <w:tcMar>
              <w:top w:w="0" w:type="dxa"/>
              <w:left w:w="115" w:type="dxa"/>
              <w:bottom w:w="0" w:type="dxa"/>
              <w:right w:w="115" w:type="dxa"/>
            </w:tcMar>
            <w:hideMark/>
          </w:tcPr>
          <w:p w14:paraId="1B5C2629" w14:textId="77777777" w:rsidR="0069537F" w:rsidRPr="00B62375" w:rsidRDefault="0069537F">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3930C4B8" w14:textId="394B80D3" w:rsidR="0069537F" w:rsidRPr="00B62375" w:rsidRDefault="0069537F">
            <w:pPr>
              <w:spacing w:line="240" w:lineRule="auto"/>
              <w:jc w:val="both"/>
              <w:rPr>
                <w:rFonts w:ascii="Times New Roman" w:hAnsi="Times New Roman"/>
                <w:sz w:val="24"/>
                <w:lang w:val="en-US" w:eastAsia="en-US"/>
              </w:rPr>
            </w:pPr>
            <w:r w:rsidRPr="00B62375">
              <w:rPr>
                <w:rFonts w:cs="Arial"/>
                <w:color w:val="000000"/>
                <w:szCs w:val="20"/>
                <w:lang w:val="en-US" w:eastAsia="en-US"/>
              </w:rPr>
              <w:t>Sorted by [</w:t>
            </w:r>
            <w:proofErr w:type="spellStart"/>
            <w:r>
              <w:rPr>
                <w:rFonts w:cs="Arial"/>
                <w:color w:val="000000"/>
                <w:szCs w:val="20"/>
                <w:lang w:val="en-US" w:eastAsia="en-US"/>
              </w:rPr>
              <w:t>LeaveRequest</w:t>
            </w:r>
            <w:r w:rsidRPr="00B62375">
              <w:rPr>
                <w:rFonts w:cs="Arial"/>
                <w:color w:val="000000"/>
                <w:szCs w:val="20"/>
                <w:lang w:val="en-US" w:eastAsia="en-US"/>
              </w:rPr>
              <w:t>ID</w:t>
            </w:r>
            <w:proofErr w:type="spellEnd"/>
            <w:r w:rsidRPr="00B62375">
              <w:rPr>
                <w:rFonts w:cs="Arial"/>
                <w:color w:val="000000"/>
                <w:szCs w:val="20"/>
                <w:lang w:val="en-US" w:eastAsia="en-US"/>
              </w:rPr>
              <w:t xml:space="preserve">] </w:t>
            </w:r>
            <w:proofErr w:type="spellStart"/>
            <w:r>
              <w:rPr>
                <w:rFonts w:cs="Arial"/>
                <w:color w:val="000000"/>
                <w:szCs w:val="20"/>
                <w:lang w:val="en-US" w:eastAsia="en-US"/>
              </w:rPr>
              <w:t>tăng</w:t>
            </w:r>
            <w:proofErr w:type="spellEnd"/>
            <w:r>
              <w:rPr>
                <w:rFonts w:cs="Arial"/>
                <w:color w:val="000000"/>
                <w:szCs w:val="20"/>
                <w:lang w:val="vi-VN" w:eastAsia="en-US"/>
              </w:rPr>
              <w:t xml:space="preserve"> dần</w:t>
            </w:r>
            <w:r w:rsidRPr="00B62375">
              <w:rPr>
                <w:rFonts w:cs="Arial"/>
                <w:color w:val="000000"/>
                <w:szCs w:val="20"/>
                <w:lang w:val="en-US" w:eastAsia="en-US"/>
              </w:rPr>
              <w:t>.</w:t>
            </w:r>
          </w:p>
        </w:tc>
      </w:tr>
      <w:tr w:rsidR="0069537F" w:rsidRPr="008F2D5E" w14:paraId="3B834E4E" w14:textId="77777777" w:rsidTr="61D41CF5">
        <w:tblPrEx>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CellMar>
            <w:top w:w="0" w:type="dxa"/>
            <w:left w:w="108" w:type="dxa"/>
            <w:bottom w:w="0" w:type="dxa"/>
            <w:right w:w="108" w:type="dxa"/>
          </w:tblCellMar>
        </w:tblPrEx>
        <w:trPr>
          <w:trHeight w:val="764"/>
        </w:trPr>
        <w:tc>
          <w:tcPr>
            <w:tcW w:w="23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3B64B168" w14:textId="77777777" w:rsidR="0069537F" w:rsidRPr="00743D86" w:rsidRDefault="0069537F">
            <w:pPr>
              <w:rPr>
                <w:rFonts w:cs="Arial"/>
                <w:b/>
                <w:bCs/>
                <w:szCs w:val="20"/>
                <w:lang w:val="en-US" w:eastAsia="en-US"/>
              </w:rPr>
            </w:pPr>
            <w:r>
              <w:rPr>
                <w:rFonts w:cs="Arial"/>
                <w:b/>
                <w:bCs/>
                <w:szCs w:val="20"/>
                <w:lang w:val="en-US" w:eastAsia="en-US"/>
              </w:rPr>
              <w:t>#</w:t>
            </w:r>
          </w:p>
        </w:tc>
        <w:tc>
          <w:tcPr>
            <w:tcW w:w="83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0F6B235" w14:textId="77777777" w:rsidR="0069537F" w:rsidRPr="008F2D5E" w:rsidRDefault="0069537F">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31F6369" w14:textId="77777777" w:rsidR="0069537F" w:rsidRPr="008F2D5E" w:rsidRDefault="0069537F">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63589E9" w14:textId="77777777" w:rsidR="0069537F" w:rsidRPr="00743D86" w:rsidRDefault="0069537F">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EF89685" w14:textId="77777777" w:rsidR="0069537F" w:rsidRPr="008F2D5E" w:rsidRDefault="0069537F">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1B35538" w14:textId="77777777" w:rsidR="0069537F" w:rsidRPr="00743D86" w:rsidRDefault="0069537F">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556"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57D90435" w14:textId="77777777" w:rsidR="0069537F" w:rsidRPr="008F2D5E" w:rsidRDefault="0069537F">
            <w:pPr>
              <w:ind w:right="-1110"/>
              <w:rPr>
                <w:rFonts w:cs="Arial"/>
                <w:b/>
                <w:bCs/>
                <w:szCs w:val="20"/>
                <w:lang w:eastAsia="en-US"/>
              </w:rPr>
            </w:pPr>
            <w:r w:rsidRPr="008F2D5E">
              <w:rPr>
                <w:rFonts w:cs="Arial"/>
                <w:b/>
                <w:szCs w:val="20"/>
                <w:lang w:eastAsia="en-US"/>
              </w:rPr>
              <w:t>Description</w:t>
            </w:r>
          </w:p>
        </w:tc>
      </w:tr>
      <w:tr w:rsidR="0069537F" w:rsidRPr="008F2D5E" w14:paraId="4231A1A6" w14:textId="77777777" w:rsidTr="0069537F">
        <w:tblPrEx>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CellMar>
            <w:top w:w="0" w:type="dxa"/>
            <w:left w:w="108" w:type="dxa"/>
            <w:bottom w:w="0" w:type="dxa"/>
            <w:right w:w="108" w:type="dxa"/>
          </w:tblCellMar>
        </w:tblPrEx>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75FEA24" w14:textId="77777777" w:rsidR="0069537F" w:rsidRDefault="0069537F">
            <w:pPr>
              <w:spacing w:before="0"/>
              <w:rPr>
                <w:rFonts w:cs="Arial"/>
                <w:szCs w:val="20"/>
              </w:rPr>
            </w:pPr>
            <w:r>
              <w:rPr>
                <w:rFonts w:cs="Arial"/>
                <w:szCs w:val="20"/>
              </w:rPr>
              <w:t>1</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5A63ED1" w14:textId="647A04E8" w:rsidR="0069537F" w:rsidRPr="00314847" w:rsidRDefault="0069537F">
            <w:pPr>
              <w:rPr>
                <w:rFonts w:eastAsia="MS PMincho" w:cs="Arial"/>
                <w:lang w:val="vi-VN" w:eastAsia="ja-JP"/>
              </w:rPr>
            </w:pPr>
            <w:r w:rsidRPr="0069537F">
              <w:rPr>
                <w:rFonts w:eastAsia="MS PMincho" w:cs="Arial"/>
                <w:noProof/>
                <w:lang w:val="vi-VN" w:eastAsia="ja-JP"/>
              </w:rPr>
              <w:drawing>
                <wp:inline distT="0" distB="0" distL="0" distR="0" wp14:anchorId="381B327D" wp14:editId="066CC912">
                  <wp:extent cx="1019182" cy="347665"/>
                  <wp:effectExtent l="0" t="0" r="0" b="0"/>
                  <wp:docPr id="1831148639" name="Picture 183114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48639" name=""/>
                          <pic:cNvPicPr/>
                        </pic:nvPicPr>
                        <pic:blipFill>
                          <a:blip r:embed="rId138"/>
                          <a:stretch>
                            <a:fillRect/>
                          </a:stretch>
                        </pic:blipFill>
                        <pic:spPr>
                          <a:xfrm>
                            <a:off x="0" y="0"/>
                            <a:ext cx="1019182" cy="347665"/>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C4CCAB" w14:textId="6E342F88" w:rsidR="0069537F" w:rsidRDefault="0069537F">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9EC6F98" w14:textId="1DD64269" w:rsidR="0069537F" w:rsidRPr="000D7C48" w:rsidRDefault="0069537F">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E821241" w14:textId="5B2FA39A" w:rsidR="0069537F" w:rsidRDefault="0069537F">
            <w:pPr>
              <w:rPr>
                <w:rFonts w:eastAsia="MS PMincho" w:cs="Arial"/>
                <w:lang w:val="vi-VN" w:eastAsia="ja-JP"/>
              </w:rPr>
            </w:pPr>
            <w:r>
              <w:rPr>
                <w:rFonts w:eastAsia="MS PMincho" w:cs="Arial"/>
                <w:lang w:val="vi-VN" w:eastAsia="ja-JP"/>
              </w:rPr>
              <w:t>N/</w:t>
            </w:r>
            <w:r w:rsidR="006362DF">
              <w:rPr>
                <w:rFonts w:eastAsia="MS PMincho" w:cs="Arial"/>
                <w:lang w:val="vi-VN" w:eastAsia="ja-JP"/>
              </w:rPr>
              <w:t>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F032101" w14:textId="77777777" w:rsidR="0069537F" w:rsidRPr="008F2D5E" w:rsidRDefault="0069537F">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2E1F99B" w14:textId="6B31E274" w:rsidR="0069537F" w:rsidRDefault="006362DF">
            <w:pPr>
              <w:pStyle w:val="BulletList1"/>
            </w:pPr>
            <w:r>
              <w:t>Refer</w:t>
            </w:r>
            <w:r>
              <w:rPr>
                <w:lang w:val="vi-VN"/>
              </w:rPr>
              <w:t xml:space="preserve"> </w:t>
            </w:r>
            <w:r w:rsidR="00481752">
              <w:rPr>
                <w:lang w:val="vi-VN"/>
              </w:rPr>
              <w:fldChar w:fldCharType="begin"/>
            </w:r>
            <w:r w:rsidR="00481752">
              <w:rPr>
                <w:lang w:val="vi-VN"/>
              </w:rPr>
              <w:instrText xml:space="preserve"> REF _Ref155262024 \h </w:instrText>
            </w:r>
            <w:r w:rsidR="00481752">
              <w:rPr>
                <w:lang w:val="vi-VN"/>
              </w:rPr>
            </w:r>
            <w:r w:rsidR="00481752">
              <w:rPr>
                <w:lang w:val="vi-VN"/>
              </w:rPr>
              <w:fldChar w:fldCharType="separate"/>
            </w:r>
            <w:proofErr w:type="spellStart"/>
            <w:r w:rsidR="005E1475">
              <w:t>Tạo</w:t>
            </w:r>
            <w:proofErr w:type="spellEnd"/>
            <w:r w:rsidR="005E1475">
              <w:t xml:space="preserve"> </w:t>
            </w:r>
            <w:proofErr w:type="spellStart"/>
            <w:r w:rsidR="005E1475">
              <w:t>đơn</w:t>
            </w:r>
            <w:proofErr w:type="spellEnd"/>
            <w:r w:rsidR="005E1475">
              <w:t xml:space="preserve"> </w:t>
            </w:r>
            <w:proofErr w:type="spellStart"/>
            <w:r w:rsidR="005E1475">
              <w:t>xin</w:t>
            </w:r>
            <w:proofErr w:type="spellEnd"/>
            <w:r w:rsidR="005E1475">
              <w:t xml:space="preserve"> </w:t>
            </w:r>
            <w:proofErr w:type="spellStart"/>
            <w:r w:rsidR="005E1475">
              <w:t>nghỉ</w:t>
            </w:r>
            <w:proofErr w:type="spellEnd"/>
            <w:r w:rsidR="005E1475">
              <w:t xml:space="preserve"> </w:t>
            </w:r>
            <w:proofErr w:type="spellStart"/>
            <w:r w:rsidR="005E1475">
              <w:t>phép</w:t>
            </w:r>
            <w:proofErr w:type="spellEnd"/>
            <w:r w:rsidR="005E1475">
              <w:t xml:space="preserve"> (</w:t>
            </w:r>
            <w:proofErr w:type="spellStart"/>
            <w:r w:rsidR="005E1475">
              <w:t>quản</w:t>
            </w:r>
            <w:proofErr w:type="spellEnd"/>
            <w:r w:rsidR="005E1475">
              <w:t xml:space="preserve"> </w:t>
            </w:r>
            <w:proofErr w:type="spellStart"/>
            <w:r w:rsidR="005E1475">
              <w:t>lý</w:t>
            </w:r>
            <w:proofErr w:type="spellEnd"/>
            <w:r w:rsidR="005E1475">
              <w:t xml:space="preserve"> </w:t>
            </w:r>
            <w:proofErr w:type="spellStart"/>
            <w:r w:rsidR="005E1475">
              <w:t>sẽ</w:t>
            </w:r>
            <w:proofErr w:type="spellEnd"/>
            <w:r w:rsidR="005E1475">
              <w:t xml:space="preserve"> </w:t>
            </w:r>
            <w:proofErr w:type="spellStart"/>
            <w:r w:rsidR="005E1475">
              <w:t>tạo</w:t>
            </w:r>
            <w:proofErr w:type="spellEnd"/>
            <w:r w:rsidR="005E1475">
              <w:t xml:space="preserve"> </w:t>
            </w:r>
            <w:proofErr w:type="spellStart"/>
            <w:r w:rsidR="005E1475">
              <w:t>đơn</w:t>
            </w:r>
            <w:proofErr w:type="spellEnd"/>
            <w:r w:rsidR="005E1475">
              <w:t xml:space="preserve"> </w:t>
            </w:r>
            <w:proofErr w:type="spellStart"/>
            <w:r w:rsidR="005E1475">
              <w:t>hộ</w:t>
            </w:r>
            <w:proofErr w:type="spellEnd"/>
            <w:r w:rsidR="005E1475">
              <w:t xml:space="preserve"> </w:t>
            </w:r>
            <w:proofErr w:type="spellStart"/>
            <w:r w:rsidR="005E1475">
              <w:t>cho</w:t>
            </w:r>
            <w:proofErr w:type="spellEnd"/>
            <w:r w:rsidR="005E1475">
              <w:t xml:space="preserve"> </w:t>
            </w:r>
            <w:proofErr w:type="spellStart"/>
            <w:r w:rsidR="005E1475">
              <w:t>nhân</w:t>
            </w:r>
            <w:proofErr w:type="spellEnd"/>
            <w:r w:rsidR="005E1475">
              <w:t xml:space="preserve"> </w:t>
            </w:r>
            <w:proofErr w:type="spellStart"/>
            <w:r w:rsidR="005E1475">
              <w:t>viên</w:t>
            </w:r>
            <w:proofErr w:type="spellEnd"/>
            <w:r w:rsidR="005E1475">
              <w:t>)</w:t>
            </w:r>
            <w:r w:rsidR="00481752">
              <w:rPr>
                <w:lang w:val="vi-VN"/>
              </w:rPr>
              <w:fldChar w:fldCharType="end"/>
            </w:r>
          </w:p>
        </w:tc>
      </w:tr>
      <w:tr w:rsidR="0069537F" w:rsidRPr="008F2D5E" w14:paraId="41C99D37" w14:textId="77777777" w:rsidTr="0069537F">
        <w:tblPrEx>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CellMar>
            <w:top w:w="0" w:type="dxa"/>
            <w:left w:w="108" w:type="dxa"/>
            <w:bottom w:w="0" w:type="dxa"/>
            <w:right w:w="108" w:type="dxa"/>
          </w:tblCellMar>
        </w:tblPrEx>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5133E31" w14:textId="77777777" w:rsidR="0069537F" w:rsidRPr="008F2D5E" w:rsidRDefault="0069537F">
            <w:pPr>
              <w:spacing w:before="0"/>
              <w:rPr>
                <w:rFonts w:cs="Arial"/>
                <w:szCs w:val="20"/>
              </w:rPr>
            </w:pPr>
            <w:r>
              <w:rPr>
                <w:rFonts w:cs="Arial"/>
                <w:szCs w:val="20"/>
              </w:rPr>
              <w:t>2</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458BF5" w14:textId="610E1364" w:rsidR="0069537F" w:rsidRPr="00314847" w:rsidRDefault="006362DF">
            <w:pPr>
              <w:rPr>
                <w:rFonts w:eastAsia="MS PMincho" w:cs="Arial"/>
                <w:lang w:val="vi-VN" w:eastAsia="ja-JP"/>
              </w:rPr>
            </w:pPr>
            <w:r w:rsidRPr="006362DF">
              <w:rPr>
                <w:rFonts w:eastAsia="MS PMincho" w:cs="Arial"/>
                <w:noProof/>
                <w:lang w:val="en-US" w:eastAsia="ja-JP"/>
              </w:rPr>
              <w:drawing>
                <wp:inline distT="0" distB="0" distL="0" distR="0" wp14:anchorId="740ABFF0" wp14:editId="5B724782">
                  <wp:extent cx="747718" cy="423866"/>
                  <wp:effectExtent l="0" t="0" r="0" b="0"/>
                  <wp:docPr id="1707572315" name="Picture 170757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72315" name=""/>
                          <pic:cNvPicPr/>
                        </pic:nvPicPr>
                        <pic:blipFill>
                          <a:blip r:embed="rId139"/>
                          <a:stretch>
                            <a:fillRect/>
                          </a:stretch>
                        </pic:blipFill>
                        <pic:spPr>
                          <a:xfrm>
                            <a:off x="0" y="0"/>
                            <a:ext cx="747718" cy="423866"/>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170BA5" w14:textId="0A533196" w:rsidR="0069537F" w:rsidRPr="008F2D5E" w:rsidRDefault="006362DF">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26AA62" w14:textId="2065F6B1" w:rsidR="0069537F" w:rsidRPr="006362DF" w:rsidRDefault="006362DF">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634B97" w14:textId="161E4746" w:rsidR="0069537F" w:rsidRPr="00CE1790" w:rsidRDefault="006362DF">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57BF77" w14:textId="22A10DBE" w:rsidR="0069537F" w:rsidRPr="00314847" w:rsidRDefault="0069537F">
            <w:pPr>
              <w:rPr>
                <w:rFonts w:eastAsia="MS PMincho" w:cs="Arial"/>
                <w:lang w:val="vi-VN"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1B590961" w14:textId="27CBA608" w:rsidR="0069537F" w:rsidRPr="006362DF" w:rsidRDefault="006362DF">
            <w:pPr>
              <w:pStyle w:val="BulletList1"/>
              <w:numPr>
                <w:ilvl w:val="0"/>
                <w:numId w:val="0"/>
              </w:numPr>
              <w:ind w:left="360"/>
              <w:rPr>
                <w:lang w:val="vi-VN"/>
              </w:rPr>
            </w:pPr>
            <w:r>
              <w:t>Refer</w:t>
            </w:r>
            <w:r>
              <w:rPr>
                <w:lang w:val="vi-VN"/>
              </w:rPr>
              <w:t xml:space="preserve"> to </w:t>
            </w:r>
            <w:r>
              <w:rPr>
                <w:lang w:val="vi-VN"/>
              </w:rPr>
              <w:fldChar w:fldCharType="begin"/>
            </w:r>
            <w:r>
              <w:rPr>
                <w:lang w:val="vi-VN"/>
              </w:rPr>
              <w:instrText xml:space="preserve"> REF _Ref155259472 \h </w:instrText>
            </w:r>
            <w:r>
              <w:rPr>
                <w:lang w:val="vi-VN"/>
              </w:rPr>
            </w:r>
            <w:r>
              <w:rPr>
                <w:lang w:val="vi-VN"/>
              </w:rPr>
              <w:fldChar w:fldCharType="separate"/>
            </w:r>
            <w:proofErr w:type="spellStart"/>
            <w:r w:rsidR="005E1475">
              <w:t>Xuất</w:t>
            </w:r>
            <w:proofErr w:type="spellEnd"/>
            <w:r w:rsidR="005E1475">
              <w:t xml:space="preserve"> file </w:t>
            </w:r>
            <w:proofErr w:type="spellStart"/>
            <w:r w:rsidR="005E1475">
              <w:t>danh</w:t>
            </w:r>
            <w:proofErr w:type="spellEnd"/>
            <w:r w:rsidR="005E1475">
              <w:t xml:space="preserve"> </w:t>
            </w:r>
            <w:proofErr w:type="spellStart"/>
            <w:r w:rsidR="005E1475">
              <w:t>sách</w:t>
            </w:r>
            <w:proofErr w:type="spellEnd"/>
            <w:r>
              <w:rPr>
                <w:lang w:val="vi-VN"/>
              </w:rPr>
              <w:fldChar w:fldCharType="end"/>
            </w:r>
          </w:p>
        </w:tc>
      </w:tr>
      <w:tr w:rsidR="0069537F" w:rsidRPr="008F2D5E" w14:paraId="75C15560" w14:textId="77777777" w:rsidTr="0069537F">
        <w:tblPrEx>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CellMar>
            <w:top w:w="0" w:type="dxa"/>
            <w:left w:w="108" w:type="dxa"/>
            <w:bottom w:w="0" w:type="dxa"/>
            <w:right w:w="108" w:type="dxa"/>
          </w:tblCellMar>
        </w:tblPrEx>
        <w:trPr>
          <w:trHeight w:val="898"/>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EA10BB0" w14:textId="77777777" w:rsidR="0069537F" w:rsidRDefault="0069537F">
            <w:pPr>
              <w:spacing w:before="0"/>
              <w:rPr>
                <w:rFonts w:cs="Arial"/>
                <w:szCs w:val="20"/>
              </w:rPr>
            </w:pPr>
            <w:r>
              <w:rPr>
                <w:rFonts w:cs="Arial"/>
                <w:szCs w:val="20"/>
              </w:rPr>
              <w:t>3</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4A4E6F" w14:textId="62AECDA2" w:rsidR="0069537F" w:rsidRPr="00314847" w:rsidRDefault="006362DF">
            <w:pPr>
              <w:rPr>
                <w:rFonts w:eastAsia="MS PMincho" w:cs="Arial"/>
                <w:lang w:val="vi-VN" w:eastAsia="ja-JP"/>
              </w:rPr>
            </w:pPr>
            <w:r w:rsidRPr="006362DF">
              <w:rPr>
                <w:rFonts w:eastAsia="MS PMincho" w:cs="Arial"/>
                <w:noProof/>
                <w:lang w:val="en-US" w:eastAsia="ja-JP"/>
              </w:rPr>
              <w:drawing>
                <wp:inline distT="0" distB="0" distL="0" distR="0" wp14:anchorId="6713B483" wp14:editId="7A00FEAC">
                  <wp:extent cx="381003" cy="371478"/>
                  <wp:effectExtent l="0" t="0" r="0" b="9525"/>
                  <wp:docPr id="266060760" name="Picture 26606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60760" name=""/>
                          <pic:cNvPicPr/>
                        </pic:nvPicPr>
                        <pic:blipFill>
                          <a:blip r:embed="rId140"/>
                          <a:stretch>
                            <a:fillRect/>
                          </a:stretch>
                        </pic:blipFill>
                        <pic:spPr>
                          <a:xfrm>
                            <a:off x="0" y="0"/>
                            <a:ext cx="381003" cy="371478"/>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AFB697" w14:textId="5CC2C54F" w:rsidR="0069537F" w:rsidRPr="00D13718" w:rsidRDefault="006362DF">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FC9686" w14:textId="6CE56EFA" w:rsidR="0069537F" w:rsidRPr="006362DF" w:rsidRDefault="006362DF">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C275A16" w14:textId="48459AE8" w:rsidR="0069537F" w:rsidRPr="00D13718" w:rsidRDefault="006362DF">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B7DBCD" w14:textId="77777777" w:rsidR="0069537F" w:rsidRPr="008F2D5E" w:rsidRDefault="0069537F">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2043065" w14:textId="4035E435" w:rsidR="0069537F" w:rsidRDefault="006362DF">
            <w:pPr>
              <w:pStyle w:val="BulletList1"/>
            </w:pPr>
            <w:proofErr w:type="spellStart"/>
            <w:r>
              <w:t>Hệ</w:t>
            </w:r>
            <w:proofErr w:type="spellEnd"/>
            <w:r>
              <w:rPr>
                <w:lang w:val="vi-VN"/>
              </w:rPr>
              <w:t xml:space="preserve"> thống sẽ </w:t>
            </w:r>
            <w:proofErr w:type="spellStart"/>
            <w:r>
              <w:rPr>
                <w:lang w:val="vi-VN"/>
              </w:rPr>
              <w:t>refresh</w:t>
            </w:r>
            <w:proofErr w:type="spellEnd"/>
            <w:r>
              <w:rPr>
                <w:lang w:val="vi-VN"/>
              </w:rPr>
              <w:t xml:space="preserve"> lại các dữ liệu đã tìm kiếm</w:t>
            </w:r>
          </w:p>
        </w:tc>
      </w:tr>
      <w:tr w:rsidR="0069537F" w:rsidRPr="005E0A80" w14:paraId="195D6364" w14:textId="77777777" w:rsidTr="0069537F">
        <w:tblPrEx>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CellMar>
            <w:top w:w="0" w:type="dxa"/>
            <w:left w:w="108" w:type="dxa"/>
            <w:bottom w:w="0" w:type="dxa"/>
            <w:right w:w="108" w:type="dxa"/>
          </w:tblCellMar>
        </w:tblPrEx>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4F5370C" w14:textId="77777777" w:rsidR="0069537F" w:rsidRDefault="0069537F">
            <w:pPr>
              <w:spacing w:before="0"/>
              <w:rPr>
                <w:rFonts w:cs="Arial"/>
                <w:szCs w:val="20"/>
              </w:rPr>
            </w:pPr>
            <w:r>
              <w:rPr>
                <w:rFonts w:cs="Arial"/>
                <w:szCs w:val="20"/>
              </w:rPr>
              <w:t>4</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E4D7272" w14:textId="183FF2E0" w:rsidR="0069537F" w:rsidRPr="00EB0FED" w:rsidRDefault="006362DF">
            <w:pPr>
              <w:rPr>
                <w:rFonts w:eastAsia="MS PMincho" w:cs="Arial"/>
                <w:lang w:val="vi-VN" w:eastAsia="ja-JP"/>
              </w:rPr>
            </w:pPr>
            <w:r w:rsidRPr="006362DF">
              <w:rPr>
                <w:rFonts w:eastAsia="MS PMincho" w:cs="Arial"/>
                <w:noProof/>
                <w:lang w:val="vi-VN" w:eastAsia="ja-JP"/>
              </w:rPr>
              <w:drawing>
                <wp:inline distT="0" distB="0" distL="0" distR="0" wp14:anchorId="68553392" wp14:editId="27A84AB9">
                  <wp:extent cx="276227" cy="257177"/>
                  <wp:effectExtent l="0" t="0" r="9525" b="9525"/>
                  <wp:docPr id="1240204905" name="Picture 124020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04905" name=""/>
                          <pic:cNvPicPr/>
                        </pic:nvPicPr>
                        <pic:blipFill>
                          <a:blip r:embed="rId141"/>
                          <a:stretch>
                            <a:fillRect/>
                          </a:stretch>
                        </pic:blipFill>
                        <pic:spPr>
                          <a:xfrm>
                            <a:off x="0" y="0"/>
                            <a:ext cx="276227" cy="257177"/>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2C43E7" w14:textId="4A794F90" w:rsidR="0069537F" w:rsidRPr="00D13718" w:rsidRDefault="006362DF">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935A924" w14:textId="3C8CD8CA" w:rsidR="0069537F" w:rsidRPr="00084EE3" w:rsidRDefault="006362DF">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A6BB12" w14:textId="27E48116" w:rsidR="0069537F" w:rsidRPr="00084EE3" w:rsidRDefault="006362DF">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637814" w14:textId="77777777" w:rsidR="0069537F" w:rsidRPr="008F2D5E" w:rsidRDefault="0069537F">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4AA273E" w14:textId="230CDCFC" w:rsidR="0069537F" w:rsidRDefault="006362DF">
            <w:pPr>
              <w:pStyle w:val="BulletList1"/>
              <w:rPr>
                <w:lang w:val="vi-VN"/>
              </w:rPr>
            </w:pPr>
            <w:proofErr w:type="spellStart"/>
            <w:r>
              <w:rPr>
                <w:lang w:val="vi-VN"/>
              </w:rPr>
              <w:t>Refer</w:t>
            </w:r>
            <w:proofErr w:type="spellEnd"/>
            <w:r>
              <w:rPr>
                <w:lang w:val="vi-VN"/>
              </w:rPr>
              <w:t xml:space="preserve"> to </w:t>
            </w:r>
            <w:r>
              <w:rPr>
                <w:lang w:val="vi-VN"/>
              </w:rPr>
              <w:fldChar w:fldCharType="begin"/>
            </w:r>
            <w:r>
              <w:rPr>
                <w:lang w:val="vi-VN"/>
              </w:rPr>
              <w:instrText xml:space="preserve"> REF _Ref155256194 \h </w:instrText>
            </w:r>
            <w:r>
              <w:rPr>
                <w:lang w:val="vi-VN"/>
              </w:rPr>
            </w:r>
            <w:r>
              <w:rPr>
                <w:lang w:val="vi-VN"/>
              </w:rPr>
              <w:fldChar w:fldCharType="separate"/>
            </w:r>
            <w:proofErr w:type="spellStart"/>
            <w:r w:rsidR="005E1475">
              <w:t>Xác</w:t>
            </w:r>
            <w:proofErr w:type="spellEnd"/>
            <w:r w:rsidR="005E1475">
              <w:t xml:space="preserve"> </w:t>
            </w:r>
            <w:proofErr w:type="spellStart"/>
            <w:r w:rsidR="005E1475">
              <w:t>nhận</w:t>
            </w:r>
            <w:proofErr w:type="spellEnd"/>
            <w:r w:rsidR="005E1475">
              <w:t xml:space="preserve"> </w:t>
            </w:r>
            <w:proofErr w:type="spellStart"/>
            <w:r w:rsidR="005E1475">
              <w:t>đơn</w:t>
            </w:r>
            <w:proofErr w:type="spellEnd"/>
            <w:r>
              <w:rPr>
                <w:lang w:val="vi-VN"/>
              </w:rPr>
              <w:fldChar w:fldCharType="end"/>
            </w:r>
          </w:p>
          <w:p w14:paraId="154BD5FF" w14:textId="61830522" w:rsidR="006B2BAC" w:rsidRPr="00D572B8" w:rsidRDefault="006B2BAC">
            <w:pPr>
              <w:pStyle w:val="BulletList1"/>
              <w:rPr>
                <w:lang w:val="vi-VN"/>
              </w:rPr>
            </w:pPr>
            <w:r>
              <w:rPr>
                <w:lang w:val="vi-VN"/>
              </w:rPr>
              <w:t>Hiển thị khi đơn xin nghỉ phép có trạng thái “Chờ xác nhận”</w:t>
            </w:r>
          </w:p>
        </w:tc>
      </w:tr>
      <w:tr w:rsidR="0069537F" w:rsidRPr="008F2D5E" w14:paraId="630BA459" w14:textId="77777777" w:rsidTr="0069537F">
        <w:tblPrEx>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CellMar>
            <w:top w:w="0" w:type="dxa"/>
            <w:left w:w="108" w:type="dxa"/>
            <w:bottom w:w="0" w:type="dxa"/>
            <w:right w:w="108" w:type="dxa"/>
          </w:tblCellMar>
        </w:tblPrEx>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EBABF4F" w14:textId="77777777" w:rsidR="0069537F" w:rsidRDefault="0069537F">
            <w:pPr>
              <w:spacing w:before="0"/>
              <w:rPr>
                <w:rFonts w:cs="Arial"/>
                <w:szCs w:val="20"/>
              </w:rPr>
            </w:pPr>
            <w:r>
              <w:rPr>
                <w:rFonts w:cs="Arial"/>
                <w:szCs w:val="20"/>
              </w:rPr>
              <w:t>5</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D49F438" w14:textId="0C38B328" w:rsidR="0069537F" w:rsidRPr="004E3571" w:rsidRDefault="006B2BAC">
            <w:pPr>
              <w:rPr>
                <w:rFonts w:eastAsia="MS PMincho" w:cs="Arial"/>
                <w:noProof/>
                <w:lang w:val="vi-VN" w:eastAsia="ja-JP"/>
              </w:rPr>
            </w:pPr>
            <w:r w:rsidRPr="006B2BAC">
              <w:rPr>
                <w:rFonts w:eastAsia="MS PMincho" w:cs="Arial"/>
                <w:noProof/>
                <w:lang w:val="vi-VN" w:eastAsia="ja-JP"/>
              </w:rPr>
              <w:drawing>
                <wp:inline distT="0" distB="0" distL="0" distR="0" wp14:anchorId="763DCE5C" wp14:editId="3C228E8B">
                  <wp:extent cx="147639" cy="200026"/>
                  <wp:effectExtent l="0" t="0" r="5080" b="0"/>
                  <wp:docPr id="891879247" name="Picture 89187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79247" name=""/>
                          <pic:cNvPicPr/>
                        </pic:nvPicPr>
                        <pic:blipFill>
                          <a:blip r:embed="rId142"/>
                          <a:stretch>
                            <a:fillRect/>
                          </a:stretch>
                        </pic:blipFill>
                        <pic:spPr>
                          <a:xfrm>
                            <a:off x="0" y="0"/>
                            <a:ext cx="147639" cy="200026"/>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2ADCDD" w14:textId="089E4AFB" w:rsidR="0069537F" w:rsidRDefault="006B2BAC">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67DFED" w14:textId="0F2AF651" w:rsidR="0069537F" w:rsidRDefault="006B2BAC">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067889" w14:textId="5524BC5A" w:rsidR="0069537F" w:rsidRDefault="006B2BAC">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B4B2045" w14:textId="77777777" w:rsidR="0069537F" w:rsidRPr="008F2D5E" w:rsidRDefault="0069537F">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969152D" w14:textId="160B1C5C" w:rsidR="0069537F" w:rsidRPr="006B2BAC" w:rsidRDefault="006B2BAC">
            <w:pPr>
              <w:pStyle w:val="BulletList1"/>
            </w:pPr>
            <w:r>
              <w:t>Refer</w:t>
            </w:r>
            <w:r>
              <w:rPr>
                <w:lang w:val="vi-VN"/>
              </w:rPr>
              <w:t xml:space="preserve"> to </w:t>
            </w:r>
            <w:r>
              <w:rPr>
                <w:lang w:val="vi-VN"/>
              </w:rPr>
              <w:fldChar w:fldCharType="begin"/>
            </w:r>
            <w:r>
              <w:rPr>
                <w:lang w:val="vi-VN"/>
              </w:rPr>
              <w:instrText xml:space="preserve"> REF _Ref155256316 \h </w:instrText>
            </w:r>
            <w:r>
              <w:rPr>
                <w:lang w:val="vi-VN"/>
              </w:rPr>
            </w:r>
            <w:r>
              <w:rPr>
                <w:lang w:val="vi-VN"/>
              </w:rPr>
              <w:fldChar w:fldCharType="separate"/>
            </w:r>
            <w:proofErr w:type="spellStart"/>
            <w:r w:rsidR="005E1475">
              <w:t>Từ</w:t>
            </w:r>
            <w:proofErr w:type="spellEnd"/>
            <w:r w:rsidR="005E1475">
              <w:t xml:space="preserve"> </w:t>
            </w:r>
            <w:proofErr w:type="spellStart"/>
            <w:r w:rsidR="005E1475">
              <w:t>chối</w:t>
            </w:r>
            <w:proofErr w:type="spellEnd"/>
            <w:r w:rsidR="005E1475">
              <w:t xml:space="preserve"> </w:t>
            </w:r>
            <w:proofErr w:type="spellStart"/>
            <w:r w:rsidR="005E1475">
              <w:t>bởi</w:t>
            </w:r>
            <w:proofErr w:type="spellEnd"/>
            <w:r w:rsidR="005E1475">
              <w:t xml:space="preserve"> </w:t>
            </w:r>
            <w:proofErr w:type="spellStart"/>
            <w:r w:rsidR="005E1475">
              <w:t>quản</w:t>
            </w:r>
            <w:proofErr w:type="spellEnd"/>
            <w:r w:rsidR="005E1475">
              <w:t xml:space="preserve"> </w:t>
            </w:r>
            <w:proofErr w:type="spellStart"/>
            <w:r w:rsidR="005E1475">
              <w:t>lý</w:t>
            </w:r>
            <w:proofErr w:type="spellEnd"/>
            <w:r>
              <w:rPr>
                <w:lang w:val="vi-VN"/>
              </w:rPr>
              <w:fldChar w:fldCharType="end"/>
            </w:r>
          </w:p>
          <w:p w14:paraId="6B4C23F0" w14:textId="04CDEDE4" w:rsidR="006B2BAC" w:rsidRPr="004E3571" w:rsidRDefault="006B2BAC">
            <w:pPr>
              <w:pStyle w:val="BulletList1"/>
            </w:pPr>
            <w:proofErr w:type="spellStart"/>
            <w:r>
              <w:t>Hiện</w:t>
            </w:r>
            <w:proofErr w:type="spellEnd"/>
            <w:r>
              <w:rPr>
                <w:lang w:val="vi-VN"/>
              </w:rPr>
              <w:t xml:space="preserve"> thị khi đón xin nghỉ phép ở trạng </w:t>
            </w:r>
            <w:proofErr w:type="gramStart"/>
            <w:r>
              <w:rPr>
                <w:lang w:val="vi-VN"/>
              </w:rPr>
              <w:t>thái ”Chờ</w:t>
            </w:r>
            <w:proofErr w:type="gramEnd"/>
            <w:r>
              <w:rPr>
                <w:lang w:val="vi-VN"/>
              </w:rPr>
              <w:t xml:space="preserve"> xác nhận”</w:t>
            </w:r>
          </w:p>
        </w:tc>
      </w:tr>
      <w:tr w:rsidR="0069537F" w:rsidRPr="008F2D5E" w14:paraId="5AFC998B" w14:textId="77777777" w:rsidTr="0069537F">
        <w:tblPrEx>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CellMar>
            <w:top w:w="0" w:type="dxa"/>
            <w:left w:w="108" w:type="dxa"/>
            <w:bottom w:w="0" w:type="dxa"/>
            <w:right w:w="108" w:type="dxa"/>
          </w:tblCellMar>
        </w:tblPrEx>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0ACD567" w14:textId="77777777" w:rsidR="0069537F" w:rsidRDefault="0069537F">
            <w:pPr>
              <w:spacing w:before="0"/>
              <w:rPr>
                <w:rFonts w:cs="Arial"/>
                <w:szCs w:val="20"/>
              </w:rPr>
            </w:pPr>
            <w:r>
              <w:rPr>
                <w:rFonts w:cs="Arial"/>
                <w:szCs w:val="20"/>
              </w:rPr>
              <w:t>6</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83BFEA" w14:textId="6D732B11" w:rsidR="0069537F" w:rsidRPr="009B5A97" w:rsidRDefault="006B2BAC">
            <w:pPr>
              <w:rPr>
                <w:rFonts w:eastAsia="MS PMincho" w:cs="Arial"/>
                <w:noProof/>
                <w:lang w:val="vi-VN" w:eastAsia="ja-JP"/>
              </w:rPr>
            </w:pPr>
            <w:r w:rsidRPr="006B2BAC">
              <w:rPr>
                <w:rFonts w:eastAsia="MS PMincho" w:cs="Arial"/>
                <w:noProof/>
                <w:lang w:val="en-US" w:eastAsia="ja-JP"/>
              </w:rPr>
              <w:drawing>
                <wp:inline distT="0" distB="0" distL="0" distR="0" wp14:anchorId="76480F34" wp14:editId="457C2A9D">
                  <wp:extent cx="180976" cy="209552"/>
                  <wp:effectExtent l="0" t="0" r="0" b="0"/>
                  <wp:docPr id="226671481" name="Picture 22667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1481" name=""/>
                          <pic:cNvPicPr/>
                        </pic:nvPicPr>
                        <pic:blipFill>
                          <a:blip r:embed="rId143"/>
                          <a:stretch>
                            <a:fillRect/>
                          </a:stretch>
                        </pic:blipFill>
                        <pic:spPr>
                          <a:xfrm>
                            <a:off x="0" y="0"/>
                            <a:ext cx="180976" cy="209552"/>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663247" w14:textId="2C2B9C79" w:rsidR="0069537F" w:rsidRDefault="006B2BAC">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9A37F19" w14:textId="5916B635" w:rsidR="0069537F" w:rsidRDefault="006B2BAC">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04FA97D" w14:textId="59E5CD1F" w:rsidR="0069537F" w:rsidRDefault="006B2BAC">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25FE38" w14:textId="77777777" w:rsidR="0069537F" w:rsidRPr="008F2D5E" w:rsidRDefault="0069537F">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ABB3567" w14:textId="03D8EB36" w:rsidR="0069537F" w:rsidRPr="004E3571" w:rsidRDefault="006B2BAC">
            <w:pPr>
              <w:pStyle w:val="BulletList1"/>
            </w:pPr>
            <w:r>
              <w:t>Refer</w:t>
            </w:r>
            <w:r>
              <w:rPr>
                <w:lang w:val="vi-VN"/>
              </w:rPr>
              <w:t xml:space="preserve"> to </w:t>
            </w:r>
            <w:r>
              <w:rPr>
                <w:lang w:val="vi-VN"/>
              </w:rPr>
              <w:fldChar w:fldCharType="begin"/>
            </w:r>
            <w:r>
              <w:rPr>
                <w:lang w:val="vi-VN"/>
              </w:rPr>
              <w:instrText xml:space="preserve"> REF _Ref155261730 \h </w:instrText>
            </w:r>
            <w:r>
              <w:rPr>
                <w:lang w:val="vi-VN"/>
              </w:rPr>
            </w:r>
            <w:r>
              <w:rPr>
                <w:lang w:val="vi-VN"/>
              </w:rPr>
              <w:fldChar w:fldCharType="separate"/>
            </w:r>
            <w:r w:rsidR="005E1475">
              <w:t xml:space="preserve">Xem chi </w:t>
            </w:r>
            <w:proofErr w:type="spellStart"/>
            <w:r w:rsidR="005E1475">
              <w:t>tiết</w:t>
            </w:r>
            <w:proofErr w:type="spellEnd"/>
            <w:r w:rsidR="005E1475">
              <w:t xml:space="preserve"> </w:t>
            </w:r>
            <w:proofErr w:type="spellStart"/>
            <w:r w:rsidR="005E1475">
              <w:t>đơn</w:t>
            </w:r>
            <w:proofErr w:type="spellEnd"/>
            <w:r>
              <w:rPr>
                <w:lang w:val="vi-VN"/>
              </w:rPr>
              <w:fldChar w:fldCharType="end"/>
            </w:r>
          </w:p>
        </w:tc>
      </w:tr>
      <w:tr w:rsidR="00DB54C6" w:rsidRPr="008F2D5E" w14:paraId="51D9B958" w14:textId="77777777" w:rsidTr="0069537F">
        <w:tblPrEx>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CellMar>
            <w:top w:w="0" w:type="dxa"/>
            <w:left w:w="108" w:type="dxa"/>
            <w:bottom w:w="0" w:type="dxa"/>
            <w:right w:w="108" w:type="dxa"/>
          </w:tblCellMar>
        </w:tblPrEx>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2EEB56E" w14:textId="26E2430E" w:rsidR="00DB54C6" w:rsidRDefault="00DB54C6">
            <w:pPr>
              <w:spacing w:before="0"/>
              <w:rPr>
                <w:rFonts w:cs="Arial"/>
                <w:szCs w:val="20"/>
              </w:rPr>
            </w:pPr>
            <w:r>
              <w:rPr>
                <w:rFonts w:cs="Arial"/>
                <w:szCs w:val="20"/>
              </w:rPr>
              <w:t>7</w:t>
            </w:r>
          </w:p>
        </w:tc>
        <w:tc>
          <w:tcPr>
            <w:tcW w:w="83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AB329C2" w14:textId="0FC4EF1F" w:rsidR="00DB54C6" w:rsidRPr="00DB54C6" w:rsidRDefault="00DB54C6">
            <w:pPr>
              <w:rPr>
                <w:rFonts w:eastAsia="MS PMincho" w:cs="Arial"/>
                <w:noProof/>
                <w:lang w:val="vi-VN" w:eastAsia="ja-JP"/>
              </w:rPr>
            </w:pPr>
            <w:r>
              <w:rPr>
                <w:rFonts w:eastAsia="MS PMincho" w:cs="Arial"/>
                <w:noProof/>
                <w:lang w:val="en-US" w:eastAsia="ja-JP"/>
              </w:rPr>
              <w:t>Thời</w:t>
            </w:r>
            <w:r>
              <w:rPr>
                <w:rFonts w:eastAsia="MS PMincho" w:cs="Arial"/>
                <w:noProof/>
                <w:lang w:val="vi-VN" w:eastAsia="ja-JP"/>
              </w:rPr>
              <w:t xml:space="preserve"> gian</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655C76D" w14:textId="211B9809" w:rsidR="00DB54C6" w:rsidRDefault="00DB54C6">
            <w:pPr>
              <w:rPr>
                <w:rFonts w:eastAsia="MS PMincho" w:cs="Arial"/>
                <w:lang w:val="vi-VN" w:eastAsia="ja-JP"/>
              </w:rPr>
            </w:pP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D0732B" w14:textId="1868888A" w:rsidR="00DB54C6" w:rsidRDefault="00DB54C6">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EDF18E7" w14:textId="2B1F5C5A" w:rsidR="00DB54C6" w:rsidRDefault="00DB54C6">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CB3F6B" w14:textId="77777777" w:rsidR="00DB54C6" w:rsidRPr="008F2D5E" w:rsidRDefault="00DB54C6">
            <w:pPr>
              <w:rPr>
                <w:rFonts w:eastAsia="MS PMincho" w:cs="Arial"/>
                <w:lang w:val="en-US" w:eastAsia="ja-JP"/>
              </w:rPr>
            </w:pPr>
          </w:p>
        </w:tc>
        <w:tc>
          <w:tcPr>
            <w:tcW w:w="1556"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34CBC1F" w14:textId="672239CF" w:rsidR="00DB54C6" w:rsidRDefault="00DB54C6">
            <w:pPr>
              <w:pStyle w:val="BulletList1"/>
            </w:pPr>
            <w:r>
              <w:t>Khi</w:t>
            </w:r>
            <w:r>
              <w:rPr>
                <w:lang w:val="vi-VN"/>
              </w:rPr>
              <w:t xml:space="preserve"> NSD click vào field thời gian để tìm kiếm theo thời gian, hệ thống sẽ hiện thị một popup cho phép NSD chọn startDate, endDate</w:t>
            </w:r>
          </w:p>
        </w:tc>
      </w:tr>
    </w:tbl>
    <w:p w14:paraId="2C025238" w14:textId="6302923B" w:rsidR="00481752" w:rsidRPr="00481752" w:rsidRDefault="00481752" w:rsidP="00481752">
      <w:pPr>
        <w:pStyle w:val="ListParagraph"/>
        <w:numPr>
          <w:ilvl w:val="3"/>
          <w:numId w:val="5"/>
        </w:numPr>
        <w:rPr>
          <w:lang w:val="vi-VN" w:eastAsia="en-US"/>
        </w:rPr>
      </w:pPr>
      <w:r>
        <w:rPr>
          <w:lang w:val="vi-VN" w:eastAsia="en-US"/>
        </w:rPr>
        <w:t>Lưu ý các trạng thái của đơn khi lên giao diện có màu đậm tăng dần từ Chờ xác nhận -&gt; Chờ phê duyệt -&gt;Đã phê duyệt tương tự thì đã từ chối (bởi quản lý) -&gt; đã từ chối(bởi Hr)</w:t>
      </w:r>
    </w:p>
    <w:p w14:paraId="12AC6962" w14:textId="265BA698" w:rsidR="00DD436C" w:rsidRPr="005E0A80" w:rsidRDefault="00DD436C" w:rsidP="00DD436C">
      <w:pPr>
        <w:pStyle w:val="Heading3"/>
        <w:rPr>
          <w:lang w:val="vi-VN"/>
        </w:rPr>
      </w:pPr>
      <w:bookmarkStart w:id="159" w:name="_Toc155375272"/>
      <w:bookmarkStart w:id="160" w:name="_Ref155474342"/>
      <w:r w:rsidRPr="005E0A80">
        <w:rPr>
          <w:lang w:val="vi-VN"/>
        </w:rPr>
        <w:lastRenderedPageBreak/>
        <w:t xml:space="preserve">Màn hình danh sách đơn xin nghỉ phép dành cho </w:t>
      </w:r>
      <w:proofErr w:type="spellStart"/>
      <w:r w:rsidRPr="005E0A80">
        <w:rPr>
          <w:lang w:val="vi-VN"/>
        </w:rPr>
        <w:t>Hr</w:t>
      </w:r>
      <w:proofErr w:type="spellEnd"/>
      <w:r w:rsidRPr="005E0A80">
        <w:rPr>
          <w:lang w:val="vi-VN"/>
        </w:rPr>
        <w:t xml:space="preserve"> </w:t>
      </w:r>
      <w:proofErr w:type="spellStart"/>
      <w:r w:rsidRPr="005E0A80">
        <w:rPr>
          <w:lang w:val="vi-VN"/>
        </w:rPr>
        <w:t>admin</w:t>
      </w:r>
      <w:bookmarkEnd w:id="159"/>
      <w:bookmarkEnd w:id="160"/>
      <w:proofErr w:type="spellEnd"/>
    </w:p>
    <w:p w14:paraId="2176028F" w14:textId="46C66774" w:rsidR="00ED0252" w:rsidRDefault="006362DF" w:rsidP="00ED0252">
      <w:pPr>
        <w:rPr>
          <w:lang w:val="en-US" w:eastAsia="en-US"/>
        </w:rPr>
      </w:pPr>
      <w:r w:rsidRPr="006362DF">
        <w:rPr>
          <w:noProof/>
          <w:lang w:val="en-US" w:eastAsia="en-US"/>
        </w:rPr>
        <w:drawing>
          <wp:inline distT="0" distB="0" distL="0" distR="0" wp14:anchorId="447BA435" wp14:editId="39177E0A">
            <wp:extent cx="5943600" cy="4274820"/>
            <wp:effectExtent l="0" t="0" r="0" b="0"/>
            <wp:docPr id="2094272117" name="Picture 2094272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72117" name="Picture 1" descr="A screenshot of a computer&#10;&#10;Description automatically generated"/>
                    <pic:cNvPicPr/>
                  </pic:nvPicPr>
                  <pic:blipFill>
                    <a:blip r:embed="rId144"/>
                    <a:stretch>
                      <a:fillRect/>
                    </a:stretch>
                  </pic:blipFill>
                  <pic:spPr>
                    <a:xfrm>
                      <a:off x="0" y="0"/>
                      <a:ext cx="5943600" cy="4274820"/>
                    </a:xfrm>
                    <a:prstGeom prst="rect">
                      <a:avLst/>
                    </a:prstGeom>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502"/>
        <w:gridCol w:w="7828"/>
      </w:tblGrid>
      <w:tr w:rsidR="00481752" w:rsidRPr="0069537F" w14:paraId="3ADE9DF5" w14:textId="77777777">
        <w:trPr>
          <w:trHeight w:val="253"/>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2975DCCA" w14:textId="77777777" w:rsidR="00481752" w:rsidRPr="00B62375" w:rsidRDefault="00481752">
            <w:pPr>
              <w:spacing w:line="240" w:lineRule="auto"/>
              <w:jc w:val="both"/>
              <w:rPr>
                <w:rFonts w:ascii="Times New Roman" w:hAnsi="Times New Roman"/>
                <w:sz w:val="24"/>
                <w:lang w:val="en-US" w:eastAsia="en-US"/>
              </w:rPr>
            </w:pPr>
            <w:r w:rsidRPr="00B62375">
              <w:rPr>
                <w:rFonts w:cs="Arial"/>
                <w:b/>
                <w:bCs/>
                <w:color w:val="000000"/>
                <w:szCs w:val="20"/>
                <w:lang w:val="en-US" w:eastAsia="en-US"/>
              </w:rPr>
              <w:t>Data Source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29A3EA1B" w14:textId="77777777" w:rsidR="00481752" w:rsidRPr="00B62375" w:rsidRDefault="00481752">
            <w:pPr>
              <w:spacing w:line="240" w:lineRule="auto"/>
              <w:jc w:val="both"/>
              <w:rPr>
                <w:rFonts w:ascii="Times New Roman" w:hAnsi="Times New Roman"/>
                <w:sz w:val="24"/>
                <w:lang w:val="en-US" w:eastAsia="en-US"/>
              </w:rPr>
            </w:pPr>
            <w:r w:rsidRPr="00B62375">
              <w:rPr>
                <w:rFonts w:cs="Arial"/>
                <w:i/>
                <w:iCs/>
                <w:color w:val="000000"/>
                <w:szCs w:val="20"/>
                <w:lang w:val="en-US" w:eastAsia="en-US"/>
              </w:rPr>
              <w:t>&lt;Describe getting data from which objects with which conditions when user opens this screen by default&gt;</w:t>
            </w:r>
          </w:p>
          <w:p w14:paraId="1058D48B" w14:textId="7B06FDDA" w:rsidR="00481752" w:rsidRPr="0069537F" w:rsidRDefault="00481752">
            <w:pPr>
              <w:spacing w:line="240" w:lineRule="auto"/>
              <w:jc w:val="both"/>
              <w:rPr>
                <w:rFonts w:ascii="Times New Roman" w:hAnsi="Times New Roman"/>
                <w:sz w:val="24"/>
                <w:lang w:val="vi-VN" w:eastAsia="en-US"/>
              </w:rPr>
            </w:pPr>
            <w:proofErr w:type="spellStart"/>
            <w:r>
              <w:rPr>
                <w:lang w:val="en-US" w:eastAsia="en-US"/>
              </w:rPr>
              <w:t>Truy</w:t>
            </w:r>
            <w:proofErr w:type="spellEnd"/>
            <w:r>
              <w:rPr>
                <w:lang w:val="vi-VN" w:eastAsia="en-US"/>
              </w:rPr>
              <w:t xml:space="preserve"> xuất các bản ghi “Đơn xin nghỉ phép” trong </w:t>
            </w:r>
            <w:proofErr w:type="spellStart"/>
            <w:r>
              <w:rPr>
                <w:lang w:val="vi-VN" w:eastAsia="en-US"/>
              </w:rPr>
              <w:t>csdl</w:t>
            </w:r>
            <w:proofErr w:type="spellEnd"/>
            <w:r>
              <w:rPr>
                <w:lang w:val="vi-VN" w:eastAsia="en-US"/>
              </w:rPr>
              <w:t xml:space="preserve"> có [</w:t>
            </w:r>
            <w:proofErr w:type="spellStart"/>
            <w:r>
              <w:rPr>
                <w:lang w:val="vi-VN" w:eastAsia="en-US"/>
              </w:rPr>
              <w:t>Status</w:t>
            </w:r>
            <w:proofErr w:type="spellEnd"/>
            <w:r>
              <w:rPr>
                <w:lang w:val="vi-VN" w:eastAsia="en-US"/>
              </w:rPr>
              <w:t>] = “Chờ phê duyệt”</w:t>
            </w:r>
          </w:p>
        </w:tc>
      </w:tr>
      <w:tr w:rsidR="00481752" w:rsidRPr="00B62375" w14:paraId="44BFAC8B" w14:textId="77777777">
        <w:trPr>
          <w:trHeight w:val="253"/>
        </w:trPr>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095E8218" w14:textId="77777777" w:rsidR="00481752" w:rsidRPr="00B62375" w:rsidRDefault="00481752">
            <w:pPr>
              <w:spacing w:line="240" w:lineRule="auto"/>
              <w:jc w:val="both"/>
              <w:rPr>
                <w:rFonts w:ascii="Times New Roman" w:hAnsi="Times New Roman"/>
                <w:sz w:val="24"/>
                <w:lang w:val="en-US" w:eastAsia="en-US"/>
              </w:rPr>
            </w:pPr>
            <w:r w:rsidRPr="00B62375">
              <w:rPr>
                <w:rFonts w:cs="Arial"/>
                <w:b/>
                <w:bCs/>
                <w:color w:val="000000"/>
                <w:szCs w:val="20"/>
                <w:lang w:val="en-US" w:eastAsia="en-US"/>
              </w:rPr>
              <w:t>Default Sorting</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09B18E24" w14:textId="77777777" w:rsidR="00481752" w:rsidRPr="00B62375" w:rsidRDefault="00481752">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7BA6B020" w14:textId="77777777" w:rsidR="00481752" w:rsidRPr="00B62375" w:rsidRDefault="00481752">
            <w:pPr>
              <w:spacing w:line="240" w:lineRule="auto"/>
              <w:jc w:val="both"/>
              <w:rPr>
                <w:rFonts w:ascii="Times New Roman" w:hAnsi="Times New Roman"/>
                <w:sz w:val="24"/>
                <w:lang w:val="en-US" w:eastAsia="en-US"/>
              </w:rPr>
            </w:pPr>
            <w:r w:rsidRPr="00B62375">
              <w:rPr>
                <w:rFonts w:cs="Arial"/>
                <w:color w:val="000000"/>
                <w:szCs w:val="20"/>
                <w:lang w:val="en-US" w:eastAsia="en-US"/>
              </w:rPr>
              <w:t>Sorted by [</w:t>
            </w:r>
            <w:proofErr w:type="spellStart"/>
            <w:r>
              <w:rPr>
                <w:rFonts w:cs="Arial"/>
                <w:color w:val="000000"/>
                <w:szCs w:val="20"/>
                <w:lang w:val="en-US" w:eastAsia="en-US"/>
              </w:rPr>
              <w:t>LeaveRequest</w:t>
            </w:r>
            <w:r w:rsidRPr="00B62375">
              <w:rPr>
                <w:rFonts w:cs="Arial"/>
                <w:color w:val="000000"/>
                <w:szCs w:val="20"/>
                <w:lang w:val="en-US" w:eastAsia="en-US"/>
              </w:rPr>
              <w:t>ID</w:t>
            </w:r>
            <w:proofErr w:type="spellEnd"/>
            <w:r w:rsidRPr="00B62375">
              <w:rPr>
                <w:rFonts w:cs="Arial"/>
                <w:color w:val="000000"/>
                <w:szCs w:val="20"/>
                <w:lang w:val="en-US" w:eastAsia="en-US"/>
              </w:rPr>
              <w:t xml:space="preserve">] </w:t>
            </w:r>
            <w:proofErr w:type="spellStart"/>
            <w:r>
              <w:rPr>
                <w:rFonts w:cs="Arial"/>
                <w:color w:val="000000"/>
                <w:szCs w:val="20"/>
                <w:lang w:val="en-US" w:eastAsia="en-US"/>
              </w:rPr>
              <w:t>tăng</w:t>
            </w:r>
            <w:proofErr w:type="spellEnd"/>
            <w:r>
              <w:rPr>
                <w:rFonts w:cs="Arial"/>
                <w:color w:val="000000"/>
                <w:szCs w:val="20"/>
                <w:lang w:val="vi-VN" w:eastAsia="en-US"/>
              </w:rPr>
              <w:t xml:space="preserve"> dần</w:t>
            </w:r>
            <w:r w:rsidRPr="00B62375">
              <w:rPr>
                <w:rFonts w:cs="Arial"/>
                <w:color w:val="000000"/>
                <w:szCs w:val="20"/>
                <w:lang w:val="en-US" w:eastAsia="en-US"/>
              </w:rPr>
              <w:t>.</w:t>
            </w:r>
          </w:p>
        </w:tc>
      </w:tr>
    </w:tbl>
    <w:p w14:paraId="151032B4" w14:textId="77777777" w:rsidR="00481752" w:rsidRDefault="00481752" w:rsidP="00ED0252">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55"/>
        <w:gridCol w:w="1819"/>
        <w:gridCol w:w="1305"/>
        <w:gridCol w:w="995"/>
        <w:gridCol w:w="1228"/>
        <w:gridCol w:w="894"/>
        <w:gridCol w:w="2734"/>
      </w:tblGrid>
      <w:tr w:rsidR="00481752" w:rsidRPr="008F2D5E" w14:paraId="770BAF42" w14:textId="77777777" w:rsidTr="61D41CF5">
        <w:trPr>
          <w:trHeight w:val="764"/>
        </w:trPr>
        <w:tc>
          <w:tcPr>
            <w:tcW w:w="190"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2744E4B1" w14:textId="77777777" w:rsidR="00481752" w:rsidRPr="00743D86" w:rsidRDefault="00481752">
            <w:pPr>
              <w:rPr>
                <w:rFonts w:cs="Arial"/>
                <w:b/>
                <w:bCs/>
                <w:szCs w:val="20"/>
                <w:lang w:val="en-US" w:eastAsia="en-US"/>
              </w:rPr>
            </w:pPr>
            <w:r>
              <w:rPr>
                <w:rFonts w:cs="Arial"/>
                <w:b/>
                <w:bCs/>
                <w:szCs w:val="20"/>
                <w:lang w:val="en-US" w:eastAsia="en-US"/>
              </w:rPr>
              <w:t>#</w:t>
            </w:r>
          </w:p>
        </w:tc>
        <w:tc>
          <w:tcPr>
            <w:tcW w:w="97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9061C9D" w14:textId="77777777" w:rsidR="00481752" w:rsidRPr="008F2D5E" w:rsidRDefault="00481752">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A84835C" w14:textId="77777777" w:rsidR="00481752" w:rsidRPr="008F2D5E" w:rsidRDefault="00481752">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8B02F78" w14:textId="77777777" w:rsidR="00481752" w:rsidRPr="00743D86" w:rsidRDefault="00481752">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A1A00A2" w14:textId="77777777" w:rsidR="00481752" w:rsidRPr="008F2D5E" w:rsidRDefault="00481752">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2973239" w14:textId="77777777" w:rsidR="00481752" w:rsidRPr="00743D86" w:rsidRDefault="00481752">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46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5D6E99B5" w14:textId="77777777" w:rsidR="00481752" w:rsidRPr="008F2D5E" w:rsidRDefault="00481752">
            <w:pPr>
              <w:ind w:right="-1110"/>
              <w:rPr>
                <w:rFonts w:cs="Arial"/>
                <w:b/>
                <w:bCs/>
                <w:szCs w:val="20"/>
                <w:lang w:eastAsia="en-US"/>
              </w:rPr>
            </w:pPr>
            <w:r w:rsidRPr="008F2D5E">
              <w:rPr>
                <w:rFonts w:cs="Arial"/>
                <w:b/>
                <w:szCs w:val="20"/>
                <w:lang w:eastAsia="en-US"/>
              </w:rPr>
              <w:t>Description</w:t>
            </w:r>
          </w:p>
        </w:tc>
      </w:tr>
      <w:tr w:rsidR="00481752" w:rsidRPr="008F2D5E" w14:paraId="7A227576" w14:textId="77777777" w:rsidTr="00DB54C6">
        <w:trPr>
          <w:trHeight w:val="253"/>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51B847E" w14:textId="14BE9995" w:rsidR="00481752" w:rsidRPr="008F2D5E" w:rsidRDefault="00481752">
            <w:pPr>
              <w:spacing w:before="0"/>
              <w:rPr>
                <w:rFonts w:cs="Arial"/>
                <w:szCs w:val="20"/>
              </w:rPr>
            </w:pPr>
            <w:r>
              <w:rPr>
                <w:rFonts w:cs="Arial"/>
                <w:szCs w:val="20"/>
              </w:rPr>
              <w:t>1</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BB6AB31" w14:textId="77777777" w:rsidR="00481752" w:rsidRPr="00314847" w:rsidRDefault="00481752">
            <w:pPr>
              <w:rPr>
                <w:rFonts w:eastAsia="MS PMincho" w:cs="Arial"/>
                <w:lang w:val="vi-VN" w:eastAsia="ja-JP"/>
              </w:rPr>
            </w:pPr>
            <w:r w:rsidRPr="006362DF">
              <w:rPr>
                <w:rFonts w:eastAsia="MS PMincho" w:cs="Arial"/>
                <w:noProof/>
                <w:lang w:val="en-US" w:eastAsia="ja-JP"/>
              </w:rPr>
              <w:drawing>
                <wp:inline distT="0" distB="0" distL="0" distR="0" wp14:anchorId="43DB5FF9" wp14:editId="51FD9A1D">
                  <wp:extent cx="747718" cy="423866"/>
                  <wp:effectExtent l="0" t="0" r="0" b="0"/>
                  <wp:docPr id="1436660043" name="Picture 1436660043"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0043" name="Picture 1436660043" descr="A close-up of a sign&#10;&#10;Description automatically generated"/>
                          <pic:cNvPicPr/>
                        </pic:nvPicPr>
                        <pic:blipFill>
                          <a:blip r:embed="rId139"/>
                          <a:stretch>
                            <a:fillRect/>
                          </a:stretch>
                        </pic:blipFill>
                        <pic:spPr>
                          <a:xfrm>
                            <a:off x="0" y="0"/>
                            <a:ext cx="747718" cy="423866"/>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9D25357" w14:textId="77777777" w:rsidR="00481752" w:rsidRPr="008F2D5E" w:rsidRDefault="00481752">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4D3F098" w14:textId="77777777" w:rsidR="00481752" w:rsidRPr="006362DF" w:rsidRDefault="00481752">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C1D5B4" w14:textId="77777777" w:rsidR="00481752" w:rsidRPr="00CE1790" w:rsidRDefault="00481752">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430361A" w14:textId="77777777" w:rsidR="00481752" w:rsidRPr="00314847" w:rsidRDefault="00481752">
            <w:pPr>
              <w:rPr>
                <w:rFonts w:eastAsia="MS PMincho" w:cs="Arial"/>
                <w:lang w:val="vi-VN"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89869E0" w14:textId="0E8897D3" w:rsidR="00481752" w:rsidRPr="006362DF" w:rsidRDefault="00481752">
            <w:pPr>
              <w:pStyle w:val="BulletList1"/>
              <w:numPr>
                <w:ilvl w:val="0"/>
                <w:numId w:val="0"/>
              </w:numPr>
              <w:ind w:left="360"/>
              <w:rPr>
                <w:lang w:val="vi-VN"/>
              </w:rPr>
            </w:pPr>
            <w:r>
              <w:t>Refer</w:t>
            </w:r>
            <w:r>
              <w:rPr>
                <w:lang w:val="vi-VN"/>
              </w:rPr>
              <w:t xml:space="preserve"> to </w:t>
            </w:r>
            <w:r>
              <w:rPr>
                <w:lang w:val="vi-VN"/>
              </w:rPr>
              <w:fldChar w:fldCharType="begin"/>
            </w:r>
            <w:r>
              <w:rPr>
                <w:lang w:val="vi-VN"/>
              </w:rPr>
              <w:instrText xml:space="preserve"> REF _Ref155259472 \h </w:instrText>
            </w:r>
            <w:r>
              <w:rPr>
                <w:lang w:val="vi-VN"/>
              </w:rPr>
            </w:r>
            <w:r>
              <w:rPr>
                <w:lang w:val="vi-VN"/>
              </w:rPr>
              <w:fldChar w:fldCharType="separate"/>
            </w:r>
            <w:proofErr w:type="spellStart"/>
            <w:r w:rsidR="005E1475">
              <w:t>Xuất</w:t>
            </w:r>
            <w:proofErr w:type="spellEnd"/>
            <w:r w:rsidR="005E1475">
              <w:t xml:space="preserve"> file </w:t>
            </w:r>
            <w:proofErr w:type="spellStart"/>
            <w:r w:rsidR="005E1475">
              <w:t>danh</w:t>
            </w:r>
            <w:proofErr w:type="spellEnd"/>
            <w:r w:rsidR="005E1475">
              <w:t xml:space="preserve"> </w:t>
            </w:r>
            <w:proofErr w:type="spellStart"/>
            <w:r w:rsidR="005E1475">
              <w:t>sách</w:t>
            </w:r>
            <w:proofErr w:type="spellEnd"/>
            <w:r>
              <w:rPr>
                <w:lang w:val="vi-VN"/>
              </w:rPr>
              <w:fldChar w:fldCharType="end"/>
            </w:r>
          </w:p>
        </w:tc>
      </w:tr>
      <w:tr w:rsidR="00481752" w:rsidRPr="008F2D5E" w14:paraId="351D2958" w14:textId="77777777" w:rsidTr="00DB54C6">
        <w:trPr>
          <w:trHeight w:val="898"/>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7012DD3" w14:textId="63351FB7" w:rsidR="00481752" w:rsidRDefault="00481752">
            <w:pPr>
              <w:spacing w:before="0"/>
              <w:rPr>
                <w:rFonts w:cs="Arial"/>
                <w:szCs w:val="20"/>
              </w:rPr>
            </w:pPr>
            <w:r>
              <w:rPr>
                <w:rFonts w:cs="Arial"/>
                <w:szCs w:val="20"/>
              </w:rPr>
              <w:t>2</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47B82B" w14:textId="77777777" w:rsidR="00481752" w:rsidRPr="00314847" w:rsidRDefault="00481752">
            <w:pPr>
              <w:rPr>
                <w:rFonts w:eastAsia="MS PMincho" w:cs="Arial"/>
                <w:lang w:val="vi-VN" w:eastAsia="ja-JP"/>
              </w:rPr>
            </w:pPr>
            <w:r w:rsidRPr="006362DF">
              <w:rPr>
                <w:rFonts w:eastAsia="MS PMincho" w:cs="Arial"/>
                <w:noProof/>
                <w:lang w:val="en-US" w:eastAsia="ja-JP"/>
              </w:rPr>
              <w:drawing>
                <wp:inline distT="0" distB="0" distL="0" distR="0" wp14:anchorId="090E2F64" wp14:editId="003CD58A">
                  <wp:extent cx="381003" cy="371478"/>
                  <wp:effectExtent l="0" t="0" r="0" b="9525"/>
                  <wp:docPr id="1362240246" name="Picture 1362240246" descr="A black arrow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40246" name="Picture 1362240246" descr="A black arrows on a white background&#10;&#10;Description automatically generated"/>
                          <pic:cNvPicPr/>
                        </pic:nvPicPr>
                        <pic:blipFill>
                          <a:blip r:embed="rId140"/>
                          <a:stretch>
                            <a:fillRect/>
                          </a:stretch>
                        </pic:blipFill>
                        <pic:spPr>
                          <a:xfrm>
                            <a:off x="0" y="0"/>
                            <a:ext cx="381003" cy="371478"/>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710C29" w14:textId="77777777" w:rsidR="00481752" w:rsidRPr="00D13718" w:rsidRDefault="00481752">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EC3FC3" w14:textId="77777777" w:rsidR="00481752" w:rsidRPr="006362DF" w:rsidRDefault="00481752">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A56DE86" w14:textId="77777777" w:rsidR="00481752" w:rsidRPr="00D13718" w:rsidRDefault="00481752">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1A3ADD8" w14:textId="77777777" w:rsidR="00481752" w:rsidRPr="008F2D5E" w:rsidRDefault="00481752">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F511848" w14:textId="77777777" w:rsidR="00481752" w:rsidRDefault="00481752">
            <w:pPr>
              <w:pStyle w:val="BulletList1"/>
            </w:pPr>
            <w:proofErr w:type="spellStart"/>
            <w:r>
              <w:t>Hệ</w:t>
            </w:r>
            <w:proofErr w:type="spellEnd"/>
            <w:r>
              <w:rPr>
                <w:lang w:val="vi-VN"/>
              </w:rPr>
              <w:t xml:space="preserve"> thống sẽ </w:t>
            </w:r>
            <w:proofErr w:type="spellStart"/>
            <w:r>
              <w:rPr>
                <w:lang w:val="vi-VN"/>
              </w:rPr>
              <w:t>refresh</w:t>
            </w:r>
            <w:proofErr w:type="spellEnd"/>
            <w:r>
              <w:rPr>
                <w:lang w:val="vi-VN"/>
              </w:rPr>
              <w:t xml:space="preserve"> lại các dữ liệu đã tìm kiếm</w:t>
            </w:r>
          </w:p>
        </w:tc>
      </w:tr>
      <w:tr w:rsidR="00481752" w:rsidRPr="005E0A80" w14:paraId="15E0B6D0" w14:textId="77777777" w:rsidTr="00DB54C6">
        <w:trPr>
          <w:trHeight w:val="253"/>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AC7EEBC" w14:textId="3CACBFE1" w:rsidR="00481752" w:rsidRDefault="00481752">
            <w:pPr>
              <w:spacing w:before="0"/>
              <w:rPr>
                <w:rFonts w:cs="Arial"/>
                <w:szCs w:val="20"/>
              </w:rPr>
            </w:pPr>
            <w:r>
              <w:rPr>
                <w:rFonts w:cs="Arial"/>
                <w:szCs w:val="20"/>
              </w:rPr>
              <w:t>3</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1E6D01" w14:textId="03005ECD" w:rsidR="00481752" w:rsidRPr="00EB0FED" w:rsidRDefault="00481752">
            <w:pPr>
              <w:rPr>
                <w:rFonts w:eastAsia="MS PMincho" w:cs="Arial"/>
                <w:lang w:val="vi-VN" w:eastAsia="ja-JP"/>
              </w:rPr>
            </w:pPr>
            <w:r w:rsidRPr="00481752">
              <w:rPr>
                <w:rFonts w:eastAsia="MS PMincho" w:cs="Arial"/>
                <w:noProof/>
                <w:lang w:val="vi-VN" w:eastAsia="ja-JP"/>
              </w:rPr>
              <w:drawing>
                <wp:inline distT="0" distB="0" distL="0" distR="0" wp14:anchorId="40417FBE" wp14:editId="2BCE6861">
                  <wp:extent cx="219077" cy="223839"/>
                  <wp:effectExtent l="0" t="0" r="0" b="5080"/>
                  <wp:docPr id="1802972371" name="Picture 180297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72371" name=""/>
                          <pic:cNvPicPr/>
                        </pic:nvPicPr>
                        <pic:blipFill>
                          <a:blip r:embed="rId145"/>
                          <a:stretch>
                            <a:fillRect/>
                          </a:stretch>
                        </pic:blipFill>
                        <pic:spPr>
                          <a:xfrm>
                            <a:off x="0" y="0"/>
                            <a:ext cx="219077" cy="223839"/>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1487682" w14:textId="77777777" w:rsidR="00481752" w:rsidRPr="00D13718" w:rsidRDefault="00481752">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F74D71" w14:textId="77777777" w:rsidR="00481752" w:rsidRPr="00084EE3" w:rsidRDefault="00481752">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62B753" w14:textId="77777777" w:rsidR="00481752" w:rsidRPr="00084EE3" w:rsidRDefault="00481752">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31FCBBC" w14:textId="77777777" w:rsidR="00481752" w:rsidRPr="008F2D5E" w:rsidRDefault="00481752">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5D7CA4E" w14:textId="42CBD29C" w:rsidR="00481752" w:rsidRDefault="00481752">
            <w:pPr>
              <w:pStyle w:val="BulletList1"/>
              <w:rPr>
                <w:lang w:val="vi-VN"/>
              </w:rPr>
            </w:pPr>
            <w:proofErr w:type="spellStart"/>
            <w:r>
              <w:rPr>
                <w:lang w:val="vi-VN"/>
              </w:rPr>
              <w:t>Refer</w:t>
            </w:r>
            <w:proofErr w:type="spellEnd"/>
            <w:r>
              <w:rPr>
                <w:lang w:val="vi-VN"/>
              </w:rPr>
              <w:t xml:space="preserve"> to </w:t>
            </w:r>
            <w:r>
              <w:rPr>
                <w:lang w:val="vi-VN"/>
              </w:rPr>
              <w:fldChar w:fldCharType="begin"/>
            </w:r>
            <w:r>
              <w:rPr>
                <w:lang w:val="vi-VN"/>
              </w:rPr>
              <w:instrText xml:space="preserve"> REF _Ref155256392 \h </w:instrText>
            </w:r>
            <w:r>
              <w:rPr>
                <w:lang w:val="vi-VN"/>
              </w:rPr>
            </w:r>
            <w:r>
              <w:rPr>
                <w:lang w:val="vi-VN"/>
              </w:rPr>
              <w:fldChar w:fldCharType="separate"/>
            </w:r>
            <w:proofErr w:type="spellStart"/>
            <w:r w:rsidR="005E1475">
              <w:t>Phê</w:t>
            </w:r>
            <w:proofErr w:type="spellEnd"/>
            <w:r w:rsidR="005E1475">
              <w:t xml:space="preserve"> </w:t>
            </w:r>
            <w:proofErr w:type="spellStart"/>
            <w:r w:rsidR="005E1475">
              <w:t>duyệt</w:t>
            </w:r>
            <w:proofErr w:type="spellEnd"/>
            <w:r w:rsidR="005E1475">
              <w:t xml:space="preserve"> </w:t>
            </w:r>
            <w:proofErr w:type="spellStart"/>
            <w:r w:rsidR="005E1475">
              <w:t>đơn</w:t>
            </w:r>
            <w:proofErr w:type="spellEnd"/>
            <w:r>
              <w:rPr>
                <w:lang w:val="vi-VN"/>
              </w:rPr>
              <w:fldChar w:fldCharType="end"/>
            </w:r>
          </w:p>
          <w:p w14:paraId="2278F877" w14:textId="429E09A0" w:rsidR="00481752" w:rsidRPr="00D572B8" w:rsidRDefault="00481752">
            <w:pPr>
              <w:pStyle w:val="BulletList1"/>
              <w:rPr>
                <w:lang w:val="vi-VN"/>
              </w:rPr>
            </w:pPr>
            <w:r>
              <w:rPr>
                <w:lang w:val="vi-VN"/>
              </w:rPr>
              <w:t>Hiển thị khi đơn xin nghỉ phép có trạng thái “Chờ phê duyệt”</w:t>
            </w:r>
          </w:p>
        </w:tc>
      </w:tr>
      <w:tr w:rsidR="00481752" w:rsidRPr="008F2D5E" w14:paraId="5849940A" w14:textId="77777777" w:rsidTr="00DB54C6">
        <w:trPr>
          <w:trHeight w:val="253"/>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8D20B46" w14:textId="3EA9A56A" w:rsidR="00481752" w:rsidRDefault="00481752">
            <w:pPr>
              <w:spacing w:before="0"/>
              <w:rPr>
                <w:rFonts w:cs="Arial"/>
                <w:szCs w:val="20"/>
              </w:rPr>
            </w:pPr>
            <w:r>
              <w:rPr>
                <w:rFonts w:cs="Arial"/>
                <w:szCs w:val="20"/>
              </w:rPr>
              <w:lastRenderedPageBreak/>
              <w:t>4</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D0761BB" w14:textId="614596AF" w:rsidR="00481752" w:rsidRPr="004E3571" w:rsidRDefault="00481752">
            <w:pPr>
              <w:rPr>
                <w:rFonts w:eastAsia="MS PMincho" w:cs="Arial"/>
                <w:noProof/>
                <w:lang w:val="vi-VN" w:eastAsia="ja-JP"/>
              </w:rPr>
            </w:pPr>
            <w:r w:rsidRPr="00481752">
              <w:rPr>
                <w:rFonts w:eastAsia="MS PMincho" w:cs="Arial"/>
                <w:noProof/>
                <w:lang w:val="vi-VN" w:eastAsia="ja-JP"/>
              </w:rPr>
              <w:drawing>
                <wp:inline distT="0" distB="0" distL="0" distR="0" wp14:anchorId="45B29024" wp14:editId="6E508360">
                  <wp:extent cx="142876" cy="200026"/>
                  <wp:effectExtent l="0" t="0" r="9525" b="9525"/>
                  <wp:docPr id="1036563878" name="Picture 1036563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63878" name=""/>
                          <pic:cNvPicPr/>
                        </pic:nvPicPr>
                        <pic:blipFill>
                          <a:blip r:embed="rId146"/>
                          <a:stretch>
                            <a:fillRect/>
                          </a:stretch>
                        </pic:blipFill>
                        <pic:spPr>
                          <a:xfrm>
                            <a:off x="0" y="0"/>
                            <a:ext cx="142876" cy="200026"/>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F3D32F3" w14:textId="77777777" w:rsidR="00481752" w:rsidRDefault="00481752">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9D88352" w14:textId="77777777" w:rsidR="00481752" w:rsidRDefault="00481752">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32C21F" w14:textId="77777777" w:rsidR="00481752" w:rsidRDefault="00481752">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04DF73A" w14:textId="77777777" w:rsidR="00481752" w:rsidRPr="008F2D5E" w:rsidRDefault="00481752">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A124F5A" w14:textId="2DEE481D" w:rsidR="00481752" w:rsidRPr="006B2BAC" w:rsidRDefault="00481752">
            <w:pPr>
              <w:pStyle w:val="BulletList1"/>
            </w:pPr>
            <w:r>
              <w:t>Refer</w:t>
            </w:r>
            <w:r>
              <w:rPr>
                <w:lang w:val="vi-VN"/>
              </w:rPr>
              <w:t xml:space="preserve"> to </w:t>
            </w:r>
            <w:r>
              <w:rPr>
                <w:lang w:val="vi-VN"/>
              </w:rPr>
              <w:fldChar w:fldCharType="begin"/>
            </w:r>
            <w:r>
              <w:rPr>
                <w:lang w:val="vi-VN"/>
              </w:rPr>
              <w:instrText xml:space="preserve"> REF _Ref155256500 \h </w:instrText>
            </w:r>
            <w:r>
              <w:rPr>
                <w:lang w:val="vi-VN"/>
              </w:rPr>
            </w:r>
            <w:r>
              <w:rPr>
                <w:lang w:val="vi-VN"/>
              </w:rPr>
              <w:fldChar w:fldCharType="separate"/>
            </w:r>
            <w:proofErr w:type="spellStart"/>
            <w:r w:rsidR="005E1475">
              <w:t>Từ</w:t>
            </w:r>
            <w:proofErr w:type="spellEnd"/>
            <w:r w:rsidR="005E1475">
              <w:t xml:space="preserve"> </w:t>
            </w:r>
            <w:proofErr w:type="spellStart"/>
            <w:r w:rsidR="005E1475">
              <w:t>chối</w:t>
            </w:r>
            <w:proofErr w:type="spellEnd"/>
            <w:r w:rsidR="005E1475">
              <w:t xml:space="preserve"> </w:t>
            </w:r>
            <w:proofErr w:type="spellStart"/>
            <w:r w:rsidR="005E1475">
              <w:t>bởi</w:t>
            </w:r>
            <w:proofErr w:type="spellEnd"/>
            <w:r w:rsidR="005E1475">
              <w:t xml:space="preserve"> </w:t>
            </w:r>
            <w:proofErr w:type="spellStart"/>
            <w:r w:rsidR="005E1475">
              <w:t>Hr</w:t>
            </w:r>
            <w:proofErr w:type="spellEnd"/>
            <w:r>
              <w:rPr>
                <w:lang w:val="vi-VN"/>
              </w:rPr>
              <w:fldChar w:fldCharType="end"/>
            </w:r>
          </w:p>
          <w:p w14:paraId="1B7AFD06" w14:textId="36641484" w:rsidR="00481752" w:rsidRPr="004E3571" w:rsidRDefault="00481752">
            <w:pPr>
              <w:pStyle w:val="BulletList1"/>
            </w:pPr>
            <w:proofErr w:type="spellStart"/>
            <w:r>
              <w:t>Hiện</w:t>
            </w:r>
            <w:proofErr w:type="spellEnd"/>
            <w:r>
              <w:rPr>
                <w:lang w:val="vi-VN"/>
              </w:rPr>
              <w:t xml:space="preserve"> thị khi đón xin nghỉ phép ở trạng </w:t>
            </w:r>
            <w:proofErr w:type="gramStart"/>
            <w:r>
              <w:rPr>
                <w:lang w:val="vi-VN"/>
              </w:rPr>
              <w:t>thái ”Chờ</w:t>
            </w:r>
            <w:proofErr w:type="gramEnd"/>
            <w:r>
              <w:rPr>
                <w:lang w:val="vi-VN"/>
              </w:rPr>
              <w:t xml:space="preserve"> phê duyệt”</w:t>
            </w:r>
          </w:p>
        </w:tc>
      </w:tr>
      <w:tr w:rsidR="00481752" w:rsidRPr="008F2D5E" w14:paraId="531BF12D" w14:textId="77777777" w:rsidTr="00DB54C6">
        <w:trPr>
          <w:trHeight w:val="253"/>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9C11AB4" w14:textId="419F46B5" w:rsidR="00481752" w:rsidRDefault="00481752" w:rsidP="00481752">
            <w:pPr>
              <w:spacing w:before="0"/>
              <w:rPr>
                <w:rFonts w:cs="Arial"/>
                <w:szCs w:val="20"/>
              </w:rPr>
            </w:pPr>
            <w:r>
              <w:rPr>
                <w:rFonts w:cs="Arial"/>
                <w:szCs w:val="20"/>
              </w:rPr>
              <w:t>5</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2A216B" w14:textId="77777777" w:rsidR="00481752" w:rsidRPr="009B5A97" w:rsidRDefault="00481752">
            <w:pPr>
              <w:rPr>
                <w:rFonts w:eastAsia="MS PMincho" w:cs="Arial"/>
                <w:noProof/>
                <w:lang w:val="vi-VN" w:eastAsia="ja-JP"/>
              </w:rPr>
            </w:pPr>
            <w:r w:rsidRPr="006B2BAC">
              <w:rPr>
                <w:rFonts w:eastAsia="MS PMincho" w:cs="Arial"/>
                <w:noProof/>
                <w:lang w:val="en-US" w:eastAsia="ja-JP"/>
              </w:rPr>
              <w:drawing>
                <wp:inline distT="0" distB="0" distL="0" distR="0" wp14:anchorId="53621713" wp14:editId="751C0FB0">
                  <wp:extent cx="180976" cy="209552"/>
                  <wp:effectExtent l="0" t="0" r="0" b="0"/>
                  <wp:docPr id="1184984357" name="Picture 118498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71481" name=""/>
                          <pic:cNvPicPr/>
                        </pic:nvPicPr>
                        <pic:blipFill>
                          <a:blip r:embed="rId143"/>
                          <a:stretch>
                            <a:fillRect/>
                          </a:stretch>
                        </pic:blipFill>
                        <pic:spPr>
                          <a:xfrm>
                            <a:off x="0" y="0"/>
                            <a:ext cx="180976" cy="209552"/>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B50B7ED" w14:textId="77777777" w:rsidR="00481752" w:rsidRDefault="00481752">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2ACBF76" w14:textId="77777777" w:rsidR="00481752" w:rsidRDefault="00481752">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839ECD5" w14:textId="77777777" w:rsidR="00481752" w:rsidRDefault="00481752">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13F6E7C" w14:textId="77777777" w:rsidR="00481752" w:rsidRPr="008F2D5E" w:rsidRDefault="00481752">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97E735A" w14:textId="63635AFE" w:rsidR="00481752" w:rsidRPr="004E3571" w:rsidRDefault="00481752">
            <w:pPr>
              <w:pStyle w:val="BulletList1"/>
            </w:pPr>
            <w:r>
              <w:t>Refer</w:t>
            </w:r>
            <w:r>
              <w:rPr>
                <w:lang w:val="vi-VN"/>
              </w:rPr>
              <w:t xml:space="preserve"> to </w:t>
            </w:r>
            <w:r>
              <w:rPr>
                <w:lang w:val="vi-VN"/>
              </w:rPr>
              <w:fldChar w:fldCharType="begin"/>
            </w:r>
            <w:r>
              <w:rPr>
                <w:lang w:val="vi-VN"/>
              </w:rPr>
              <w:instrText xml:space="preserve"> REF _Ref155261730 \h </w:instrText>
            </w:r>
            <w:r>
              <w:rPr>
                <w:lang w:val="vi-VN"/>
              </w:rPr>
            </w:r>
            <w:r>
              <w:rPr>
                <w:lang w:val="vi-VN"/>
              </w:rPr>
              <w:fldChar w:fldCharType="separate"/>
            </w:r>
            <w:r w:rsidR="005E1475">
              <w:t xml:space="preserve">Xem chi </w:t>
            </w:r>
            <w:proofErr w:type="spellStart"/>
            <w:r w:rsidR="005E1475">
              <w:t>tiết</w:t>
            </w:r>
            <w:proofErr w:type="spellEnd"/>
            <w:r w:rsidR="005E1475">
              <w:t xml:space="preserve"> </w:t>
            </w:r>
            <w:proofErr w:type="spellStart"/>
            <w:r w:rsidR="005E1475">
              <w:t>đơn</w:t>
            </w:r>
            <w:proofErr w:type="spellEnd"/>
            <w:r>
              <w:rPr>
                <w:lang w:val="vi-VN"/>
              </w:rPr>
              <w:fldChar w:fldCharType="end"/>
            </w:r>
          </w:p>
        </w:tc>
      </w:tr>
      <w:tr w:rsidR="00DB54C6" w:rsidRPr="008F2D5E" w14:paraId="2FAB82B7" w14:textId="77777777" w:rsidTr="00DB54C6">
        <w:trPr>
          <w:trHeight w:val="253"/>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8FB3EFA" w14:textId="3CD1BC4F" w:rsidR="00DB54C6" w:rsidRPr="00DB54C6" w:rsidRDefault="00DB54C6" w:rsidP="00DB54C6">
            <w:pPr>
              <w:spacing w:before="0"/>
              <w:rPr>
                <w:rFonts w:cs="Arial"/>
                <w:szCs w:val="20"/>
                <w:lang w:val="vi-VN"/>
              </w:rPr>
            </w:pPr>
            <w:r>
              <w:rPr>
                <w:rFonts w:cs="Arial"/>
                <w:szCs w:val="20"/>
              </w:rPr>
              <w:t>6</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ABC739" w14:textId="60B063B6" w:rsidR="00DB54C6" w:rsidRPr="006B2BAC" w:rsidRDefault="00DB54C6" w:rsidP="00DB54C6">
            <w:pPr>
              <w:rPr>
                <w:rFonts w:eastAsia="MS PMincho" w:cs="Arial"/>
                <w:noProof/>
                <w:lang w:val="en-US" w:eastAsia="ja-JP"/>
              </w:rPr>
            </w:pPr>
            <w:r>
              <w:rPr>
                <w:rFonts w:eastAsia="MS PMincho" w:cs="Arial"/>
                <w:noProof/>
                <w:lang w:val="en-US" w:eastAsia="ja-JP"/>
              </w:rPr>
              <w:t>Thời</w:t>
            </w:r>
            <w:r>
              <w:rPr>
                <w:rFonts w:eastAsia="MS PMincho" w:cs="Arial"/>
                <w:noProof/>
                <w:lang w:val="vi-VN" w:eastAsia="ja-JP"/>
              </w:rPr>
              <w:t xml:space="preserve"> gian</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06BDB5" w14:textId="77777777" w:rsidR="00DB54C6" w:rsidRDefault="00DB54C6" w:rsidP="00DB54C6">
            <w:pPr>
              <w:rPr>
                <w:rFonts w:eastAsia="MS PMincho" w:cs="Arial"/>
                <w:lang w:val="vi-VN" w:eastAsia="ja-JP"/>
              </w:rPr>
            </w:pP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3A8A716" w14:textId="69EE203F" w:rsidR="00DB54C6" w:rsidRDefault="00DB54C6" w:rsidP="00DB54C6">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81EEB22" w14:textId="6F57F6A3" w:rsidR="00DB54C6" w:rsidRDefault="00DB54C6" w:rsidP="00DB54C6">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2F3FCF" w14:textId="77777777" w:rsidR="00DB54C6" w:rsidRPr="008F2D5E" w:rsidRDefault="00DB54C6" w:rsidP="00DB54C6">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40AFB47A" w14:textId="1C9DBEAF" w:rsidR="00DB54C6" w:rsidRDefault="00DB54C6" w:rsidP="00DB54C6">
            <w:pPr>
              <w:pStyle w:val="BulletList1"/>
            </w:pPr>
            <w:r>
              <w:t>Khi</w:t>
            </w:r>
            <w:r>
              <w:rPr>
                <w:lang w:val="vi-VN"/>
              </w:rPr>
              <w:t xml:space="preserve"> NSD click vào field thời gian để tìm kiếm theo thời gian, hệ thống sẽ hiện thị một popup cho phép NSD chọn startDate, endDate</w:t>
            </w:r>
          </w:p>
        </w:tc>
      </w:tr>
    </w:tbl>
    <w:p w14:paraId="72002F00" w14:textId="77777777" w:rsidR="00481752" w:rsidRPr="00481752" w:rsidRDefault="00481752" w:rsidP="00481752">
      <w:pPr>
        <w:pStyle w:val="ListParagraph"/>
        <w:numPr>
          <w:ilvl w:val="3"/>
          <w:numId w:val="5"/>
        </w:numPr>
        <w:rPr>
          <w:lang w:val="vi-VN" w:eastAsia="en-US"/>
        </w:rPr>
      </w:pPr>
      <w:r>
        <w:rPr>
          <w:lang w:val="vi-VN" w:eastAsia="en-US"/>
        </w:rPr>
        <w:t>Lưu ý các trạng thái của đơn khi lên giao diện có màu đậm tăng dần từ Chờ xác nhận -&gt; Chờ phê duyệt -&gt;Đã phê duyệt tương tự thì đã từ chối (bởi quản lý) -&gt; đã từ chối(bởi Hr)</w:t>
      </w:r>
    </w:p>
    <w:p w14:paraId="176BD515" w14:textId="682FCB87" w:rsidR="00EA60B5" w:rsidRPr="005E0A80" w:rsidRDefault="00481752" w:rsidP="00481752">
      <w:pPr>
        <w:pStyle w:val="Heading3"/>
        <w:rPr>
          <w:lang w:val="vi-VN"/>
        </w:rPr>
      </w:pPr>
      <w:bookmarkStart w:id="161" w:name="_Toc155375273"/>
      <w:bookmarkStart w:id="162" w:name="_Ref155477117"/>
      <w:r w:rsidRPr="005E0A80">
        <w:rPr>
          <w:lang w:val="vi-VN"/>
        </w:rPr>
        <w:t>Màn hình danh sách đơn xin nghỉ phép của tôi</w:t>
      </w:r>
      <w:bookmarkEnd w:id="161"/>
      <w:bookmarkEnd w:id="162"/>
    </w:p>
    <w:p w14:paraId="465D98E5" w14:textId="700AB79A" w:rsidR="004255FD" w:rsidRPr="004255FD" w:rsidRDefault="004255FD" w:rsidP="004255FD">
      <w:pPr>
        <w:rPr>
          <w:lang w:val="vi-VN" w:eastAsia="en-US"/>
        </w:rPr>
      </w:pPr>
      <w:r w:rsidRPr="005E0A80">
        <w:rPr>
          <w:lang w:val="vi-VN" w:eastAsia="en-US"/>
        </w:rPr>
        <w:t>Hiển</w:t>
      </w:r>
      <w:r>
        <w:rPr>
          <w:lang w:val="vi-VN" w:eastAsia="en-US"/>
        </w:rPr>
        <w:t xml:space="preserve"> thị danh sách các đơn xin nghỉ phép mà được tạo bởi current user hiện tại. (màn hình này mình chưa vẽ nhưng về cơ bản giống với màn hình xem danh sách đơn của quản lý)</w:t>
      </w:r>
    </w:p>
    <w:p w14:paraId="28DA6FC6" w14:textId="31641301" w:rsidR="00EA60B5" w:rsidRDefault="00EA60B5" w:rsidP="00EA60B5">
      <w:pPr>
        <w:pStyle w:val="Heading2"/>
      </w:pPr>
      <w:bookmarkStart w:id="163" w:name="_Toc155375274"/>
      <w:proofErr w:type="spellStart"/>
      <w:r>
        <w:t>Đăng</w:t>
      </w:r>
      <w:proofErr w:type="spellEnd"/>
      <w:r>
        <w:t xml:space="preserve"> </w:t>
      </w:r>
      <w:proofErr w:type="spellStart"/>
      <w:r>
        <w:t>kí</w:t>
      </w:r>
      <w:proofErr w:type="spellEnd"/>
      <w:r>
        <w:t xml:space="preserve"> </w:t>
      </w:r>
      <w:proofErr w:type="spellStart"/>
      <w:r>
        <w:t>lịch</w:t>
      </w:r>
      <w:bookmarkEnd w:id="163"/>
      <w:proofErr w:type="spellEnd"/>
    </w:p>
    <w:p w14:paraId="143D700D" w14:textId="2B816951" w:rsidR="00EA60B5" w:rsidRDefault="00EA60B5" w:rsidP="00EA60B5">
      <w:pPr>
        <w:pStyle w:val="Heading3"/>
      </w:pPr>
      <w:bookmarkStart w:id="164" w:name="_Toc155375275"/>
      <w:proofErr w:type="spellStart"/>
      <w:r>
        <w:t>Màn</w:t>
      </w:r>
      <w:proofErr w:type="spellEnd"/>
      <w:r>
        <w:t xml:space="preserve"> </w:t>
      </w:r>
      <w:proofErr w:type="spellStart"/>
      <w:r>
        <w:t>hình</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lịch</w:t>
      </w:r>
      <w:bookmarkEnd w:id="164"/>
      <w:proofErr w:type="spellEnd"/>
    </w:p>
    <w:p w14:paraId="172B2BB7" w14:textId="40658265" w:rsidR="00567D60" w:rsidRDefault="00570C04" w:rsidP="00567D60">
      <w:pPr>
        <w:rPr>
          <w:lang w:val="en-US" w:eastAsia="en-US"/>
        </w:rPr>
      </w:pPr>
      <w:r w:rsidRPr="00570C04">
        <w:rPr>
          <w:noProof/>
          <w:lang w:val="en-US" w:eastAsia="en-US"/>
        </w:rPr>
        <w:drawing>
          <wp:inline distT="0" distB="0" distL="0" distR="0" wp14:anchorId="11483AF4" wp14:editId="1B0A6973">
            <wp:extent cx="5567403" cy="4462495"/>
            <wp:effectExtent l="0" t="0" r="0" b="0"/>
            <wp:docPr id="186623337" name="Picture 1866233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3337" name="Picture 1" descr="A screenshot of a computer&#10;&#10;Description automatically generated"/>
                    <pic:cNvPicPr/>
                  </pic:nvPicPr>
                  <pic:blipFill>
                    <a:blip r:embed="rId147"/>
                    <a:stretch>
                      <a:fillRect/>
                    </a:stretch>
                  </pic:blipFill>
                  <pic:spPr>
                    <a:xfrm>
                      <a:off x="0" y="0"/>
                      <a:ext cx="5567403" cy="4462495"/>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28"/>
        <w:gridCol w:w="1327"/>
        <w:gridCol w:w="1305"/>
        <w:gridCol w:w="994"/>
        <w:gridCol w:w="1228"/>
        <w:gridCol w:w="894"/>
        <w:gridCol w:w="3254"/>
      </w:tblGrid>
      <w:tr w:rsidR="00567D60" w:rsidRPr="008F2D5E" w14:paraId="2C9C286C" w14:textId="77777777" w:rsidTr="61D41CF5">
        <w:trPr>
          <w:trHeight w:val="764"/>
        </w:trPr>
        <w:tc>
          <w:tcPr>
            <w:tcW w:w="176"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6BE65823" w14:textId="77777777" w:rsidR="00567D60" w:rsidRPr="00743D86" w:rsidRDefault="00567D60">
            <w:pPr>
              <w:rPr>
                <w:rFonts w:cs="Arial"/>
                <w:b/>
                <w:bCs/>
                <w:szCs w:val="20"/>
                <w:lang w:val="en-US" w:eastAsia="en-US"/>
              </w:rPr>
            </w:pPr>
            <w:r>
              <w:rPr>
                <w:rFonts w:cs="Arial"/>
                <w:b/>
                <w:bCs/>
                <w:szCs w:val="20"/>
                <w:lang w:val="en-US" w:eastAsia="en-US"/>
              </w:rPr>
              <w:lastRenderedPageBreak/>
              <w:t>#</w:t>
            </w:r>
          </w:p>
        </w:tc>
        <w:tc>
          <w:tcPr>
            <w:tcW w:w="71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ED01472" w14:textId="77777777" w:rsidR="00567D60" w:rsidRPr="008F2D5E" w:rsidRDefault="00567D60">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FAD629C" w14:textId="77777777" w:rsidR="00567D60" w:rsidRPr="008F2D5E" w:rsidRDefault="00567D60">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9ACC4A1" w14:textId="77777777" w:rsidR="00567D60" w:rsidRPr="00743D86" w:rsidRDefault="00567D60">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40012AE" w14:textId="77777777" w:rsidR="00567D60" w:rsidRPr="008F2D5E" w:rsidRDefault="00567D60">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1D96DE8" w14:textId="77777777" w:rsidR="00567D60" w:rsidRPr="00743D86" w:rsidRDefault="00567D60">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744"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1D5A4F2D" w14:textId="77777777" w:rsidR="00567D60" w:rsidRPr="008F2D5E" w:rsidRDefault="00567D60">
            <w:pPr>
              <w:ind w:right="-1110"/>
              <w:rPr>
                <w:rFonts w:cs="Arial"/>
                <w:b/>
                <w:bCs/>
                <w:szCs w:val="20"/>
                <w:lang w:eastAsia="en-US"/>
              </w:rPr>
            </w:pPr>
            <w:r w:rsidRPr="008F2D5E">
              <w:rPr>
                <w:rFonts w:cs="Arial"/>
                <w:b/>
                <w:szCs w:val="20"/>
                <w:lang w:eastAsia="en-US"/>
              </w:rPr>
              <w:t>Description</w:t>
            </w:r>
          </w:p>
        </w:tc>
      </w:tr>
      <w:tr w:rsidR="00567D60" w:rsidRPr="008F2D5E" w14:paraId="6B628275" w14:textId="77777777" w:rsidTr="00567D60">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DC77E1D" w14:textId="77777777" w:rsidR="00567D60" w:rsidRDefault="00567D60">
            <w:pPr>
              <w:spacing w:before="0"/>
              <w:rPr>
                <w:rFonts w:cs="Arial"/>
                <w:szCs w:val="20"/>
              </w:rPr>
            </w:pPr>
            <w:r>
              <w:rPr>
                <w:rFonts w:cs="Arial"/>
                <w:szCs w:val="20"/>
              </w:rPr>
              <w:t>1</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93E184B" w14:textId="07F09D95" w:rsidR="00567D60" w:rsidRPr="00567D60" w:rsidRDefault="00567D60">
            <w:pPr>
              <w:rPr>
                <w:rFonts w:eastAsia="MS PMincho" w:cs="Arial"/>
                <w:lang w:val="vi-VN" w:eastAsia="ja-JP"/>
              </w:rPr>
            </w:pPr>
            <w:r>
              <w:rPr>
                <w:rFonts w:eastAsia="MS PMincho" w:cs="Arial"/>
                <w:noProof/>
                <w:lang w:val="en-US" w:eastAsia="ja-JP"/>
              </w:rPr>
              <w:t>Thời</w:t>
            </w:r>
            <w:r>
              <w:rPr>
                <w:rFonts w:eastAsia="MS PMincho" w:cs="Arial"/>
                <w:noProof/>
                <w:lang w:val="vi-VN" w:eastAsia="ja-JP"/>
              </w:rPr>
              <w:t xml:space="preserve"> gian chốt lịch trước</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E36D588" w14:textId="77777777" w:rsidR="00567D60" w:rsidRDefault="00567D60">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8AA858A" w14:textId="77777777" w:rsidR="00567D60" w:rsidRPr="000D7C48" w:rsidRDefault="00567D60">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0D1F5BE" w14:textId="77777777" w:rsidR="00567D60" w:rsidRDefault="00567D60">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CD6878" w14:textId="77777777" w:rsidR="00567D60" w:rsidRPr="008F2D5E" w:rsidRDefault="00567D60">
            <w:pPr>
              <w:rPr>
                <w:rFonts w:eastAsia="MS PMincho" w:cs="Arial"/>
                <w:lang w:val="en-US" w:eastAsia="ja-JP"/>
              </w:rPr>
            </w:pPr>
          </w:p>
        </w:tc>
        <w:tc>
          <w:tcPr>
            <w:tcW w:w="1744"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F820E11" w14:textId="41784383" w:rsidR="00567D60" w:rsidRDefault="00567D60">
            <w:pPr>
              <w:pStyle w:val="BulletList1"/>
            </w:pPr>
          </w:p>
        </w:tc>
      </w:tr>
      <w:tr w:rsidR="00567D60" w:rsidRPr="008F2D5E" w14:paraId="0D8B7FE7" w14:textId="77777777" w:rsidTr="00567D60">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D33BA77" w14:textId="77777777" w:rsidR="00567D60" w:rsidRPr="008F2D5E" w:rsidRDefault="00567D60">
            <w:pPr>
              <w:spacing w:before="0"/>
              <w:rPr>
                <w:rFonts w:cs="Arial"/>
                <w:szCs w:val="20"/>
              </w:rPr>
            </w:pPr>
            <w:r>
              <w:rPr>
                <w:rFonts w:cs="Arial"/>
                <w:szCs w:val="20"/>
              </w:rPr>
              <w:t>2</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8539BB" w14:textId="18F18970" w:rsidR="00567D60" w:rsidRPr="00567D60" w:rsidRDefault="00567D60">
            <w:pPr>
              <w:rPr>
                <w:rFonts w:eastAsia="MS PMincho" w:cs="Arial"/>
                <w:lang w:val="vi-VN" w:eastAsia="ja-JP"/>
              </w:rPr>
            </w:pPr>
            <w:proofErr w:type="spellStart"/>
            <w:r>
              <w:rPr>
                <w:rFonts w:eastAsia="MS PMincho" w:cs="Arial"/>
                <w:lang w:val="en-US" w:eastAsia="ja-JP"/>
              </w:rPr>
              <w:t>Số</w:t>
            </w:r>
            <w:proofErr w:type="spellEnd"/>
            <w:r>
              <w:rPr>
                <w:rFonts w:eastAsia="MS PMincho" w:cs="Arial"/>
                <w:lang w:val="vi-VN" w:eastAsia="ja-JP"/>
              </w:rPr>
              <w:t xml:space="preserve"> lượng</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046DE4" w14:textId="77777777" w:rsidR="00567D60" w:rsidRPr="008F2D5E" w:rsidRDefault="00567D60">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2F864B8" w14:textId="77777777" w:rsidR="00567D60" w:rsidRPr="008F2D5E" w:rsidRDefault="00567D60">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E3CDD15" w14:textId="77777777" w:rsidR="00567D60" w:rsidRPr="00CE1790" w:rsidRDefault="00567D60">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FA3A62" w14:textId="77777777" w:rsidR="00567D60" w:rsidRPr="008F2D5E" w:rsidRDefault="00567D60">
            <w:pPr>
              <w:rPr>
                <w:rFonts w:eastAsia="MS PMincho" w:cs="Arial"/>
                <w:lang w:val="en-US" w:eastAsia="ja-JP"/>
              </w:rPr>
            </w:pPr>
          </w:p>
        </w:tc>
        <w:tc>
          <w:tcPr>
            <w:tcW w:w="1744"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22D0FE7" w14:textId="77777777" w:rsidR="00567D60" w:rsidRDefault="00567D60">
            <w:pPr>
              <w:pStyle w:val="BulletList1"/>
            </w:pPr>
            <w:proofErr w:type="spellStart"/>
            <w:r>
              <w:t>FreeInput</w:t>
            </w:r>
            <w:proofErr w:type="spellEnd"/>
          </w:p>
          <w:p w14:paraId="46AA47A6" w14:textId="3F629497" w:rsidR="00567D60" w:rsidRPr="00FE1C60" w:rsidRDefault="00567D60">
            <w:pPr>
              <w:pStyle w:val="BulletList1"/>
            </w:pPr>
            <w:proofErr w:type="spellStart"/>
            <w:r>
              <w:t>Số</w:t>
            </w:r>
            <w:proofErr w:type="spellEnd"/>
            <w:r>
              <w:rPr>
                <w:lang w:val="vi-VN"/>
              </w:rPr>
              <w:t xml:space="preserve"> lượng nằm trong [1,6]</w:t>
            </w:r>
          </w:p>
        </w:tc>
      </w:tr>
      <w:tr w:rsidR="00567D60" w:rsidRPr="008F2D5E" w14:paraId="13CFD082" w14:textId="77777777" w:rsidTr="00567D60">
        <w:trPr>
          <w:trHeight w:val="898"/>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BB6772B" w14:textId="77777777" w:rsidR="00567D60" w:rsidRDefault="00567D60">
            <w:pPr>
              <w:spacing w:before="0"/>
              <w:rPr>
                <w:rFonts w:cs="Arial"/>
                <w:szCs w:val="20"/>
              </w:rPr>
            </w:pPr>
            <w:r>
              <w:rPr>
                <w:rFonts w:cs="Arial"/>
                <w:szCs w:val="20"/>
              </w:rPr>
              <w:t>3</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067394" w14:textId="02719A19" w:rsidR="00567D60" w:rsidRPr="00567D60" w:rsidRDefault="00567D60">
            <w:pPr>
              <w:rPr>
                <w:rFonts w:eastAsia="MS PMincho" w:cs="Arial"/>
                <w:lang w:val="vi-VN" w:eastAsia="ja-JP"/>
              </w:rPr>
            </w:pPr>
            <w:proofErr w:type="spellStart"/>
            <w:r>
              <w:rPr>
                <w:rFonts w:eastAsia="MS PMincho" w:cs="Arial"/>
                <w:lang w:val="en-US" w:eastAsia="ja-JP"/>
              </w:rPr>
              <w:t>Đơn</w:t>
            </w:r>
            <w:proofErr w:type="spellEnd"/>
            <w:r>
              <w:rPr>
                <w:rFonts w:eastAsia="MS PMincho" w:cs="Arial"/>
                <w:lang w:val="vi-VN" w:eastAsia="ja-JP"/>
              </w:rPr>
              <w:t xml:space="preserve"> vị</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C8CCF21" w14:textId="407E7A9F" w:rsidR="00567D60" w:rsidRPr="00D13718" w:rsidRDefault="00567D60">
            <w:pPr>
              <w:rPr>
                <w:rFonts w:eastAsia="MS PMincho" w:cs="Arial"/>
                <w:lang w:val="vi-VN" w:eastAsia="ja-JP"/>
              </w:rPr>
            </w:pPr>
            <w:r>
              <w:rPr>
                <w:rFonts w:eastAsia="MS PMincho" w:cs="Arial"/>
                <w:lang w:val="vi-VN" w:eastAsia="ja-JP"/>
              </w:rPr>
              <w:t>Dropdown list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0F30114" w14:textId="77777777" w:rsidR="00567D60" w:rsidRDefault="00567D60">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57D18CE" w14:textId="77777777" w:rsidR="00567D60" w:rsidRPr="00D13718" w:rsidRDefault="00567D60">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B2D8E0C" w14:textId="77777777" w:rsidR="00567D60" w:rsidRPr="008F2D5E" w:rsidRDefault="00567D60">
            <w:pPr>
              <w:rPr>
                <w:rFonts w:eastAsia="MS PMincho" w:cs="Arial"/>
                <w:lang w:val="en-US" w:eastAsia="ja-JP"/>
              </w:rPr>
            </w:pPr>
          </w:p>
        </w:tc>
        <w:tc>
          <w:tcPr>
            <w:tcW w:w="1744"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29C55CA" w14:textId="77777777" w:rsidR="00567D60" w:rsidRPr="00567D60" w:rsidRDefault="00567D60">
            <w:pPr>
              <w:pStyle w:val="BulletList1"/>
            </w:pPr>
            <w:r>
              <w:t>Value</w:t>
            </w:r>
            <w:r>
              <w:rPr>
                <w:lang w:val="vi-VN"/>
              </w:rPr>
              <w:t xml:space="preserve"> list </w:t>
            </w:r>
          </w:p>
          <w:p w14:paraId="17F8C762" w14:textId="77777777" w:rsidR="00567D60" w:rsidRPr="00567D60" w:rsidRDefault="00567D60" w:rsidP="00567D60">
            <w:pPr>
              <w:pStyle w:val="Level2"/>
              <w:rPr>
                <w:lang w:val="en-US"/>
              </w:rPr>
            </w:pPr>
            <w:r>
              <w:t xml:space="preserve">Ngày </w:t>
            </w:r>
          </w:p>
          <w:p w14:paraId="171AC94A" w14:textId="77777777" w:rsidR="00567D60" w:rsidRDefault="00567D60" w:rsidP="00567D60">
            <w:pPr>
              <w:pStyle w:val="Level2"/>
            </w:pPr>
            <w:r>
              <w:t>Buổi</w:t>
            </w:r>
          </w:p>
          <w:p w14:paraId="4699C2B7" w14:textId="4C0F852C" w:rsidR="00567D60" w:rsidRDefault="00567D60" w:rsidP="00567D60">
            <w:pPr>
              <w:pStyle w:val="Level2"/>
            </w:pPr>
            <w:r>
              <w:t>Lưu ý 2* buổi = 1 ngày</w:t>
            </w:r>
          </w:p>
        </w:tc>
      </w:tr>
      <w:tr w:rsidR="00570C04" w:rsidRPr="008F2D5E" w14:paraId="09905171" w14:textId="77777777" w:rsidTr="00567D60">
        <w:trPr>
          <w:trHeight w:val="898"/>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0A8180A" w14:textId="08B95F82" w:rsidR="00570C04" w:rsidRDefault="00570C04">
            <w:pPr>
              <w:spacing w:before="0"/>
              <w:rPr>
                <w:rFonts w:cs="Arial"/>
                <w:szCs w:val="20"/>
              </w:rPr>
            </w:pPr>
            <w:r>
              <w:rPr>
                <w:rFonts w:cs="Arial"/>
                <w:szCs w:val="20"/>
              </w:rPr>
              <w:t>4</w:t>
            </w:r>
          </w:p>
        </w:tc>
        <w:tc>
          <w:tcPr>
            <w:tcW w:w="71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AF0423" w14:textId="3ADADE1F" w:rsidR="00570C04" w:rsidRDefault="00570C04">
            <w:pPr>
              <w:rPr>
                <w:rFonts w:eastAsia="MS PMincho" w:cs="Arial"/>
                <w:lang w:val="en-US" w:eastAsia="ja-JP"/>
              </w:rPr>
            </w:pPr>
            <w:r w:rsidRPr="00570C04">
              <w:rPr>
                <w:rFonts w:eastAsia="MS PMincho" w:cs="Arial"/>
                <w:noProof/>
                <w:lang w:val="en-US" w:eastAsia="ja-JP"/>
              </w:rPr>
              <w:drawing>
                <wp:inline distT="0" distB="0" distL="0" distR="0" wp14:anchorId="798824F3" wp14:editId="76FE685F">
                  <wp:extent cx="657230" cy="428628"/>
                  <wp:effectExtent l="0" t="0" r="9525" b="9525"/>
                  <wp:docPr id="1769196634" name="Picture 1769196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96634" name=""/>
                          <pic:cNvPicPr/>
                        </pic:nvPicPr>
                        <pic:blipFill>
                          <a:blip r:embed="rId148"/>
                          <a:stretch>
                            <a:fillRect/>
                          </a:stretch>
                        </pic:blipFill>
                        <pic:spPr>
                          <a:xfrm>
                            <a:off x="0" y="0"/>
                            <a:ext cx="657230" cy="428628"/>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43E77A7" w14:textId="3D780B97" w:rsidR="00570C04" w:rsidRDefault="00570C04">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B80F958" w14:textId="4F481C32" w:rsidR="00570C04" w:rsidRPr="00570C04" w:rsidRDefault="00570C04">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DEA56DE" w14:textId="596D9A5C" w:rsidR="00570C04" w:rsidRDefault="00570C0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21381CD" w14:textId="77777777" w:rsidR="00570C04" w:rsidRPr="008F2D5E" w:rsidRDefault="00570C04">
            <w:pPr>
              <w:rPr>
                <w:rFonts w:eastAsia="MS PMincho" w:cs="Arial"/>
                <w:lang w:val="en-US" w:eastAsia="ja-JP"/>
              </w:rPr>
            </w:pPr>
          </w:p>
        </w:tc>
        <w:tc>
          <w:tcPr>
            <w:tcW w:w="1744"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64ED4C9" w14:textId="77777777" w:rsidR="00570C04" w:rsidRPr="004651FC" w:rsidRDefault="00570C04">
            <w:pPr>
              <w:pStyle w:val="BulletList1"/>
            </w:pPr>
            <w:r>
              <w:t>Lưu</w:t>
            </w:r>
            <w:r>
              <w:rPr>
                <w:lang w:val="vi-VN"/>
              </w:rPr>
              <w:t xml:space="preserve"> thông tin vào csdl</w:t>
            </w:r>
          </w:p>
          <w:p w14:paraId="516778C0" w14:textId="4B53DDEB" w:rsidR="004651FC" w:rsidRDefault="004651FC">
            <w:pPr>
              <w:pStyle w:val="BulletList1"/>
            </w:pPr>
            <w:r>
              <w:t>Refer</w:t>
            </w:r>
            <w:r>
              <w:rPr>
                <w:lang w:val="vi-VN"/>
              </w:rPr>
              <w:t xml:space="preserve"> to </w:t>
            </w:r>
            <w:r>
              <w:rPr>
                <w:lang w:val="vi-VN"/>
              </w:rPr>
              <w:fldChar w:fldCharType="begin"/>
            </w:r>
            <w:r>
              <w:rPr>
                <w:lang w:val="vi-VN"/>
              </w:rPr>
              <w:instrText xml:space="preserve"> REF _Ref155383339 \h </w:instrText>
            </w:r>
            <w:r>
              <w:rPr>
                <w:lang w:val="vi-VN"/>
              </w:rPr>
            </w:r>
            <w:r>
              <w:rPr>
                <w:lang w:val="vi-VN"/>
              </w:rPr>
              <w:fldChar w:fldCharType="separate"/>
            </w:r>
            <w:proofErr w:type="spellStart"/>
            <w:r w:rsidR="005E1475">
              <w:t>Đăng</w:t>
            </w:r>
            <w:proofErr w:type="spellEnd"/>
            <w:r w:rsidR="005E1475">
              <w:t xml:space="preserve"> </w:t>
            </w:r>
            <w:proofErr w:type="spellStart"/>
            <w:r w:rsidR="005E1475">
              <w:t>ký</w:t>
            </w:r>
            <w:proofErr w:type="spellEnd"/>
            <w:r w:rsidR="005E1475">
              <w:t xml:space="preserve"> </w:t>
            </w:r>
            <w:proofErr w:type="spellStart"/>
            <w:r w:rsidR="005E1475">
              <w:t>lịch</w:t>
            </w:r>
            <w:proofErr w:type="spellEnd"/>
            <w:r>
              <w:rPr>
                <w:lang w:val="vi-VN"/>
              </w:rPr>
              <w:fldChar w:fldCharType="end"/>
            </w:r>
          </w:p>
        </w:tc>
      </w:tr>
    </w:tbl>
    <w:p w14:paraId="2B384785" w14:textId="77777777" w:rsidR="00567D60" w:rsidRPr="00567D60" w:rsidRDefault="00567D60" w:rsidP="00567D60">
      <w:pPr>
        <w:rPr>
          <w:lang w:val="en-US" w:eastAsia="en-US"/>
        </w:rPr>
      </w:pPr>
    </w:p>
    <w:p w14:paraId="57AF5B10" w14:textId="7E7731FC" w:rsidR="00EA60B5" w:rsidRDefault="00EA60B5" w:rsidP="00EA60B5">
      <w:pPr>
        <w:pStyle w:val="Heading3"/>
      </w:pPr>
      <w:bookmarkStart w:id="165" w:name="_Toc155375276"/>
      <w:proofErr w:type="spellStart"/>
      <w:r>
        <w:lastRenderedPageBreak/>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lịch</w:t>
      </w:r>
      <w:bookmarkEnd w:id="165"/>
      <w:proofErr w:type="spellEnd"/>
    </w:p>
    <w:p w14:paraId="468E9D36" w14:textId="518597A8" w:rsidR="00EA60B5" w:rsidRDefault="004268D2" w:rsidP="00EA60B5">
      <w:pPr>
        <w:rPr>
          <w:lang w:val="en-US" w:eastAsia="en-US"/>
        </w:rPr>
      </w:pPr>
      <w:r w:rsidRPr="004268D2">
        <w:rPr>
          <w:noProof/>
          <w:lang w:val="en-US" w:eastAsia="en-US"/>
        </w:rPr>
        <w:drawing>
          <wp:inline distT="0" distB="0" distL="0" distR="0" wp14:anchorId="0D17DE21" wp14:editId="34AA5E4F">
            <wp:extent cx="5943600" cy="4841875"/>
            <wp:effectExtent l="0" t="0" r="0" b="0"/>
            <wp:docPr id="555847564" name="Picture 5558475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47564" name="Picture 1" descr="A screenshot of a computer&#10;&#10;Description automatically generated"/>
                    <pic:cNvPicPr/>
                  </pic:nvPicPr>
                  <pic:blipFill>
                    <a:blip r:embed="rId149"/>
                    <a:stretch>
                      <a:fillRect/>
                    </a:stretch>
                  </pic:blipFill>
                  <pic:spPr>
                    <a:xfrm>
                      <a:off x="0" y="0"/>
                      <a:ext cx="5943600" cy="4841875"/>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12"/>
        <w:gridCol w:w="1161"/>
        <w:gridCol w:w="1142"/>
        <w:gridCol w:w="877"/>
        <w:gridCol w:w="1076"/>
        <w:gridCol w:w="792"/>
        <w:gridCol w:w="3970"/>
      </w:tblGrid>
      <w:tr w:rsidR="00FB7CDA" w:rsidRPr="008F2D5E" w14:paraId="0E695EC9" w14:textId="77777777" w:rsidTr="61D41CF5">
        <w:trPr>
          <w:trHeight w:val="764"/>
        </w:trPr>
        <w:tc>
          <w:tcPr>
            <w:tcW w:w="23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1E7B2855" w14:textId="77777777" w:rsidR="00FB7CDA" w:rsidRPr="00743D86" w:rsidRDefault="00FB7CDA">
            <w:pPr>
              <w:rPr>
                <w:rFonts w:cs="Arial"/>
                <w:b/>
                <w:bCs/>
                <w:szCs w:val="20"/>
                <w:lang w:val="en-US" w:eastAsia="en-US"/>
              </w:rPr>
            </w:pPr>
            <w:r>
              <w:rPr>
                <w:rFonts w:cs="Arial"/>
                <w:b/>
                <w:bCs/>
                <w:szCs w:val="20"/>
                <w:lang w:val="en-US" w:eastAsia="en-US"/>
              </w:rPr>
              <w:t>#</w:t>
            </w:r>
          </w:p>
        </w:tc>
        <w:tc>
          <w:tcPr>
            <w:tcW w:w="79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5C71846" w14:textId="77777777" w:rsidR="00FB7CDA" w:rsidRPr="008F2D5E" w:rsidRDefault="00FB7CDA">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1FB2CA3" w14:textId="77777777" w:rsidR="00FB7CDA" w:rsidRPr="008F2D5E" w:rsidRDefault="00FB7CDA">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BEC691E" w14:textId="77777777" w:rsidR="00FB7CDA" w:rsidRPr="00743D86" w:rsidRDefault="00FB7CDA">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7898023" w14:textId="77777777" w:rsidR="00FB7CDA" w:rsidRPr="008F2D5E" w:rsidRDefault="00FB7CDA">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1058933" w14:textId="77777777" w:rsidR="00FB7CDA" w:rsidRPr="00743D86" w:rsidRDefault="00FB7CDA">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60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4C6D0BC5" w14:textId="77777777" w:rsidR="00FB7CDA" w:rsidRPr="008F2D5E" w:rsidRDefault="00FB7CDA">
            <w:pPr>
              <w:ind w:right="-1110"/>
              <w:rPr>
                <w:rFonts w:cs="Arial"/>
                <w:b/>
                <w:bCs/>
                <w:szCs w:val="20"/>
                <w:lang w:eastAsia="en-US"/>
              </w:rPr>
            </w:pPr>
            <w:r w:rsidRPr="008F2D5E">
              <w:rPr>
                <w:rFonts w:cs="Arial"/>
                <w:b/>
                <w:szCs w:val="20"/>
                <w:lang w:eastAsia="en-US"/>
              </w:rPr>
              <w:t>Description</w:t>
            </w:r>
          </w:p>
        </w:tc>
      </w:tr>
      <w:tr w:rsidR="00FB7CDA" w:rsidRPr="008F2D5E" w14:paraId="09FC4336" w14:textId="77777777" w:rsidTr="004268D2">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B65F844" w14:textId="77777777" w:rsidR="00FB7CDA" w:rsidRDefault="00FB7CDA">
            <w:pPr>
              <w:spacing w:before="0"/>
              <w:rPr>
                <w:rFonts w:cs="Arial"/>
                <w:szCs w:val="20"/>
              </w:rPr>
            </w:pPr>
            <w:r>
              <w:rPr>
                <w:rFonts w:cs="Arial"/>
                <w:szCs w:val="20"/>
              </w:rPr>
              <w:t>1</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1F25233" w14:textId="6B2C9A6E" w:rsidR="00FB7CDA" w:rsidRPr="00EB0FED" w:rsidRDefault="004268D2">
            <w:pPr>
              <w:rPr>
                <w:rFonts w:eastAsia="MS PMincho" w:cs="Arial"/>
                <w:lang w:val="vi-VN" w:eastAsia="ja-JP"/>
              </w:rPr>
            </w:pPr>
            <w:r>
              <w:rPr>
                <w:rFonts w:eastAsia="MS PMincho" w:cs="Arial"/>
                <w:lang w:val="vi-VN" w:eastAsia="ja-JP"/>
              </w:rPr>
              <w:t>Ngày bắt đầu</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8482DFF" w14:textId="77777777" w:rsidR="00FB7CDA" w:rsidRDefault="00FB7CDA">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4193D58" w14:textId="77777777" w:rsidR="00FB7CDA" w:rsidRPr="000D7C48" w:rsidRDefault="00FB7CDA">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532B29" w14:textId="77777777" w:rsidR="00FB7CDA" w:rsidRDefault="00FB7CDA">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ABCE10" w14:textId="77777777" w:rsidR="00FB7CDA" w:rsidRPr="008F2D5E" w:rsidRDefault="00FB7CDA">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EBE6EF9" w14:textId="77777777" w:rsidR="00FB7CDA" w:rsidRPr="004651FC" w:rsidRDefault="00923873">
            <w:pPr>
              <w:pStyle w:val="BulletList1"/>
            </w:pPr>
            <w:r>
              <w:rPr>
                <w:lang w:val="vi-VN"/>
              </w:rPr>
              <w:t>Chỉ cho NSD chọn các ngày là thứ 2</w:t>
            </w:r>
          </w:p>
          <w:p w14:paraId="6EB3FCF5" w14:textId="7E7DF6F6" w:rsidR="004651FC" w:rsidRDefault="004651FC">
            <w:pPr>
              <w:pStyle w:val="BulletList1"/>
            </w:pPr>
            <w:proofErr w:type="spellStart"/>
            <w:r>
              <w:t>Và</w:t>
            </w:r>
            <w:proofErr w:type="spellEnd"/>
            <w:r>
              <w:rPr>
                <w:lang w:val="vi-VN"/>
              </w:rPr>
              <w:t xml:space="preserve"> các ngày đó chưa tồn tại ở bản ghi “Đăng ký lịch” khác có [</w:t>
            </w:r>
            <w:proofErr w:type="spellStart"/>
            <w:r>
              <w:rPr>
                <w:lang w:val="vi-VN"/>
              </w:rPr>
              <w:t>empID</w:t>
            </w:r>
            <w:proofErr w:type="spellEnd"/>
            <w:r>
              <w:rPr>
                <w:lang w:val="vi-VN"/>
              </w:rPr>
              <w:t>] = [</w:t>
            </w:r>
            <w:proofErr w:type="spellStart"/>
            <w:r>
              <w:rPr>
                <w:lang w:val="vi-VN"/>
              </w:rPr>
              <w:t>empID</w:t>
            </w:r>
            <w:proofErr w:type="spellEnd"/>
            <w:r>
              <w:rPr>
                <w:lang w:val="vi-VN"/>
              </w:rPr>
              <w:t xml:space="preserve">] của </w:t>
            </w:r>
            <w:proofErr w:type="spellStart"/>
            <w:r>
              <w:rPr>
                <w:lang w:val="vi-VN"/>
              </w:rPr>
              <w:t>current</w:t>
            </w:r>
            <w:proofErr w:type="spellEnd"/>
            <w:r>
              <w:rPr>
                <w:lang w:val="vi-VN"/>
              </w:rPr>
              <w:t xml:space="preserve"> </w:t>
            </w:r>
            <w:proofErr w:type="spellStart"/>
            <w:r>
              <w:rPr>
                <w:lang w:val="vi-VN"/>
              </w:rPr>
              <w:t>user</w:t>
            </w:r>
            <w:proofErr w:type="spellEnd"/>
          </w:p>
        </w:tc>
      </w:tr>
      <w:tr w:rsidR="00FB7CDA" w:rsidRPr="008F2D5E" w14:paraId="0696835B" w14:textId="77777777" w:rsidTr="004268D2">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DAB1A01" w14:textId="77777777" w:rsidR="00FB7CDA" w:rsidRPr="008F2D5E" w:rsidRDefault="00FB7CDA">
            <w:pPr>
              <w:spacing w:before="0"/>
              <w:rPr>
                <w:rFonts w:cs="Arial"/>
                <w:szCs w:val="20"/>
              </w:rPr>
            </w:pPr>
            <w:r>
              <w:rPr>
                <w:rFonts w:cs="Arial"/>
                <w:szCs w:val="20"/>
              </w:rPr>
              <w:t>2</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811525C" w14:textId="4A78448D" w:rsidR="00FB7CDA" w:rsidRPr="00EB0FED" w:rsidRDefault="004268D2">
            <w:pPr>
              <w:rPr>
                <w:rFonts w:eastAsia="MS PMincho" w:cs="Arial"/>
                <w:lang w:val="vi-VN" w:eastAsia="ja-JP"/>
              </w:rPr>
            </w:pPr>
            <w:r>
              <w:rPr>
                <w:rFonts w:eastAsia="MS PMincho" w:cs="Arial"/>
                <w:lang w:val="vi-VN" w:eastAsia="ja-JP"/>
              </w:rPr>
              <w:t>Ngày kết thúc</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B915D86" w14:textId="77777777" w:rsidR="00FB7CDA" w:rsidRPr="008F2D5E" w:rsidRDefault="00FB7CDA">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2BDD02C" w14:textId="77777777" w:rsidR="00FB7CDA" w:rsidRPr="008F2D5E" w:rsidRDefault="00FB7CDA">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6E7F072" w14:textId="77777777" w:rsidR="00FB7CDA" w:rsidRPr="00CE1790" w:rsidRDefault="00FB7CDA">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FFEB55" w14:textId="77777777" w:rsidR="00FB7CDA" w:rsidRPr="008F2D5E" w:rsidRDefault="00FB7CDA">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304EF8E" w14:textId="77777777" w:rsidR="00923873" w:rsidRPr="00923873" w:rsidRDefault="00923873" w:rsidP="00923873">
            <w:pPr>
              <w:pStyle w:val="BulletList1"/>
            </w:pPr>
            <w:r>
              <w:t>Auto</w:t>
            </w:r>
            <w:r>
              <w:rPr>
                <w:lang w:val="vi-VN"/>
              </w:rPr>
              <w:t xml:space="preserve"> gen</w:t>
            </w:r>
          </w:p>
          <w:p w14:paraId="21E26DAE" w14:textId="4962D99C" w:rsidR="00923873" w:rsidRPr="00FE1C60" w:rsidRDefault="00923873" w:rsidP="00923873">
            <w:pPr>
              <w:pStyle w:val="BulletList1"/>
            </w:pPr>
            <w:r>
              <w:t>Value</w:t>
            </w:r>
            <w:r>
              <w:rPr>
                <w:lang w:val="vi-VN"/>
              </w:rPr>
              <w:t xml:space="preserve"> = Thứ 7 kể ngày thứ 2 đã chọn</w:t>
            </w:r>
          </w:p>
        </w:tc>
      </w:tr>
      <w:tr w:rsidR="00FB7CDA" w:rsidRPr="008F2D5E" w14:paraId="6B9BBFE8" w14:textId="77777777" w:rsidTr="004268D2">
        <w:trPr>
          <w:trHeight w:val="898"/>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739F70D" w14:textId="77777777" w:rsidR="00FB7CDA" w:rsidRDefault="00FB7CDA">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5C78204" w14:textId="49E88006" w:rsidR="00FB7CDA" w:rsidRPr="00EB0FED" w:rsidRDefault="004268D2">
            <w:pPr>
              <w:rPr>
                <w:rFonts w:eastAsia="MS PMincho" w:cs="Arial"/>
                <w:lang w:val="vi-VN" w:eastAsia="ja-JP"/>
              </w:rPr>
            </w:pPr>
            <w:proofErr w:type="spellStart"/>
            <w:r>
              <w:rPr>
                <w:rFonts w:eastAsia="MS PMincho" w:cs="Arial"/>
                <w:lang w:val="en-US" w:eastAsia="ja-JP"/>
              </w:rPr>
              <w:t>Lịch</w:t>
            </w:r>
            <w:proofErr w:type="spellEnd"/>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D3BA8E" w14:textId="77777777" w:rsidR="00FB7CDA" w:rsidRPr="00D13718" w:rsidRDefault="00FB7CDA">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A8B108" w14:textId="77777777" w:rsidR="00FB7CDA" w:rsidRDefault="00FB7CDA">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C9C3269" w14:textId="77777777" w:rsidR="00FB7CDA" w:rsidRPr="00D13718" w:rsidRDefault="00FB7CDA">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F46A9F4" w14:textId="77777777" w:rsidR="00FB7CDA" w:rsidRPr="008F2D5E" w:rsidRDefault="00FB7CDA">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4F2DE3D" w14:textId="77777777" w:rsidR="00FB7CDA" w:rsidRPr="00EB0FED" w:rsidRDefault="00FB7CDA">
            <w:pPr>
              <w:pStyle w:val="BulletList1"/>
            </w:pPr>
            <w:r>
              <w:t>Auto</w:t>
            </w:r>
            <w:r>
              <w:rPr>
                <w:lang w:val="vi-VN"/>
              </w:rPr>
              <w:t xml:space="preserve"> </w:t>
            </w:r>
            <w:proofErr w:type="gramStart"/>
            <w:r>
              <w:rPr>
                <w:lang w:val="vi-VN"/>
              </w:rPr>
              <w:t>generate</w:t>
            </w:r>
            <w:proofErr w:type="gramEnd"/>
          </w:p>
          <w:p w14:paraId="5444B9E1" w14:textId="77777777" w:rsidR="00FB7CDA" w:rsidRDefault="00FB7CDA">
            <w:pPr>
              <w:pStyle w:val="BulletList1"/>
            </w:pPr>
            <w:r>
              <w:rPr>
                <w:lang w:val="vi-VN"/>
              </w:rPr>
              <w:t>Value = [DepName] mà current user đang làm việc</w:t>
            </w:r>
          </w:p>
        </w:tc>
      </w:tr>
      <w:tr w:rsidR="00FB7CDA" w:rsidRPr="008F2D5E" w14:paraId="7617C1A0" w14:textId="77777777" w:rsidTr="004268D2">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11E18F2" w14:textId="77777777" w:rsidR="00FB7CDA" w:rsidRDefault="00FB7CDA">
            <w:pPr>
              <w:spacing w:before="0"/>
              <w:rPr>
                <w:rFonts w:cs="Arial"/>
                <w:szCs w:val="20"/>
              </w:rPr>
            </w:pPr>
            <w:r>
              <w:rPr>
                <w:rFonts w:cs="Arial"/>
                <w:szCs w:val="20"/>
              </w:rPr>
              <w:t>4</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AFEAE3" w14:textId="0710B83E" w:rsidR="00FB7CDA" w:rsidRPr="004268D2" w:rsidRDefault="004268D2">
            <w:pPr>
              <w:rPr>
                <w:rFonts w:eastAsia="MS PMincho" w:cs="Arial"/>
                <w:lang w:val="vi-VN" w:eastAsia="ja-JP"/>
              </w:rPr>
            </w:pPr>
            <w:r>
              <w:rPr>
                <w:rFonts w:eastAsia="MS PMincho" w:cs="Arial"/>
                <w:noProof/>
                <w:lang w:val="en-US" w:eastAsia="ja-JP"/>
              </w:rPr>
              <w:t>Hủy</w:t>
            </w:r>
            <w:r>
              <w:rPr>
                <w:rFonts w:eastAsia="MS PMincho" w:cs="Arial"/>
                <w:noProof/>
                <w:lang w:val="vi-VN" w:eastAsia="ja-JP"/>
              </w:rPr>
              <w:t xml:space="preserve"> bỏ</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9D2BA51" w14:textId="769966B0" w:rsidR="00FB7CDA" w:rsidRPr="00D13718" w:rsidRDefault="004268D2">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4428393" w14:textId="0D669707" w:rsidR="00FB7CDA" w:rsidRPr="00084EE3" w:rsidRDefault="004268D2">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BE898D" w14:textId="20113344" w:rsidR="00FB7CDA" w:rsidRPr="00084EE3" w:rsidRDefault="004268D2">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6AFB653" w14:textId="77777777" w:rsidR="00FB7CDA" w:rsidRPr="008F2D5E" w:rsidRDefault="00FB7CDA">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2CC63A7" w14:textId="21B7BB33" w:rsidR="00FB7CDA" w:rsidRPr="00D572B8" w:rsidRDefault="004268D2" w:rsidP="004268D2">
            <w:pPr>
              <w:pStyle w:val="BulletList1"/>
              <w:rPr>
                <w:lang w:val="vi-VN"/>
              </w:rPr>
            </w:pPr>
            <w:r>
              <w:t>Quay</w:t>
            </w:r>
            <w:r>
              <w:rPr>
                <w:lang w:val="vi-VN"/>
              </w:rPr>
              <w:t xml:space="preserve"> về màn hình lịch làm việc</w:t>
            </w:r>
          </w:p>
        </w:tc>
      </w:tr>
      <w:tr w:rsidR="00FB7CDA" w:rsidRPr="008F2D5E" w14:paraId="6A60E8F7" w14:textId="77777777" w:rsidTr="004268D2">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86C0DAB" w14:textId="77777777" w:rsidR="00FB7CDA" w:rsidRDefault="00FB7CDA">
            <w:pPr>
              <w:spacing w:before="0"/>
              <w:rPr>
                <w:rFonts w:cs="Arial"/>
                <w:szCs w:val="20"/>
              </w:rPr>
            </w:pPr>
            <w:r>
              <w:rPr>
                <w:rFonts w:cs="Arial"/>
                <w:szCs w:val="20"/>
              </w:rPr>
              <w:t>5</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4550AF3" w14:textId="05E91606" w:rsidR="00FB7CDA" w:rsidRPr="004E3571" w:rsidRDefault="004268D2">
            <w:pPr>
              <w:rPr>
                <w:rFonts w:eastAsia="MS PMincho" w:cs="Arial"/>
                <w:noProof/>
                <w:lang w:val="vi-VN" w:eastAsia="ja-JP"/>
              </w:rPr>
            </w:pPr>
            <w:r>
              <w:rPr>
                <w:rFonts w:eastAsia="MS PMincho" w:cs="Arial"/>
                <w:noProof/>
                <w:lang w:val="en-US" w:eastAsia="ja-JP"/>
              </w:rPr>
              <w:t>Lưu</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91DE19" w14:textId="238620C4" w:rsidR="00FB7CDA" w:rsidRDefault="004268D2">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024C69" w14:textId="08B7F2DF" w:rsidR="00FB7CDA" w:rsidRDefault="004268D2">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3A1E21" w14:textId="11D12B7E" w:rsidR="00FB7CDA" w:rsidRDefault="004268D2">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A2A47E" w14:textId="77777777" w:rsidR="00FB7CDA" w:rsidRPr="008F2D5E" w:rsidRDefault="00FB7CDA">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DF490B9" w14:textId="5BFF5665" w:rsidR="00FB7CDA" w:rsidRPr="004E3571" w:rsidRDefault="00386314">
            <w:pPr>
              <w:pStyle w:val="BulletList1"/>
            </w:pPr>
            <w:r>
              <w:t>Refer</w:t>
            </w:r>
            <w:r>
              <w:rPr>
                <w:lang w:val="vi-VN"/>
              </w:rPr>
              <w:t xml:space="preserve"> to </w:t>
            </w:r>
          </w:p>
        </w:tc>
      </w:tr>
      <w:tr w:rsidR="00A46B60" w:rsidRPr="008F2D5E" w14:paraId="59970FCA" w14:textId="77777777" w:rsidTr="004268D2">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DF62ECC" w14:textId="3E9FBE87" w:rsidR="00A46B60" w:rsidRDefault="00A46B60">
            <w:pPr>
              <w:spacing w:before="0"/>
              <w:rPr>
                <w:rFonts w:cs="Arial"/>
                <w:szCs w:val="20"/>
              </w:rPr>
            </w:pPr>
            <w:r>
              <w:rPr>
                <w:rFonts w:cs="Arial"/>
                <w:szCs w:val="20"/>
              </w:rPr>
              <w:lastRenderedPageBreak/>
              <w:t>6</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6E12AB" w14:textId="4F7C13A4" w:rsidR="00A46B60" w:rsidRDefault="00A46B60">
            <w:pPr>
              <w:rPr>
                <w:rFonts w:eastAsia="MS PMincho" w:cs="Arial"/>
                <w:noProof/>
                <w:lang w:val="en-US" w:eastAsia="ja-JP"/>
              </w:rPr>
            </w:pPr>
            <w:r w:rsidRPr="00A46B60">
              <w:rPr>
                <w:rFonts w:eastAsia="MS PMincho" w:cs="Arial"/>
                <w:noProof/>
                <w:lang w:val="en-US" w:eastAsia="ja-JP"/>
              </w:rPr>
              <w:drawing>
                <wp:inline distT="0" distB="0" distL="0" distR="0" wp14:anchorId="660A65CC" wp14:editId="37F0408A">
                  <wp:extent cx="219077" cy="238127"/>
                  <wp:effectExtent l="0" t="0" r="9525" b="9525"/>
                  <wp:docPr id="2059262027" name="Picture 205926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62027" name=""/>
                          <pic:cNvPicPr/>
                        </pic:nvPicPr>
                        <pic:blipFill>
                          <a:blip r:embed="rId150"/>
                          <a:stretch>
                            <a:fillRect/>
                          </a:stretch>
                        </pic:blipFill>
                        <pic:spPr>
                          <a:xfrm>
                            <a:off x="0" y="0"/>
                            <a:ext cx="219077" cy="238127"/>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CED356" w14:textId="77777777" w:rsidR="00A46B60" w:rsidRDefault="00A46B60">
            <w:pPr>
              <w:rPr>
                <w:rFonts w:eastAsia="MS PMincho" w:cs="Arial"/>
                <w:lang w:val="vi-VN" w:eastAsia="ja-JP"/>
              </w:rPr>
            </w:pP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68E39F8" w14:textId="3773B504" w:rsidR="00A46B60" w:rsidRDefault="00A46B60">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952D3FC" w14:textId="1C82DF3B" w:rsidR="00A46B60" w:rsidRDefault="00A46B60">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99B42E4" w14:textId="77777777" w:rsidR="00A46B60" w:rsidRPr="008F2D5E" w:rsidRDefault="00A46B60">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6E9736F" w14:textId="77777777" w:rsidR="00A46B60" w:rsidRPr="00A46B60" w:rsidRDefault="00A46B60">
            <w:pPr>
              <w:pStyle w:val="BulletList1"/>
            </w:pPr>
            <w:r>
              <w:t>Khi</w:t>
            </w:r>
            <w:r>
              <w:rPr>
                <w:lang w:val="vi-VN"/>
              </w:rPr>
              <w:t xml:space="preserve"> NSD click vào bất kì 1 số nào có trên lịch hệ thống sẽ hiện ra 1 popup để NSD có thể chọn ca làm việc đăng kí cho ngày đã </w:t>
            </w:r>
            <w:proofErr w:type="gramStart"/>
            <w:r>
              <w:rPr>
                <w:lang w:val="vi-VN"/>
              </w:rPr>
              <w:t>chọn</w:t>
            </w:r>
            <w:proofErr w:type="gramEnd"/>
          </w:p>
          <w:p w14:paraId="2461DE3A" w14:textId="41050C8D" w:rsidR="00A46B60" w:rsidRDefault="00A46B60" w:rsidP="00A46B60">
            <w:pPr>
              <w:pStyle w:val="BulletList1"/>
              <w:numPr>
                <w:ilvl w:val="0"/>
                <w:numId w:val="0"/>
              </w:numPr>
              <w:ind w:left="360"/>
            </w:pPr>
            <w:r w:rsidRPr="00A46B60">
              <w:rPr>
                <w:noProof/>
              </w:rPr>
              <w:drawing>
                <wp:inline distT="0" distB="0" distL="0" distR="0" wp14:anchorId="79BF5D34" wp14:editId="3D6787E1">
                  <wp:extent cx="2557481" cy="1571636"/>
                  <wp:effectExtent l="0" t="0" r="0" b="0"/>
                  <wp:docPr id="41732270" name="Picture 4173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270" name=""/>
                          <pic:cNvPicPr/>
                        </pic:nvPicPr>
                        <pic:blipFill>
                          <a:blip r:embed="rId151"/>
                          <a:stretch>
                            <a:fillRect/>
                          </a:stretch>
                        </pic:blipFill>
                        <pic:spPr>
                          <a:xfrm>
                            <a:off x="0" y="0"/>
                            <a:ext cx="2557481" cy="1571636"/>
                          </a:xfrm>
                          <a:prstGeom prst="rect">
                            <a:avLst/>
                          </a:prstGeom>
                        </pic:spPr>
                      </pic:pic>
                    </a:graphicData>
                  </a:graphic>
                </wp:inline>
              </w:drawing>
            </w:r>
          </w:p>
        </w:tc>
      </w:tr>
    </w:tbl>
    <w:p w14:paraId="01D68A10" w14:textId="71F4992A" w:rsidR="00FB7CDA" w:rsidRDefault="00E15142" w:rsidP="00E15142">
      <w:pPr>
        <w:pStyle w:val="Heading3"/>
      </w:pPr>
      <w:bookmarkStart w:id="166" w:name="_Ref155597249"/>
      <w:proofErr w:type="spellStart"/>
      <w:r>
        <w:t>Màn</w:t>
      </w:r>
      <w:proofErr w:type="spellEnd"/>
      <w:r>
        <w:t xml:space="preserve"> </w:t>
      </w:r>
      <w:proofErr w:type="spellStart"/>
      <w:r>
        <w:t>hình</w:t>
      </w:r>
      <w:proofErr w:type="spellEnd"/>
      <w:r>
        <w:t xml:space="preserve"> </w:t>
      </w:r>
      <w:proofErr w:type="spellStart"/>
      <w:r>
        <w:t>lịch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tôi</w:t>
      </w:r>
      <w:bookmarkEnd w:id="166"/>
      <w:proofErr w:type="spellEnd"/>
    </w:p>
    <w:p w14:paraId="2BACC68D" w14:textId="30341173" w:rsidR="00E15142" w:rsidRDefault="00E15142" w:rsidP="00E15142">
      <w:pPr>
        <w:rPr>
          <w:lang w:val="en-US" w:eastAsia="en-US"/>
        </w:rPr>
      </w:pPr>
      <w:r w:rsidRPr="00E15142">
        <w:rPr>
          <w:noProof/>
          <w:lang w:val="en-US" w:eastAsia="en-US"/>
        </w:rPr>
        <w:drawing>
          <wp:inline distT="0" distB="0" distL="0" distR="0" wp14:anchorId="588E4769" wp14:editId="655670CB">
            <wp:extent cx="5491203" cy="4452970"/>
            <wp:effectExtent l="0" t="0" r="0" b="5080"/>
            <wp:docPr id="138623078" name="Picture 13862307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3078" name="Picture 1" descr="A screenshot of a chat&#10;&#10;Description automatically generated"/>
                    <pic:cNvPicPr/>
                  </pic:nvPicPr>
                  <pic:blipFill>
                    <a:blip r:embed="rId152"/>
                    <a:stretch>
                      <a:fillRect/>
                    </a:stretch>
                  </pic:blipFill>
                  <pic:spPr>
                    <a:xfrm>
                      <a:off x="0" y="0"/>
                      <a:ext cx="5491203" cy="4452970"/>
                    </a:xfrm>
                    <a:prstGeom prst="rect">
                      <a:avLst/>
                    </a:prstGeom>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512"/>
        <w:gridCol w:w="7818"/>
      </w:tblGrid>
      <w:tr w:rsidR="00DF5724" w:rsidRPr="0069537F" w14:paraId="57D43241" w14:textId="77777777">
        <w:trPr>
          <w:trHeight w:val="253"/>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3C5A2BFD" w14:textId="77777777" w:rsidR="00DF5724" w:rsidRPr="00B62375" w:rsidRDefault="00DF5724">
            <w:pPr>
              <w:spacing w:line="240" w:lineRule="auto"/>
              <w:jc w:val="both"/>
              <w:rPr>
                <w:rFonts w:ascii="Times New Roman" w:hAnsi="Times New Roman"/>
                <w:sz w:val="24"/>
                <w:lang w:val="en-US" w:eastAsia="en-US"/>
              </w:rPr>
            </w:pPr>
            <w:r w:rsidRPr="00B62375">
              <w:rPr>
                <w:rFonts w:cs="Arial"/>
                <w:b/>
                <w:bCs/>
                <w:color w:val="000000"/>
                <w:szCs w:val="20"/>
                <w:lang w:val="en-US" w:eastAsia="en-US"/>
              </w:rPr>
              <w:t>Data Source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6A566020" w14:textId="77777777" w:rsidR="00DF5724" w:rsidRPr="00B62375" w:rsidRDefault="00DF5724">
            <w:pPr>
              <w:spacing w:line="240" w:lineRule="auto"/>
              <w:jc w:val="both"/>
              <w:rPr>
                <w:rFonts w:ascii="Times New Roman" w:hAnsi="Times New Roman"/>
                <w:sz w:val="24"/>
                <w:lang w:val="en-US" w:eastAsia="en-US"/>
              </w:rPr>
            </w:pPr>
            <w:r w:rsidRPr="00B62375">
              <w:rPr>
                <w:rFonts w:cs="Arial"/>
                <w:i/>
                <w:iCs/>
                <w:color w:val="000000"/>
                <w:szCs w:val="20"/>
                <w:lang w:val="en-US" w:eastAsia="en-US"/>
              </w:rPr>
              <w:t>&lt;Describe getting data from which objects with which conditions when user opens this screen by default&gt;</w:t>
            </w:r>
          </w:p>
          <w:p w14:paraId="742F5B73" w14:textId="4493CDBA" w:rsidR="00DF5724" w:rsidRPr="0069537F" w:rsidRDefault="00DF5724">
            <w:pPr>
              <w:spacing w:line="240" w:lineRule="auto"/>
              <w:jc w:val="both"/>
              <w:rPr>
                <w:rFonts w:ascii="Times New Roman" w:hAnsi="Times New Roman"/>
                <w:sz w:val="24"/>
                <w:lang w:val="vi-VN" w:eastAsia="en-US"/>
              </w:rPr>
            </w:pPr>
            <w:proofErr w:type="spellStart"/>
            <w:r>
              <w:rPr>
                <w:lang w:val="en-US" w:eastAsia="en-US"/>
              </w:rPr>
              <w:t>Truy</w:t>
            </w:r>
            <w:proofErr w:type="spellEnd"/>
            <w:r>
              <w:rPr>
                <w:lang w:val="vi-VN" w:eastAsia="en-US"/>
              </w:rPr>
              <w:t xml:space="preserve"> xuất các bản ghi đăng ký lịch làm việc của người sử dụng hiện tại </w:t>
            </w:r>
          </w:p>
        </w:tc>
      </w:tr>
      <w:tr w:rsidR="00DF5724" w:rsidRPr="00B62375" w14:paraId="1BA74A0E" w14:textId="77777777">
        <w:trPr>
          <w:trHeight w:val="253"/>
        </w:trPr>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0298BB9D" w14:textId="77777777" w:rsidR="00DF5724" w:rsidRPr="00B62375" w:rsidRDefault="00DF5724">
            <w:pPr>
              <w:spacing w:line="240" w:lineRule="auto"/>
              <w:jc w:val="both"/>
              <w:rPr>
                <w:rFonts w:ascii="Times New Roman" w:hAnsi="Times New Roman"/>
                <w:sz w:val="24"/>
                <w:lang w:val="en-US" w:eastAsia="en-US"/>
              </w:rPr>
            </w:pPr>
            <w:r w:rsidRPr="00B62375">
              <w:rPr>
                <w:rFonts w:cs="Arial"/>
                <w:b/>
                <w:bCs/>
                <w:color w:val="000000"/>
                <w:szCs w:val="20"/>
                <w:lang w:val="en-US" w:eastAsia="en-US"/>
              </w:rPr>
              <w:t>Default Sorting</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38621AE7" w14:textId="77777777" w:rsidR="00DF5724" w:rsidRPr="00B62375" w:rsidRDefault="00DF5724">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26AED17C" w14:textId="46D8E911" w:rsidR="00DF5724" w:rsidRPr="00B62375" w:rsidRDefault="00DF5724">
            <w:pPr>
              <w:spacing w:line="240" w:lineRule="auto"/>
              <w:jc w:val="both"/>
              <w:rPr>
                <w:rFonts w:ascii="Times New Roman" w:hAnsi="Times New Roman"/>
                <w:sz w:val="24"/>
                <w:lang w:val="en-US" w:eastAsia="en-US"/>
              </w:rPr>
            </w:pPr>
            <w:r w:rsidRPr="00B62375">
              <w:rPr>
                <w:rFonts w:cs="Arial"/>
                <w:color w:val="000000"/>
                <w:szCs w:val="20"/>
                <w:lang w:val="en-US" w:eastAsia="en-US"/>
              </w:rPr>
              <w:t>Sorted by [</w:t>
            </w:r>
            <w:proofErr w:type="spellStart"/>
            <w:r>
              <w:rPr>
                <w:rFonts w:cs="Arial"/>
                <w:color w:val="000000"/>
                <w:szCs w:val="20"/>
                <w:lang w:val="en-US" w:eastAsia="en-US"/>
              </w:rPr>
              <w:t>Shedule</w:t>
            </w:r>
            <w:r w:rsidRPr="00B62375">
              <w:rPr>
                <w:rFonts w:cs="Arial"/>
                <w:color w:val="000000"/>
                <w:szCs w:val="20"/>
                <w:lang w:val="en-US" w:eastAsia="en-US"/>
              </w:rPr>
              <w:t>ID</w:t>
            </w:r>
            <w:proofErr w:type="spellEnd"/>
            <w:r w:rsidRPr="00B62375">
              <w:rPr>
                <w:rFonts w:cs="Arial"/>
                <w:color w:val="000000"/>
                <w:szCs w:val="20"/>
                <w:lang w:val="en-US" w:eastAsia="en-US"/>
              </w:rPr>
              <w:t xml:space="preserve">] </w:t>
            </w:r>
            <w:proofErr w:type="spellStart"/>
            <w:r>
              <w:rPr>
                <w:rFonts w:cs="Arial"/>
                <w:color w:val="000000"/>
                <w:szCs w:val="20"/>
                <w:lang w:val="en-US" w:eastAsia="en-US"/>
              </w:rPr>
              <w:t>tăng</w:t>
            </w:r>
            <w:proofErr w:type="spellEnd"/>
            <w:r>
              <w:rPr>
                <w:rFonts w:cs="Arial"/>
                <w:color w:val="000000"/>
                <w:szCs w:val="20"/>
                <w:lang w:val="vi-VN" w:eastAsia="en-US"/>
              </w:rPr>
              <w:t xml:space="preserve"> dần</w:t>
            </w:r>
            <w:r w:rsidRPr="00B62375">
              <w:rPr>
                <w:rFonts w:cs="Arial"/>
                <w:color w:val="000000"/>
                <w:szCs w:val="20"/>
                <w:lang w:val="en-US" w:eastAsia="en-US"/>
              </w:rPr>
              <w:t>.</w:t>
            </w:r>
          </w:p>
        </w:tc>
      </w:tr>
    </w:tbl>
    <w:p w14:paraId="4E701172" w14:textId="77777777" w:rsidR="00DF5724" w:rsidRDefault="00DF5724" w:rsidP="00E15142">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55"/>
        <w:gridCol w:w="1819"/>
        <w:gridCol w:w="1305"/>
        <w:gridCol w:w="995"/>
        <w:gridCol w:w="1228"/>
        <w:gridCol w:w="894"/>
        <w:gridCol w:w="2734"/>
      </w:tblGrid>
      <w:tr w:rsidR="00DF5724" w:rsidRPr="008F2D5E" w14:paraId="62161D58" w14:textId="77777777" w:rsidTr="61D41CF5">
        <w:trPr>
          <w:trHeight w:val="764"/>
        </w:trPr>
        <w:tc>
          <w:tcPr>
            <w:tcW w:w="190"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36E268ED" w14:textId="77777777" w:rsidR="00DF5724" w:rsidRPr="00743D86" w:rsidRDefault="00DF5724">
            <w:pPr>
              <w:rPr>
                <w:rFonts w:cs="Arial"/>
                <w:b/>
                <w:bCs/>
                <w:szCs w:val="20"/>
                <w:lang w:val="en-US" w:eastAsia="en-US"/>
              </w:rPr>
            </w:pPr>
            <w:r>
              <w:rPr>
                <w:rFonts w:cs="Arial"/>
                <w:b/>
                <w:bCs/>
                <w:szCs w:val="20"/>
                <w:lang w:val="en-US" w:eastAsia="en-US"/>
              </w:rPr>
              <w:lastRenderedPageBreak/>
              <w:t>#</w:t>
            </w:r>
          </w:p>
        </w:tc>
        <w:tc>
          <w:tcPr>
            <w:tcW w:w="97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6E02EDB" w14:textId="77777777" w:rsidR="00DF5724" w:rsidRPr="008F2D5E" w:rsidRDefault="00DF5724">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1724A79" w14:textId="77777777" w:rsidR="00DF5724" w:rsidRPr="008F2D5E" w:rsidRDefault="00DF5724">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89FBF4E" w14:textId="77777777" w:rsidR="00DF5724" w:rsidRPr="00743D86" w:rsidRDefault="00DF5724">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37AC16B" w14:textId="77777777" w:rsidR="00DF5724" w:rsidRPr="008F2D5E" w:rsidRDefault="00DF5724">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575B000C" w14:textId="77777777" w:rsidR="00DF5724" w:rsidRPr="00743D86" w:rsidRDefault="00DF5724">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46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591DAA2B" w14:textId="77777777" w:rsidR="00DF5724" w:rsidRPr="008F2D5E" w:rsidRDefault="00DF5724">
            <w:pPr>
              <w:ind w:right="-1110"/>
              <w:rPr>
                <w:rFonts w:cs="Arial"/>
                <w:b/>
                <w:bCs/>
                <w:szCs w:val="20"/>
                <w:lang w:eastAsia="en-US"/>
              </w:rPr>
            </w:pPr>
            <w:r w:rsidRPr="008F2D5E">
              <w:rPr>
                <w:rFonts w:cs="Arial"/>
                <w:b/>
                <w:szCs w:val="20"/>
                <w:lang w:eastAsia="en-US"/>
              </w:rPr>
              <w:t>Description</w:t>
            </w:r>
          </w:p>
        </w:tc>
      </w:tr>
      <w:tr w:rsidR="00DF5724" w:rsidRPr="005E0A80" w14:paraId="5E3BF8A5" w14:textId="77777777">
        <w:trPr>
          <w:trHeight w:val="253"/>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5709E20" w14:textId="77777777" w:rsidR="00DF5724" w:rsidRPr="008F2D5E" w:rsidRDefault="00DF5724">
            <w:pPr>
              <w:spacing w:before="0"/>
              <w:rPr>
                <w:rFonts w:cs="Arial"/>
                <w:szCs w:val="20"/>
              </w:rPr>
            </w:pPr>
            <w:r>
              <w:rPr>
                <w:rFonts w:cs="Arial"/>
                <w:szCs w:val="20"/>
              </w:rPr>
              <w:t>1</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C6EED58" w14:textId="7BC31D5F" w:rsidR="00DF5724" w:rsidRPr="00314847" w:rsidRDefault="00DF5724">
            <w:pPr>
              <w:rPr>
                <w:rFonts w:eastAsia="MS PMincho" w:cs="Arial"/>
                <w:lang w:val="vi-VN" w:eastAsia="ja-JP"/>
              </w:rPr>
            </w:pPr>
            <w:r w:rsidRPr="00DF5724">
              <w:rPr>
                <w:rFonts w:eastAsia="MS PMincho" w:cs="Arial"/>
                <w:noProof/>
                <w:lang w:val="vi-VN" w:eastAsia="ja-JP"/>
              </w:rPr>
              <w:drawing>
                <wp:inline distT="0" distB="0" distL="0" distR="0" wp14:anchorId="074AB575" wp14:editId="58200B5D">
                  <wp:extent cx="785818" cy="280990"/>
                  <wp:effectExtent l="0" t="0" r="0" b="5080"/>
                  <wp:docPr id="550687581" name="Picture 55068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87581" name=""/>
                          <pic:cNvPicPr/>
                        </pic:nvPicPr>
                        <pic:blipFill>
                          <a:blip r:embed="rId153"/>
                          <a:stretch>
                            <a:fillRect/>
                          </a:stretch>
                        </pic:blipFill>
                        <pic:spPr>
                          <a:xfrm>
                            <a:off x="0" y="0"/>
                            <a:ext cx="785818" cy="280990"/>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69419E4" w14:textId="77777777" w:rsidR="00DF5724" w:rsidRPr="008F2D5E" w:rsidRDefault="00DF5724">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AB22044" w14:textId="77777777" w:rsidR="00DF5724" w:rsidRPr="006362DF" w:rsidRDefault="00DF5724">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8C7B69" w14:textId="77777777" w:rsidR="00DF5724" w:rsidRPr="00CE1790" w:rsidRDefault="00DF572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E675984" w14:textId="77777777" w:rsidR="00DF5724" w:rsidRPr="00314847" w:rsidRDefault="00DF5724">
            <w:pPr>
              <w:rPr>
                <w:rFonts w:eastAsia="MS PMincho" w:cs="Arial"/>
                <w:lang w:val="vi-VN"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DE1E5DB" w14:textId="673A3F8B" w:rsidR="00DF5724" w:rsidRPr="00DF5724" w:rsidRDefault="00DF5724">
            <w:pPr>
              <w:pStyle w:val="BulletList1"/>
              <w:numPr>
                <w:ilvl w:val="0"/>
                <w:numId w:val="0"/>
              </w:numPr>
              <w:ind w:left="360"/>
              <w:rPr>
                <w:lang w:val="vi-VN"/>
              </w:rPr>
            </w:pPr>
            <w:r w:rsidRPr="005E0A80">
              <w:rPr>
                <w:lang w:val="vi-VN"/>
              </w:rPr>
              <w:t>Hệ</w:t>
            </w:r>
            <w:r>
              <w:rPr>
                <w:lang w:val="vi-VN"/>
              </w:rPr>
              <w:t xml:space="preserve"> thống sẽ </w:t>
            </w:r>
            <w:proofErr w:type="spellStart"/>
            <w:r>
              <w:rPr>
                <w:lang w:val="vi-VN"/>
              </w:rPr>
              <w:t>show</w:t>
            </w:r>
            <w:proofErr w:type="spellEnd"/>
            <w:r>
              <w:rPr>
                <w:lang w:val="vi-VN"/>
              </w:rPr>
              <w:t xml:space="preserve"> một </w:t>
            </w:r>
            <w:proofErr w:type="spellStart"/>
            <w:r>
              <w:rPr>
                <w:lang w:val="vi-VN"/>
              </w:rPr>
              <w:t>dropdownlist</w:t>
            </w:r>
            <w:proofErr w:type="spellEnd"/>
            <w:r>
              <w:rPr>
                <w:lang w:val="vi-VN"/>
              </w:rPr>
              <w:t xml:space="preserve"> : từ tháng 1-tháng 12</w:t>
            </w:r>
          </w:p>
        </w:tc>
      </w:tr>
      <w:tr w:rsidR="00DF5724" w:rsidRPr="008F2D5E" w14:paraId="0DEADA5C" w14:textId="77777777">
        <w:trPr>
          <w:trHeight w:val="898"/>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DBEB5F9" w14:textId="77777777" w:rsidR="00DF5724" w:rsidRDefault="00DF5724">
            <w:pPr>
              <w:spacing w:before="0"/>
              <w:rPr>
                <w:rFonts w:cs="Arial"/>
                <w:szCs w:val="20"/>
              </w:rPr>
            </w:pPr>
            <w:r>
              <w:rPr>
                <w:rFonts w:cs="Arial"/>
                <w:szCs w:val="20"/>
              </w:rPr>
              <w:t>2</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857D7BD" w14:textId="15811FFB" w:rsidR="00DF5724" w:rsidRPr="00314847" w:rsidRDefault="00DF5724">
            <w:pPr>
              <w:rPr>
                <w:rFonts w:eastAsia="MS PMincho" w:cs="Arial"/>
                <w:lang w:val="vi-VN" w:eastAsia="ja-JP"/>
              </w:rPr>
            </w:pPr>
            <w:r w:rsidRPr="00DF5724">
              <w:rPr>
                <w:rFonts w:eastAsia="MS PMincho" w:cs="Arial"/>
                <w:noProof/>
                <w:lang w:val="vi-VN" w:eastAsia="ja-JP"/>
              </w:rPr>
              <w:drawing>
                <wp:inline distT="0" distB="0" distL="0" distR="0" wp14:anchorId="15B4A5DF" wp14:editId="4E4C0CA4">
                  <wp:extent cx="290515" cy="271464"/>
                  <wp:effectExtent l="0" t="0" r="0" b="0"/>
                  <wp:docPr id="1726226095" name="Picture 172622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26095" name=""/>
                          <pic:cNvPicPr/>
                        </pic:nvPicPr>
                        <pic:blipFill>
                          <a:blip r:embed="rId154"/>
                          <a:stretch>
                            <a:fillRect/>
                          </a:stretch>
                        </pic:blipFill>
                        <pic:spPr>
                          <a:xfrm>
                            <a:off x="0" y="0"/>
                            <a:ext cx="290515" cy="271464"/>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CFC5609" w14:textId="2EB001B2" w:rsidR="00DF5724" w:rsidRPr="00D13718" w:rsidRDefault="00DF5724">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7D7215" w14:textId="77777777" w:rsidR="00DF5724" w:rsidRPr="006362DF" w:rsidRDefault="00DF5724">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28E6F29" w14:textId="77777777" w:rsidR="00DF5724" w:rsidRPr="00D13718" w:rsidRDefault="00DF5724">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D4B6871" w14:textId="77777777" w:rsidR="00DF5724" w:rsidRPr="008F2D5E" w:rsidRDefault="00DF5724">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0F263C9" w14:textId="2F1BB40E" w:rsidR="00DF5724" w:rsidRDefault="00DF5724">
            <w:pPr>
              <w:pStyle w:val="BulletList1"/>
            </w:pPr>
            <w:proofErr w:type="spellStart"/>
            <w:r>
              <w:t>Hệ</w:t>
            </w:r>
            <w:proofErr w:type="spellEnd"/>
            <w:r>
              <w:rPr>
                <w:lang w:val="vi-VN"/>
              </w:rPr>
              <w:t xml:space="preserve"> thống sẽ hiển thị màn hình chỉnh sửa lịch</w:t>
            </w:r>
          </w:p>
        </w:tc>
      </w:tr>
    </w:tbl>
    <w:p w14:paraId="359882E5" w14:textId="77777777" w:rsidR="00DF5724" w:rsidRPr="00E15142" w:rsidRDefault="00DF5724" w:rsidP="00E15142">
      <w:pPr>
        <w:rPr>
          <w:lang w:val="en-US" w:eastAsia="en-US"/>
        </w:rPr>
      </w:pPr>
    </w:p>
    <w:p w14:paraId="72891483" w14:textId="3D58931E" w:rsidR="00EA60B5" w:rsidRDefault="00EA60B5" w:rsidP="00EA60B5">
      <w:pPr>
        <w:pStyle w:val="Heading3"/>
      </w:pPr>
      <w:bookmarkStart w:id="167" w:name="_Toc155375277"/>
      <w:proofErr w:type="spellStart"/>
      <w:r>
        <w:t>Màn</w:t>
      </w:r>
      <w:proofErr w:type="spellEnd"/>
      <w:r>
        <w:t xml:space="preserve"> </w:t>
      </w:r>
      <w:proofErr w:type="spellStart"/>
      <w:r>
        <w:t>hình</w:t>
      </w:r>
      <w:proofErr w:type="spellEnd"/>
      <w:r>
        <w:t xml:space="preserve"> </w:t>
      </w:r>
      <w:proofErr w:type="spellStart"/>
      <w:r>
        <w:t>lịch</w:t>
      </w:r>
      <w:proofErr w:type="spellEnd"/>
      <w:r>
        <w:t xml:space="preserve"> </w:t>
      </w:r>
      <w:proofErr w:type="spellStart"/>
      <w:r>
        <w:t>toàn</w:t>
      </w:r>
      <w:proofErr w:type="spellEnd"/>
      <w:r>
        <w:t xml:space="preserve"> </w:t>
      </w:r>
      <w:proofErr w:type="spellStart"/>
      <w:r>
        <w:t>công</w:t>
      </w:r>
      <w:proofErr w:type="spellEnd"/>
      <w:r>
        <w:t xml:space="preserve"> ty</w:t>
      </w:r>
      <w:bookmarkEnd w:id="167"/>
    </w:p>
    <w:p w14:paraId="0782C267" w14:textId="1946BBF0" w:rsidR="00EA60B5" w:rsidRDefault="00EA60B5" w:rsidP="00EA60B5">
      <w:pPr>
        <w:rPr>
          <w:lang w:val="en-US" w:eastAsia="en-US"/>
        </w:rPr>
      </w:pPr>
      <w:r w:rsidRPr="00EA60B5">
        <w:rPr>
          <w:noProof/>
          <w:lang w:val="en-US" w:eastAsia="en-US"/>
        </w:rPr>
        <w:drawing>
          <wp:inline distT="0" distB="0" distL="0" distR="0" wp14:anchorId="49A49F0F" wp14:editId="4B76D71E">
            <wp:extent cx="5438815" cy="4429157"/>
            <wp:effectExtent l="0" t="0" r="9525" b="0"/>
            <wp:docPr id="564197817" name="Picture 5641978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97817" name="Picture 1" descr="A screenshot of a computer&#10;&#10;Description automatically generated"/>
                    <pic:cNvPicPr/>
                  </pic:nvPicPr>
                  <pic:blipFill>
                    <a:blip r:embed="rId155"/>
                    <a:stretch>
                      <a:fillRect/>
                    </a:stretch>
                  </pic:blipFill>
                  <pic:spPr>
                    <a:xfrm>
                      <a:off x="0" y="0"/>
                      <a:ext cx="5438815" cy="4429157"/>
                    </a:xfrm>
                    <a:prstGeom prst="rect">
                      <a:avLst/>
                    </a:prstGeom>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504"/>
        <w:gridCol w:w="7826"/>
      </w:tblGrid>
      <w:tr w:rsidR="00293629" w:rsidRPr="005E0A80" w14:paraId="095FF910" w14:textId="77777777">
        <w:trPr>
          <w:trHeight w:val="253"/>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0B952453" w14:textId="77777777" w:rsidR="00293629" w:rsidRPr="00B62375" w:rsidRDefault="00293629">
            <w:pPr>
              <w:spacing w:line="240" w:lineRule="auto"/>
              <w:jc w:val="both"/>
              <w:rPr>
                <w:rFonts w:ascii="Times New Roman" w:hAnsi="Times New Roman"/>
                <w:sz w:val="24"/>
                <w:lang w:val="en-US" w:eastAsia="en-US"/>
              </w:rPr>
            </w:pPr>
            <w:r w:rsidRPr="00B62375">
              <w:rPr>
                <w:rFonts w:cs="Arial"/>
                <w:b/>
                <w:bCs/>
                <w:color w:val="000000"/>
                <w:szCs w:val="20"/>
                <w:lang w:val="en-US" w:eastAsia="en-US"/>
              </w:rPr>
              <w:t>Data Source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39F2E2F" w14:textId="77777777" w:rsidR="00293629" w:rsidRPr="00B62375" w:rsidRDefault="00293629">
            <w:pPr>
              <w:spacing w:line="240" w:lineRule="auto"/>
              <w:jc w:val="both"/>
              <w:rPr>
                <w:rFonts w:ascii="Times New Roman" w:hAnsi="Times New Roman"/>
                <w:sz w:val="24"/>
                <w:lang w:val="en-US" w:eastAsia="en-US"/>
              </w:rPr>
            </w:pPr>
            <w:r w:rsidRPr="00B62375">
              <w:rPr>
                <w:rFonts w:cs="Arial"/>
                <w:i/>
                <w:iCs/>
                <w:color w:val="000000"/>
                <w:szCs w:val="20"/>
                <w:lang w:val="en-US" w:eastAsia="en-US"/>
              </w:rPr>
              <w:t>&lt;Describe getting data from which objects with which conditions when user opens this screen by default&gt;</w:t>
            </w:r>
          </w:p>
          <w:p w14:paraId="481565CF" w14:textId="3DEF363A" w:rsidR="00293629" w:rsidRDefault="00293629">
            <w:pPr>
              <w:spacing w:line="240" w:lineRule="auto"/>
              <w:jc w:val="both"/>
              <w:rPr>
                <w:lang w:val="vi-VN" w:eastAsia="en-US"/>
              </w:rPr>
            </w:pPr>
            <w:proofErr w:type="spellStart"/>
            <w:r>
              <w:rPr>
                <w:lang w:val="en-US" w:eastAsia="en-US"/>
              </w:rPr>
              <w:t>Truy</w:t>
            </w:r>
            <w:proofErr w:type="spellEnd"/>
            <w:r>
              <w:rPr>
                <w:lang w:val="vi-VN" w:eastAsia="en-US"/>
              </w:rPr>
              <w:t xml:space="preserve"> xuất các bản ghi</w:t>
            </w:r>
            <w:r w:rsidR="00570C04">
              <w:rPr>
                <w:lang w:val="vi-VN" w:eastAsia="en-US"/>
              </w:rPr>
              <w:t xml:space="preserve"> “</w:t>
            </w:r>
            <w:proofErr w:type="spellStart"/>
            <w:r w:rsidR="00570C04">
              <w:rPr>
                <w:lang w:val="vi-VN" w:eastAsia="en-US"/>
              </w:rPr>
              <w:t>ScheduleDetail</w:t>
            </w:r>
            <w:proofErr w:type="spellEnd"/>
            <w:r w:rsidR="00570C04">
              <w:rPr>
                <w:lang w:val="vi-VN" w:eastAsia="en-US"/>
              </w:rPr>
              <w:t>” đối với nhân viên có [</w:t>
            </w:r>
            <w:proofErr w:type="spellStart"/>
            <w:r w:rsidR="00570C04">
              <w:rPr>
                <w:lang w:val="vi-VN" w:eastAsia="en-US"/>
              </w:rPr>
              <w:t>EmpStatus</w:t>
            </w:r>
            <w:proofErr w:type="spellEnd"/>
            <w:r w:rsidR="00570C04">
              <w:rPr>
                <w:lang w:val="vi-VN" w:eastAsia="en-US"/>
              </w:rPr>
              <w:t>] = “</w:t>
            </w:r>
            <w:proofErr w:type="spellStart"/>
            <w:r w:rsidR="00570C04">
              <w:rPr>
                <w:lang w:val="vi-VN" w:eastAsia="en-US"/>
              </w:rPr>
              <w:t>intern</w:t>
            </w:r>
            <w:proofErr w:type="spellEnd"/>
            <w:r w:rsidR="00570C04">
              <w:rPr>
                <w:lang w:val="vi-VN" w:eastAsia="en-US"/>
              </w:rPr>
              <w:t>”</w:t>
            </w:r>
          </w:p>
          <w:p w14:paraId="3CBBBD75" w14:textId="1F70BBB7" w:rsidR="00570C04" w:rsidRPr="0069537F" w:rsidRDefault="00570C04">
            <w:pPr>
              <w:spacing w:line="240" w:lineRule="auto"/>
              <w:jc w:val="both"/>
              <w:rPr>
                <w:rFonts w:ascii="Times New Roman" w:hAnsi="Times New Roman"/>
                <w:sz w:val="24"/>
                <w:lang w:val="vi-VN" w:eastAsia="en-US"/>
              </w:rPr>
            </w:pPr>
            <w:r>
              <w:rPr>
                <w:lang w:val="vi-VN" w:eastAsia="en-US"/>
              </w:rPr>
              <w:t xml:space="preserve">Mặc định các nhân viên có [EmpStatus] = “Chính thức” có full ca từ thứ 2-thứ 6 </w:t>
            </w:r>
          </w:p>
        </w:tc>
      </w:tr>
      <w:tr w:rsidR="00293629" w:rsidRPr="00B62375" w14:paraId="7200B381" w14:textId="77777777">
        <w:trPr>
          <w:trHeight w:val="253"/>
        </w:trPr>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41E2A032" w14:textId="77777777" w:rsidR="00293629" w:rsidRPr="00B62375" w:rsidRDefault="00293629">
            <w:pPr>
              <w:spacing w:line="240" w:lineRule="auto"/>
              <w:jc w:val="both"/>
              <w:rPr>
                <w:rFonts w:ascii="Times New Roman" w:hAnsi="Times New Roman"/>
                <w:sz w:val="24"/>
                <w:lang w:val="en-US" w:eastAsia="en-US"/>
              </w:rPr>
            </w:pPr>
            <w:r w:rsidRPr="00B62375">
              <w:rPr>
                <w:rFonts w:cs="Arial"/>
                <w:b/>
                <w:bCs/>
                <w:color w:val="000000"/>
                <w:szCs w:val="20"/>
                <w:lang w:val="en-US" w:eastAsia="en-US"/>
              </w:rPr>
              <w:t>Default Sorting</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2E287FA6" w14:textId="77777777" w:rsidR="00293629" w:rsidRPr="00B62375" w:rsidRDefault="00293629">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62B5C2D8" w14:textId="5D001C9D" w:rsidR="00293629" w:rsidRPr="00B62375" w:rsidRDefault="00293629">
            <w:pPr>
              <w:spacing w:line="240" w:lineRule="auto"/>
              <w:jc w:val="both"/>
              <w:rPr>
                <w:rFonts w:ascii="Times New Roman" w:hAnsi="Times New Roman"/>
                <w:sz w:val="24"/>
                <w:lang w:val="en-US" w:eastAsia="en-US"/>
              </w:rPr>
            </w:pPr>
            <w:r w:rsidRPr="00B62375">
              <w:rPr>
                <w:rFonts w:cs="Arial"/>
                <w:color w:val="000000"/>
                <w:szCs w:val="20"/>
                <w:lang w:val="en-US" w:eastAsia="en-US"/>
              </w:rPr>
              <w:t>Sorted by [</w:t>
            </w:r>
            <w:proofErr w:type="spellStart"/>
            <w:r w:rsidR="00570C04">
              <w:rPr>
                <w:rFonts w:cs="Arial"/>
                <w:color w:val="000000"/>
                <w:szCs w:val="20"/>
                <w:lang w:val="en-US" w:eastAsia="en-US"/>
              </w:rPr>
              <w:t>Employee</w:t>
            </w:r>
            <w:r w:rsidRPr="00B62375">
              <w:rPr>
                <w:rFonts w:cs="Arial"/>
                <w:color w:val="000000"/>
                <w:szCs w:val="20"/>
                <w:lang w:val="en-US" w:eastAsia="en-US"/>
              </w:rPr>
              <w:t>ID</w:t>
            </w:r>
            <w:proofErr w:type="spellEnd"/>
            <w:r w:rsidRPr="00B62375">
              <w:rPr>
                <w:rFonts w:cs="Arial"/>
                <w:color w:val="000000"/>
                <w:szCs w:val="20"/>
                <w:lang w:val="en-US" w:eastAsia="en-US"/>
              </w:rPr>
              <w:t xml:space="preserve">] </w:t>
            </w:r>
            <w:proofErr w:type="spellStart"/>
            <w:r>
              <w:rPr>
                <w:rFonts w:cs="Arial"/>
                <w:color w:val="000000"/>
                <w:szCs w:val="20"/>
                <w:lang w:val="en-US" w:eastAsia="en-US"/>
              </w:rPr>
              <w:t>tăng</w:t>
            </w:r>
            <w:proofErr w:type="spellEnd"/>
            <w:r>
              <w:rPr>
                <w:rFonts w:cs="Arial"/>
                <w:color w:val="000000"/>
                <w:szCs w:val="20"/>
                <w:lang w:val="vi-VN" w:eastAsia="en-US"/>
              </w:rPr>
              <w:t xml:space="preserve"> dần</w:t>
            </w:r>
            <w:r w:rsidRPr="00B62375">
              <w:rPr>
                <w:rFonts w:cs="Arial"/>
                <w:color w:val="000000"/>
                <w:szCs w:val="20"/>
                <w:lang w:val="en-US" w:eastAsia="en-US"/>
              </w:rPr>
              <w:t>.</w:t>
            </w:r>
          </w:p>
        </w:tc>
      </w:tr>
    </w:tbl>
    <w:p w14:paraId="5C0D76D8" w14:textId="77777777" w:rsidR="00293629" w:rsidRDefault="00293629" w:rsidP="00EA60B5">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55"/>
        <w:gridCol w:w="1819"/>
        <w:gridCol w:w="1305"/>
        <w:gridCol w:w="995"/>
        <w:gridCol w:w="1228"/>
        <w:gridCol w:w="894"/>
        <w:gridCol w:w="2734"/>
      </w:tblGrid>
      <w:tr w:rsidR="00A46B60" w:rsidRPr="008F2D5E" w14:paraId="7895EB37" w14:textId="77777777" w:rsidTr="61D41CF5">
        <w:trPr>
          <w:trHeight w:val="764"/>
        </w:trPr>
        <w:tc>
          <w:tcPr>
            <w:tcW w:w="190"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47EF85BC" w14:textId="77777777" w:rsidR="00A46B60" w:rsidRPr="00743D86" w:rsidRDefault="00A46B60">
            <w:pPr>
              <w:rPr>
                <w:rFonts w:cs="Arial"/>
                <w:b/>
                <w:bCs/>
                <w:szCs w:val="20"/>
                <w:lang w:val="en-US" w:eastAsia="en-US"/>
              </w:rPr>
            </w:pPr>
            <w:r>
              <w:rPr>
                <w:rFonts w:cs="Arial"/>
                <w:b/>
                <w:bCs/>
                <w:szCs w:val="20"/>
                <w:lang w:val="en-US" w:eastAsia="en-US"/>
              </w:rPr>
              <w:lastRenderedPageBreak/>
              <w:t>#</w:t>
            </w:r>
          </w:p>
        </w:tc>
        <w:tc>
          <w:tcPr>
            <w:tcW w:w="97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AEA4FA5" w14:textId="77777777" w:rsidR="00A46B60" w:rsidRPr="008F2D5E" w:rsidRDefault="00A46B60">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9FE3852" w14:textId="77777777" w:rsidR="00A46B60" w:rsidRPr="008F2D5E" w:rsidRDefault="00A46B60">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8C3714A" w14:textId="77777777" w:rsidR="00A46B60" w:rsidRPr="00743D86" w:rsidRDefault="00A46B60">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CDDF303" w14:textId="77777777" w:rsidR="00A46B60" w:rsidRPr="008F2D5E" w:rsidRDefault="00A46B60">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9C06660" w14:textId="77777777" w:rsidR="00A46B60" w:rsidRPr="00743D86" w:rsidRDefault="00A46B60">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46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252431C4" w14:textId="77777777" w:rsidR="00A46B60" w:rsidRPr="008F2D5E" w:rsidRDefault="00A46B60">
            <w:pPr>
              <w:ind w:right="-1110"/>
              <w:rPr>
                <w:rFonts w:cs="Arial"/>
                <w:b/>
                <w:bCs/>
                <w:szCs w:val="20"/>
                <w:lang w:eastAsia="en-US"/>
              </w:rPr>
            </w:pPr>
            <w:r w:rsidRPr="008F2D5E">
              <w:rPr>
                <w:rFonts w:cs="Arial"/>
                <w:b/>
                <w:szCs w:val="20"/>
                <w:lang w:eastAsia="en-US"/>
              </w:rPr>
              <w:t>Description</w:t>
            </w:r>
          </w:p>
        </w:tc>
      </w:tr>
      <w:tr w:rsidR="00A46B60" w:rsidRPr="008F2D5E" w14:paraId="36677DB8" w14:textId="77777777">
        <w:trPr>
          <w:trHeight w:val="253"/>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A6D93F8" w14:textId="77777777" w:rsidR="00A46B60" w:rsidRPr="008F2D5E" w:rsidRDefault="00A46B60">
            <w:pPr>
              <w:spacing w:before="0"/>
              <w:rPr>
                <w:rFonts w:cs="Arial"/>
                <w:szCs w:val="20"/>
              </w:rPr>
            </w:pPr>
            <w:r>
              <w:rPr>
                <w:rFonts w:cs="Arial"/>
                <w:szCs w:val="20"/>
              </w:rPr>
              <w:t>1</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D255A7" w14:textId="77777777" w:rsidR="00A46B60" w:rsidRPr="00314847" w:rsidRDefault="00A46B60">
            <w:pPr>
              <w:rPr>
                <w:rFonts w:eastAsia="MS PMincho" w:cs="Arial"/>
                <w:lang w:val="vi-VN" w:eastAsia="ja-JP"/>
              </w:rPr>
            </w:pPr>
            <w:r w:rsidRPr="006362DF">
              <w:rPr>
                <w:rFonts w:eastAsia="MS PMincho" w:cs="Arial"/>
                <w:noProof/>
                <w:lang w:val="en-US" w:eastAsia="ja-JP"/>
              </w:rPr>
              <w:drawing>
                <wp:inline distT="0" distB="0" distL="0" distR="0" wp14:anchorId="2C9EB7C0" wp14:editId="5FFBFEF0">
                  <wp:extent cx="747718" cy="423866"/>
                  <wp:effectExtent l="0" t="0" r="0" b="0"/>
                  <wp:docPr id="438048715" name="Picture 438048715"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60043" name="Picture 1436660043" descr="A close-up of a sign&#10;&#10;Description automatically generated"/>
                          <pic:cNvPicPr/>
                        </pic:nvPicPr>
                        <pic:blipFill>
                          <a:blip r:embed="rId139"/>
                          <a:stretch>
                            <a:fillRect/>
                          </a:stretch>
                        </pic:blipFill>
                        <pic:spPr>
                          <a:xfrm>
                            <a:off x="0" y="0"/>
                            <a:ext cx="747718" cy="423866"/>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82CC939" w14:textId="77777777" w:rsidR="00A46B60" w:rsidRPr="008F2D5E" w:rsidRDefault="00A46B60">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9307C93" w14:textId="77777777" w:rsidR="00A46B60" w:rsidRPr="006362DF" w:rsidRDefault="00A46B60">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42810AE" w14:textId="77777777" w:rsidR="00A46B60" w:rsidRPr="00CE1790" w:rsidRDefault="00A46B60">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14D807" w14:textId="77777777" w:rsidR="00A46B60" w:rsidRPr="00314847" w:rsidRDefault="00A46B60">
            <w:pPr>
              <w:rPr>
                <w:rFonts w:eastAsia="MS PMincho" w:cs="Arial"/>
                <w:lang w:val="vi-VN"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AB03ED6" w14:textId="280DB0D5" w:rsidR="00A46B60" w:rsidRPr="006362DF" w:rsidRDefault="00A46B60">
            <w:pPr>
              <w:pStyle w:val="BulletList1"/>
              <w:numPr>
                <w:ilvl w:val="0"/>
                <w:numId w:val="0"/>
              </w:numPr>
              <w:ind w:left="360"/>
              <w:rPr>
                <w:lang w:val="vi-VN"/>
              </w:rPr>
            </w:pPr>
            <w:r>
              <w:t>Refer</w:t>
            </w:r>
            <w:r>
              <w:rPr>
                <w:lang w:val="vi-VN"/>
              </w:rPr>
              <w:t xml:space="preserve"> to </w:t>
            </w:r>
            <w:r>
              <w:rPr>
                <w:lang w:val="vi-VN"/>
              </w:rPr>
              <w:fldChar w:fldCharType="begin"/>
            </w:r>
            <w:r>
              <w:rPr>
                <w:lang w:val="vi-VN"/>
              </w:rPr>
              <w:instrText xml:space="preserve"> REF _Ref155259472 \h </w:instrText>
            </w:r>
            <w:r>
              <w:rPr>
                <w:lang w:val="vi-VN"/>
              </w:rPr>
            </w:r>
            <w:r>
              <w:rPr>
                <w:lang w:val="vi-VN"/>
              </w:rPr>
              <w:fldChar w:fldCharType="separate"/>
            </w:r>
            <w:proofErr w:type="spellStart"/>
            <w:r w:rsidR="005E1475">
              <w:t>Xuất</w:t>
            </w:r>
            <w:proofErr w:type="spellEnd"/>
            <w:r w:rsidR="005E1475">
              <w:t xml:space="preserve"> file </w:t>
            </w:r>
            <w:proofErr w:type="spellStart"/>
            <w:r w:rsidR="005E1475">
              <w:t>danh</w:t>
            </w:r>
            <w:proofErr w:type="spellEnd"/>
            <w:r w:rsidR="005E1475">
              <w:t xml:space="preserve"> </w:t>
            </w:r>
            <w:proofErr w:type="spellStart"/>
            <w:r w:rsidR="005E1475">
              <w:t>sách</w:t>
            </w:r>
            <w:proofErr w:type="spellEnd"/>
            <w:r>
              <w:rPr>
                <w:lang w:val="vi-VN"/>
              </w:rPr>
              <w:fldChar w:fldCharType="end"/>
            </w:r>
          </w:p>
        </w:tc>
      </w:tr>
      <w:tr w:rsidR="00A46B60" w:rsidRPr="008F2D5E" w14:paraId="5F855661" w14:textId="77777777">
        <w:trPr>
          <w:trHeight w:val="898"/>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B4EDDDA" w14:textId="77777777" w:rsidR="00A46B60" w:rsidRDefault="00A46B60">
            <w:pPr>
              <w:spacing w:before="0"/>
              <w:rPr>
                <w:rFonts w:cs="Arial"/>
                <w:szCs w:val="20"/>
              </w:rPr>
            </w:pPr>
            <w:r>
              <w:rPr>
                <w:rFonts w:cs="Arial"/>
                <w:szCs w:val="20"/>
              </w:rPr>
              <w:t>2</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BA1BE26" w14:textId="315C82C1" w:rsidR="00A46B60" w:rsidRPr="00314847" w:rsidRDefault="00293629">
            <w:pPr>
              <w:rPr>
                <w:rFonts w:eastAsia="MS PMincho" w:cs="Arial"/>
                <w:lang w:val="vi-VN" w:eastAsia="ja-JP"/>
              </w:rPr>
            </w:pPr>
            <w:r w:rsidRPr="00293629">
              <w:rPr>
                <w:rFonts w:eastAsia="MS PMincho" w:cs="Arial"/>
                <w:noProof/>
                <w:lang w:val="vi-VN" w:eastAsia="ja-JP"/>
              </w:rPr>
              <w:drawing>
                <wp:inline distT="0" distB="0" distL="0" distR="0" wp14:anchorId="4510E4D2" wp14:editId="34271828">
                  <wp:extent cx="704855" cy="357190"/>
                  <wp:effectExtent l="0" t="0" r="0" b="5080"/>
                  <wp:docPr id="1155213386" name="Picture 1155213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13386" name=""/>
                          <pic:cNvPicPr/>
                        </pic:nvPicPr>
                        <pic:blipFill>
                          <a:blip r:embed="rId156"/>
                          <a:stretch>
                            <a:fillRect/>
                          </a:stretch>
                        </pic:blipFill>
                        <pic:spPr>
                          <a:xfrm>
                            <a:off x="0" y="0"/>
                            <a:ext cx="704855" cy="357190"/>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7089C5B" w14:textId="77777777" w:rsidR="00A46B60" w:rsidRPr="00D13718" w:rsidRDefault="00A46B60">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063461E" w14:textId="77777777" w:rsidR="00A46B60" w:rsidRPr="006362DF" w:rsidRDefault="00A46B60">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B85DECB" w14:textId="77777777" w:rsidR="00A46B60" w:rsidRPr="00D13718" w:rsidRDefault="00A46B60">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C0C8D2" w14:textId="77777777" w:rsidR="00A46B60" w:rsidRPr="008F2D5E" w:rsidRDefault="00A46B60">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3E4E72B" w14:textId="77777777" w:rsidR="00A46B60" w:rsidRDefault="00A46B60">
            <w:pPr>
              <w:pStyle w:val="BulletList1"/>
            </w:pPr>
            <w:proofErr w:type="spellStart"/>
            <w:r>
              <w:t>Hệ</w:t>
            </w:r>
            <w:proofErr w:type="spellEnd"/>
            <w:r>
              <w:rPr>
                <w:lang w:val="vi-VN"/>
              </w:rPr>
              <w:t xml:space="preserve"> thống sẽ </w:t>
            </w:r>
            <w:proofErr w:type="spellStart"/>
            <w:r>
              <w:rPr>
                <w:lang w:val="vi-VN"/>
              </w:rPr>
              <w:t>refresh</w:t>
            </w:r>
            <w:proofErr w:type="spellEnd"/>
            <w:r>
              <w:rPr>
                <w:lang w:val="vi-VN"/>
              </w:rPr>
              <w:t xml:space="preserve"> lại các dữ liệu đã tìm kiếm</w:t>
            </w:r>
          </w:p>
        </w:tc>
      </w:tr>
    </w:tbl>
    <w:p w14:paraId="6CBDC9B1" w14:textId="77777777" w:rsidR="00A46B60" w:rsidRDefault="00A46B60" w:rsidP="00EA60B5">
      <w:pPr>
        <w:rPr>
          <w:lang w:val="en-US" w:eastAsia="en-US"/>
        </w:rPr>
      </w:pPr>
    </w:p>
    <w:p w14:paraId="6B059A84" w14:textId="30A4ED98" w:rsidR="00EA60B5" w:rsidRDefault="00EA60B5" w:rsidP="00EA60B5">
      <w:pPr>
        <w:pStyle w:val="Heading2"/>
      </w:pPr>
      <w:bookmarkStart w:id="168" w:name="_Toc155375278"/>
      <w:proofErr w:type="spellStart"/>
      <w:r>
        <w:t>Chấm</w:t>
      </w:r>
      <w:proofErr w:type="spellEnd"/>
      <w:r>
        <w:t xml:space="preserve"> </w:t>
      </w:r>
      <w:proofErr w:type="spellStart"/>
      <w:r>
        <w:t>công</w:t>
      </w:r>
      <w:bookmarkEnd w:id="168"/>
      <w:proofErr w:type="spellEnd"/>
    </w:p>
    <w:p w14:paraId="2307DC40" w14:textId="20C8D92D" w:rsidR="00214E1E" w:rsidRPr="00214E1E" w:rsidRDefault="008C216C" w:rsidP="008C216C">
      <w:pPr>
        <w:pStyle w:val="Heading3"/>
      </w:pPr>
      <w:bookmarkStart w:id="169" w:name="_Toc155375280"/>
      <w:proofErr w:type="spellStart"/>
      <w:r>
        <w:t>Màn</w:t>
      </w:r>
      <w:proofErr w:type="spellEnd"/>
      <w:r>
        <w:rPr>
          <w:lang w:val="vi-VN"/>
        </w:rPr>
        <w:t xml:space="preserve"> </w:t>
      </w:r>
      <w:r w:rsidR="0075386F">
        <w:rPr>
          <w:lang w:val="vi-VN"/>
        </w:rPr>
        <w:t xml:space="preserve">hình </w:t>
      </w:r>
      <w:r w:rsidR="00025E86">
        <w:rPr>
          <w:lang w:val="vi-VN"/>
        </w:rPr>
        <w:t>bảng công</w:t>
      </w:r>
      <w:bookmarkEnd w:id="169"/>
      <w:r w:rsidR="00C32E89">
        <w:rPr>
          <w:lang w:val="vi-VN"/>
        </w:rPr>
        <w:t xml:space="preserve"> tổng hợp</w:t>
      </w:r>
    </w:p>
    <w:p w14:paraId="21AB5BCC" w14:textId="0CE876CC" w:rsidR="008C216C" w:rsidRDefault="00B3509E" w:rsidP="008C216C">
      <w:pPr>
        <w:rPr>
          <w:lang w:val="en-US" w:eastAsia="en-US"/>
        </w:rPr>
      </w:pPr>
      <w:r w:rsidRPr="00B3509E">
        <w:rPr>
          <w:noProof/>
          <w:lang w:val="en-US" w:eastAsia="en-US"/>
        </w:rPr>
        <w:drawing>
          <wp:inline distT="0" distB="0" distL="0" distR="0" wp14:anchorId="4D222B87" wp14:editId="32ECB575">
            <wp:extent cx="5286414" cy="3829078"/>
            <wp:effectExtent l="0" t="0" r="9525" b="0"/>
            <wp:docPr id="926399215" name="Picture 926399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99215" name="Picture 1" descr="A screenshot of a computer&#10;&#10;Description automatically generated"/>
                    <pic:cNvPicPr/>
                  </pic:nvPicPr>
                  <pic:blipFill>
                    <a:blip r:embed="rId157"/>
                    <a:stretch>
                      <a:fillRect/>
                    </a:stretch>
                  </pic:blipFill>
                  <pic:spPr>
                    <a:xfrm>
                      <a:off x="0" y="0"/>
                      <a:ext cx="5286414" cy="3829078"/>
                    </a:xfrm>
                    <a:prstGeom prst="rect">
                      <a:avLst/>
                    </a:prstGeom>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508"/>
        <w:gridCol w:w="7822"/>
      </w:tblGrid>
      <w:tr w:rsidR="00C32E89" w:rsidRPr="005E0A80" w14:paraId="6EADA8DE" w14:textId="77777777">
        <w:trPr>
          <w:trHeight w:val="253"/>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236F24F4" w14:textId="77777777" w:rsidR="00C32E89" w:rsidRPr="00B62375" w:rsidRDefault="00C32E89">
            <w:pPr>
              <w:spacing w:line="240" w:lineRule="auto"/>
              <w:jc w:val="both"/>
              <w:rPr>
                <w:rFonts w:ascii="Times New Roman" w:hAnsi="Times New Roman"/>
                <w:sz w:val="24"/>
                <w:lang w:val="en-US" w:eastAsia="en-US"/>
              </w:rPr>
            </w:pPr>
            <w:r w:rsidRPr="00B62375">
              <w:rPr>
                <w:rFonts w:cs="Arial"/>
                <w:b/>
                <w:bCs/>
                <w:color w:val="000000"/>
                <w:szCs w:val="20"/>
                <w:lang w:val="en-US" w:eastAsia="en-US"/>
              </w:rPr>
              <w:t>Data Source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79E97197" w14:textId="77777777" w:rsidR="00C32E89" w:rsidRPr="00B62375" w:rsidRDefault="00C32E89">
            <w:pPr>
              <w:spacing w:line="240" w:lineRule="auto"/>
              <w:jc w:val="both"/>
              <w:rPr>
                <w:rFonts w:ascii="Times New Roman" w:hAnsi="Times New Roman"/>
                <w:sz w:val="24"/>
                <w:lang w:val="en-US" w:eastAsia="en-US"/>
              </w:rPr>
            </w:pPr>
            <w:r w:rsidRPr="00B62375">
              <w:rPr>
                <w:rFonts w:cs="Arial"/>
                <w:i/>
                <w:iCs/>
                <w:color w:val="000000"/>
                <w:szCs w:val="20"/>
                <w:lang w:val="en-US" w:eastAsia="en-US"/>
              </w:rPr>
              <w:t>&lt;Describe getting data from which objects with which conditions when user opens this screen by default&gt;</w:t>
            </w:r>
          </w:p>
          <w:p w14:paraId="0BB79C9A" w14:textId="04E4E1C9" w:rsidR="00C32E89" w:rsidRDefault="00C32E89">
            <w:pPr>
              <w:spacing w:line="240" w:lineRule="auto"/>
              <w:jc w:val="both"/>
              <w:rPr>
                <w:lang w:val="vi-VN" w:eastAsia="en-US"/>
              </w:rPr>
            </w:pPr>
            <w:proofErr w:type="spellStart"/>
            <w:r>
              <w:rPr>
                <w:lang w:val="en-US" w:eastAsia="en-US"/>
              </w:rPr>
              <w:t>Truy</w:t>
            </w:r>
            <w:proofErr w:type="spellEnd"/>
            <w:r>
              <w:rPr>
                <w:lang w:val="vi-VN" w:eastAsia="en-US"/>
              </w:rPr>
              <w:t xml:space="preserve"> xuất bảng chấm công của các nhân viên trong công ty </w:t>
            </w:r>
            <w:r w:rsidR="00835523">
              <w:rPr>
                <w:lang w:val="vi-VN" w:eastAsia="en-US"/>
              </w:rPr>
              <w:t xml:space="preserve">đối với </w:t>
            </w:r>
            <w:proofErr w:type="spellStart"/>
            <w:r w:rsidR="00835523">
              <w:rPr>
                <w:lang w:val="vi-VN" w:eastAsia="en-US"/>
              </w:rPr>
              <w:t>actor</w:t>
            </w:r>
            <w:proofErr w:type="spellEnd"/>
            <w:r w:rsidR="00835523">
              <w:rPr>
                <w:lang w:val="vi-VN" w:eastAsia="en-US"/>
              </w:rPr>
              <w:t xml:space="preserve"> là “</w:t>
            </w:r>
            <w:proofErr w:type="spellStart"/>
            <w:r w:rsidR="00835523">
              <w:rPr>
                <w:lang w:val="vi-VN" w:eastAsia="en-US"/>
              </w:rPr>
              <w:t>System</w:t>
            </w:r>
            <w:proofErr w:type="spellEnd"/>
            <w:r w:rsidR="00835523">
              <w:rPr>
                <w:lang w:val="vi-VN" w:eastAsia="en-US"/>
              </w:rPr>
              <w:t xml:space="preserve"> </w:t>
            </w:r>
            <w:proofErr w:type="spellStart"/>
            <w:r w:rsidR="00835523">
              <w:rPr>
                <w:lang w:val="vi-VN" w:eastAsia="en-US"/>
              </w:rPr>
              <w:t>admin</w:t>
            </w:r>
            <w:proofErr w:type="spellEnd"/>
            <w:r w:rsidR="00835523">
              <w:rPr>
                <w:lang w:val="vi-VN" w:eastAsia="en-US"/>
              </w:rPr>
              <w:t xml:space="preserve">” </w:t>
            </w:r>
            <w:proofErr w:type="spellStart"/>
            <w:r w:rsidR="00835523">
              <w:rPr>
                <w:lang w:val="vi-VN" w:eastAsia="en-US"/>
              </w:rPr>
              <w:t>Or</w:t>
            </w:r>
            <w:proofErr w:type="spellEnd"/>
            <w:r w:rsidR="00835523">
              <w:rPr>
                <w:lang w:val="vi-VN" w:eastAsia="en-US"/>
              </w:rPr>
              <w:t xml:space="preserve"> “</w:t>
            </w:r>
            <w:proofErr w:type="spellStart"/>
            <w:r w:rsidR="00835523">
              <w:rPr>
                <w:lang w:val="vi-VN" w:eastAsia="en-US"/>
              </w:rPr>
              <w:t>Hr</w:t>
            </w:r>
            <w:proofErr w:type="spellEnd"/>
            <w:r w:rsidR="00835523">
              <w:rPr>
                <w:lang w:val="vi-VN" w:eastAsia="en-US"/>
              </w:rPr>
              <w:t xml:space="preserve"> </w:t>
            </w:r>
            <w:proofErr w:type="spellStart"/>
            <w:proofErr w:type="gramStart"/>
            <w:r w:rsidR="00835523">
              <w:rPr>
                <w:lang w:val="vi-VN" w:eastAsia="en-US"/>
              </w:rPr>
              <w:t>admin</w:t>
            </w:r>
            <w:proofErr w:type="spellEnd"/>
            <w:r w:rsidR="00835523">
              <w:rPr>
                <w:lang w:val="vi-VN" w:eastAsia="en-US"/>
              </w:rPr>
              <w:t xml:space="preserve"> ”</w:t>
            </w:r>
            <w:proofErr w:type="gramEnd"/>
          </w:p>
          <w:p w14:paraId="04613BAF" w14:textId="6FB9D040" w:rsidR="00835523" w:rsidRPr="0069537F" w:rsidRDefault="00835523">
            <w:pPr>
              <w:spacing w:line="240" w:lineRule="auto"/>
              <w:jc w:val="both"/>
              <w:rPr>
                <w:rFonts w:ascii="Times New Roman" w:hAnsi="Times New Roman"/>
                <w:sz w:val="24"/>
                <w:lang w:val="vi-VN" w:eastAsia="en-US"/>
              </w:rPr>
            </w:pPr>
            <w:r>
              <w:rPr>
                <w:lang w:val="vi-VN" w:eastAsia="en-US"/>
              </w:rPr>
              <w:t xml:space="preserve">Truy xuất bảng chấm công của phòng ban mà user hiện tại đang quản lý </w:t>
            </w:r>
          </w:p>
          <w:p w14:paraId="1DFF8568" w14:textId="77777777" w:rsidR="00C32E89" w:rsidRPr="0069537F" w:rsidRDefault="00C32E89">
            <w:pPr>
              <w:spacing w:line="240" w:lineRule="auto"/>
              <w:jc w:val="both"/>
              <w:rPr>
                <w:rFonts w:ascii="Times New Roman" w:hAnsi="Times New Roman"/>
                <w:sz w:val="24"/>
                <w:lang w:val="vi-VN" w:eastAsia="en-US"/>
              </w:rPr>
            </w:pPr>
          </w:p>
        </w:tc>
      </w:tr>
      <w:tr w:rsidR="00C32E89" w:rsidRPr="00B62375" w14:paraId="692A436C" w14:textId="77777777">
        <w:trPr>
          <w:trHeight w:val="253"/>
        </w:trPr>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17342E6F" w14:textId="77777777" w:rsidR="00C32E89" w:rsidRPr="00B62375" w:rsidRDefault="00C32E89">
            <w:pPr>
              <w:spacing w:line="240" w:lineRule="auto"/>
              <w:jc w:val="both"/>
              <w:rPr>
                <w:rFonts w:ascii="Times New Roman" w:hAnsi="Times New Roman"/>
                <w:sz w:val="24"/>
                <w:lang w:val="en-US" w:eastAsia="en-US"/>
              </w:rPr>
            </w:pPr>
            <w:r w:rsidRPr="00B62375">
              <w:rPr>
                <w:rFonts w:cs="Arial"/>
                <w:b/>
                <w:bCs/>
                <w:color w:val="000000"/>
                <w:szCs w:val="20"/>
                <w:lang w:val="en-US" w:eastAsia="en-US"/>
              </w:rPr>
              <w:t>Default Sorting</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47E60D73" w14:textId="77777777" w:rsidR="00C32E89" w:rsidRPr="00B62375" w:rsidRDefault="00C32E89">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5F9EC64C" w14:textId="1F4466C8" w:rsidR="00C32E89" w:rsidRPr="00B62375" w:rsidRDefault="00C32E89">
            <w:pPr>
              <w:spacing w:line="240" w:lineRule="auto"/>
              <w:jc w:val="both"/>
              <w:rPr>
                <w:rFonts w:ascii="Times New Roman" w:hAnsi="Times New Roman"/>
                <w:sz w:val="24"/>
                <w:lang w:val="en-US" w:eastAsia="en-US"/>
              </w:rPr>
            </w:pPr>
            <w:r w:rsidRPr="00B62375">
              <w:rPr>
                <w:rFonts w:cs="Arial"/>
                <w:color w:val="000000"/>
                <w:szCs w:val="20"/>
                <w:lang w:val="en-US" w:eastAsia="en-US"/>
              </w:rPr>
              <w:t xml:space="preserve">Sorted by </w:t>
            </w:r>
            <w:r>
              <w:rPr>
                <w:rFonts w:cs="Arial"/>
                <w:color w:val="000000"/>
                <w:szCs w:val="20"/>
                <w:lang w:val="vi-VN" w:eastAsia="en-US"/>
              </w:rPr>
              <w:t>[</w:t>
            </w:r>
            <w:r w:rsidR="001A7CDD">
              <w:rPr>
                <w:rFonts w:cs="Arial"/>
                <w:color w:val="000000"/>
                <w:szCs w:val="20"/>
                <w:lang w:val="vi-VN" w:eastAsia="en-US"/>
              </w:rPr>
              <w:t>EmpID</w:t>
            </w:r>
            <w:r w:rsidRPr="00B62375">
              <w:rPr>
                <w:rFonts w:cs="Arial"/>
                <w:color w:val="000000"/>
                <w:szCs w:val="20"/>
                <w:lang w:val="en-US" w:eastAsia="en-US"/>
              </w:rPr>
              <w:t xml:space="preserve">] </w:t>
            </w:r>
            <w:proofErr w:type="spellStart"/>
            <w:r>
              <w:rPr>
                <w:rFonts w:cs="Arial"/>
                <w:color w:val="000000"/>
                <w:szCs w:val="20"/>
                <w:lang w:val="en-US" w:eastAsia="en-US"/>
              </w:rPr>
              <w:t>tăng</w:t>
            </w:r>
            <w:proofErr w:type="spellEnd"/>
            <w:r>
              <w:rPr>
                <w:rFonts w:cs="Arial"/>
                <w:color w:val="000000"/>
                <w:szCs w:val="20"/>
                <w:lang w:val="vi-VN" w:eastAsia="en-US"/>
              </w:rPr>
              <w:t xml:space="preserve"> dần</w:t>
            </w:r>
            <w:r w:rsidRPr="00B62375">
              <w:rPr>
                <w:rFonts w:cs="Arial"/>
                <w:color w:val="000000"/>
                <w:szCs w:val="20"/>
                <w:lang w:val="en-US" w:eastAsia="en-US"/>
              </w:rPr>
              <w:t>.</w:t>
            </w:r>
          </w:p>
        </w:tc>
      </w:tr>
    </w:tbl>
    <w:p w14:paraId="15698311" w14:textId="77777777" w:rsidR="00C32E89" w:rsidRDefault="00C32E89" w:rsidP="00C32E89">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55"/>
        <w:gridCol w:w="1819"/>
        <w:gridCol w:w="1305"/>
        <w:gridCol w:w="995"/>
        <w:gridCol w:w="1228"/>
        <w:gridCol w:w="894"/>
        <w:gridCol w:w="2734"/>
      </w:tblGrid>
      <w:tr w:rsidR="00C32E89" w:rsidRPr="008F2D5E" w14:paraId="61B8D5D9" w14:textId="77777777" w:rsidTr="61D41CF5">
        <w:trPr>
          <w:trHeight w:val="764"/>
        </w:trPr>
        <w:tc>
          <w:tcPr>
            <w:tcW w:w="190"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0BD5EE2F" w14:textId="77777777" w:rsidR="00C32E89" w:rsidRPr="00743D86" w:rsidRDefault="00C32E89">
            <w:pPr>
              <w:rPr>
                <w:rFonts w:cs="Arial"/>
                <w:b/>
                <w:bCs/>
                <w:szCs w:val="20"/>
                <w:lang w:val="en-US" w:eastAsia="en-US"/>
              </w:rPr>
            </w:pPr>
            <w:r>
              <w:rPr>
                <w:rFonts w:cs="Arial"/>
                <w:b/>
                <w:bCs/>
                <w:szCs w:val="20"/>
                <w:lang w:val="en-US" w:eastAsia="en-US"/>
              </w:rPr>
              <w:lastRenderedPageBreak/>
              <w:t>#</w:t>
            </w:r>
          </w:p>
        </w:tc>
        <w:tc>
          <w:tcPr>
            <w:tcW w:w="97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91F2DBC" w14:textId="77777777" w:rsidR="00C32E89" w:rsidRPr="008F2D5E" w:rsidRDefault="00C32E89">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C2A42AA" w14:textId="77777777" w:rsidR="00C32E89" w:rsidRPr="008F2D5E" w:rsidRDefault="00C32E89">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C4C4487" w14:textId="77777777" w:rsidR="00C32E89" w:rsidRPr="00743D86" w:rsidRDefault="00C32E89">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4EDE7E7" w14:textId="77777777" w:rsidR="00C32E89" w:rsidRPr="008F2D5E" w:rsidRDefault="00C32E89">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5E6624E" w14:textId="77777777" w:rsidR="00C32E89" w:rsidRPr="00743D86" w:rsidRDefault="00C32E89">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46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22563EED" w14:textId="77777777" w:rsidR="00C32E89" w:rsidRPr="008F2D5E" w:rsidRDefault="00C32E89">
            <w:pPr>
              <w:ind w:right="-1110"/>
              <w:rPr>
                <w:rFonts w:cs="Arial"/>
                <w:b/>
                <w:bCs/>
                <w:szCs w:val="20"/>
                <w:lang w:eastAsia="en-US"/>
              </w:rPr>
            </w:pPr>
            <w:r w:rsidRPr="008F2D5E">
              <w:rPr>
                <w:rFonts w:cs="Arial"/>
                <w:b/>
                <w:szCs w:val="20"/>
                <w:lang w:eastAsia="en-US"/>
              </w:rPr>
              <w:t>Description</w:t>
            </w:r>
          </w:p>
        </w:tc>
      </w:tr>
      <w:tr w:rsidR="00C32E89" w:rsidRPr="008F2D5E" w14:paraId="0EA03B1F" w14:textId="77777777">
        <w:trPr>
          <w:trHeight w:val="253"/>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AF0D82D" w14:textId="77777777" w:rsidR="00C32E89" w:rsidRPr="008F2D5E" w:rsidRDefault="00C32E89">
            <w:pPr>
              <w:spacing w:before="0"/>
              <w:rPr>
                <w:rFonts w:cs="Arial"/>
                <w:szCs w:val="20"/>
              </w:rPr>
            </w:pPr>
            <w:r>
              <w:rPr>
                <w:rFonts w:cs="Arial"/>
                <w:szCs w:val="20"/>
              </w:rPr>
              <w:t>1</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4A1F0DE" w14:textId="20FEC211" w:rsidR="00C32E89" w:rsidRPr="00314847" w:rsidRDefault="00A32181">
            <w:pPr>
              <w:rPr>
                <w:rFonts w:eastAsia="MS PMincho" w:cs="Arial"/>
                <w:lang w:val="vi-VN" w:eastAsia="ja-JP"/>
              </w:rPr>
            </w:pPr>
            <w:r w:rsidRPr="00A32181">
              <w:rPr>
                <w:rFonts w:eastAsia="MS PMincho" w:cs="Arial"/>
                <w:noProof/>
                <w:lang w:val="vi-VN" w:eastAsia="ja-JP"/>
              </w:rPr>
              <w:drawing>
                <wp:inline distT="0" distB="0" distL="0" distR="0" wp14:anchorId="6867CA49" wp14:editId="70C830A0">
                  <wp:extent cx="519116" cy="314327"/>
                  <wp:effectExtent l="0" t="0" r="0" b="0"/>
                  <wp:docPr id="449631462" name="Picture 44963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31462" name=""/>
                          <pic:cNvPicPr/>
                        </pic:nvPicPr>
                        <pic:blipFill>
                          <a:blip r:embed="rId158"/>
                          <a:stretch>
                            <a:fillRect/>
                          </a:stretch>
                        </pic:blipFill>
                        <pic:spPr>
                          <a:xfrm>
                            <a:off x="0" y="0"/>
                            <a:ext cx="519116" cy="314327"/>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A2492A" w14:textId="77777777" w:rsidR="00C32E89" w:rsidRPr="008F2D5E" w:rsidRDefault="00C32E89">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DDCC43" w14:textId="77777777" w:rsidR="00C32E89" w:rsidRPr="006362DF" w:rsidRDefault="00C32E89">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F217C8" w14:textId="77777777" w:rsidR="00C32E89" w:rsidRPr="00CE1790" w:rsidRDefault="00C32E89">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8872DA5" w14:textId="77777777" w:rsidR="00C32E89" w:rsidRPr="00314847" w:rsidRDefault="00C32E89">
            <w:pPr>
              <w:rPr>
                <w:rFonts w:eastAsia="MS PMincho" w:cs="Arial"/>
                <w:lang w:val="vi-VN"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6A1F77D" w14:textId="37EFDECD" w:rsidR="00C32E89" w:rsidRPr="0000611C" w:rsidRDefault="00A32181">
            <w:pPr>
              <w:pStyle w:val="BulletList1"/>
              <w:rPr>
                <w:lang w:val="vi-VN"/>
              </w:rPr>
            </w:pPr>
            <w:r>
              <w:t>Refer</w:t>
            </w:r>
            <w:r>
              <w:rPr>
                <w:lang w:val="vi-VN"/>
              </w:rPr>
              <w:t xml:space="preserve"> to </w:t>
            </w:r>
            <w:r>
              <w:rPr>
                <w:lang w:val="vi-VN"/>
              </w:rPr>
              <w:fldChar w:fldCharType="begin"/>
            </w:r>
            <w:r>
              <w:rPr>
                <w:lang w:val="vi-VN"/>
              </w:rPr>
              <w:instrText xml:space="preserve"> REF _Ref155259472 \h </w:instrText>
            </w:r>
            <w:r>
              <w:rPr>
                <w:lang w:val="vi-VN"/>
              </w:rPr>
            </w:r>
            <w:r>
              <w:rPr>
                <w:lang w:val="vi-VN"/>
              </w:rPr>
              <w:fldChar w:fldCharType="separate"/>
            </w:r>
            <w:proofErr w:type="spellStart"/>
            <w:r w:rsidR="005E1475">
              <w:t>Xuất</w:t>
            </w:r>
            <w:proofErr w:type="spellEnd"/>
            <w:r w:rsidR="005E1475">
              <w:t xml:space="preserve"> file </w:t>
            </w:r>
            <w:proofErr w:type="spellStart"/>
            <w:r w:rsidR="005E1475">
              <w:t>danh</w:t>
            </w:r>
            <w:proofErr w:type="spellEnd"/>
            <w:r w:rsidR="005E1475">
              <w:t xml:space="preserve"> </w:t>
            </w:r>
            <w:proofErr w:type="spellStart"/>
            <w:r w:rsidR="005E1475">
              <w:t>sách</w:t>
            </w:r>
            <w:proofErr w:type="spellEnd"/>
            <w:r>
              <w:rPr>
                <w:lang w:val="vi-VN"/>
              </w:rPr>
              <w:fldChar w:fldCharType="end"/>
            </w:r>
          </w:p>
        </w:tc>
      </w:tr>
      <w:tr w:rsidR="00C32E89" w:rsidRPr="008F2D5E" w14:paraId="347E19D6" w14:textId="77777777">
        <w:trPr>
          <w:trHeight w:val="898"/>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408DD65" w14:textId="77777777" w:rsidR="00C32E89" w:rsidRDefault="00C32E89">
            <w:pPr>
              <w:spacing w:before="0"/>
              <w:rPr>
                <w:rFonts w:cs="Arial"/>
                <w:szCs w:val="20"/>
              </w:rPr>
            </w:pPr>
            <w:r>
              <w:rPr>
                <w:rFonts w:cs="Arial"/>
                <w:szCs w:val="20"/>
              </w:rPr>
              <w:t>2</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32229F5" w14:textId="0A94D8A1" w:rsidR="00C32E89" w:rsidRPr="00314847" w:rsidRDefault="00A32181">
            <w:pPr>
              <w:rPr>
                <w:rFonts w:eastAsia="MS PMincho" w:cs="Arial"/>
                <w:lang w:val="vi-VN" w:eastAsia="ja-JP"/>
              </w:rPr>
            </w:pPr>
            <w:r w:rsidRPr="00A32181">
              <w:rPr>
                <w:rFonts w:eastAsia="MS PMincho" w:cs="Arial"/>
                <w:noProof/>
                <w:lang w:val="vi-VN" w:eastAsia="ja-JP"/>
              </w:rPr>
              <w:drawing>
                <wp:inline distT="0" distB="0" distL="0" distR="0" wp14:anchorId="0B474992" wp14:editId="48DE188A">
                  <wp:extent cx="347665" cy="333377"/>
                  <wp:effectExtent l="0" t="0" r="0" b="0"/>
                  <wp:docPr id="1344914096" name="Picture 134491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14096" name=""/>
                          <pic:cNvPicPr/>
                        </pic:nvPicPr>
                        <pic:blipFill>
                          <a:blip r:embed="rId159"/>
                          <a:stretch>
                            <a:fillRect/>
                          </a:stretch>
                        </pic:blipFill>
                        <pic:spPr>
                          <a:xfrm>
                            <a:off x="0" y="0"/>
                            <a:ext cx="347665" cy="333377"/>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0B073AB" w14:textId="2FB51E9E" w:rsidR="00C32E89" w:rsidRPr="00D13718" w:rsidRDefault="00A32181">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C5254E3" w14:textId="77777777" w:rsidR="00C32E89" w:rsidRPr="006362DF" w:rsidRDefault="00C32E89">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D8F8CA4" w14:textId="77777777" w:rsidR="00C32E89" w:rsidRPr="00D13718" w:rsidRDefault="00C32E89">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71332F0" w14:textId="77777777" w:rsidR="00C32E89" w:rsidRPr="008F2D5E" w:rsidRDefault="00C32E89">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6960657" w14:textId="476C6F8A" w:rsidR="00C32E89" w:rsidRDefault="00A32181">
            <w:pPr>
              <w:pStyle w:val="BulletList1"/>
            </w:pPr>
            <w:r>
              <w:t>Khi</w:t>
            </w:r>
            <w:r>
              <w:rPr>
                <w:lang w:val="vi-VN"/>
              </w:rPr>
              <w:t xml:space="preserve"> người dùng hover vào button sẽ hiện lên một tooltip “Bảng công tổng hợp”</w:t>
            </w:r>
          </w:p>
        </w:tc>
      </w:tr>
      <w:tr w:rsidR="00C32E89" w:rsidRPr="008F2D5E" w14:paraId="5752767A" w14:textId="77777777">
        <w:trPr>
          <w:trHeight w:val="898"/>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4B20599" w14:textId="77777777" w:rsidR="00C32E89" w:rsidRDefault="00C32E89">
            <w:pPr>
              <w:spacing w:before="0"/>
              <w:rPr>
                <w:rFonts w:cs="Arial"/>
                <w:szCs w:val="20"/>
              </w:rPr>
            </w:pPr>
            <w:r>
              <w:rPr>
                <w:rFonts w:cs="Arial"/>
                <w:szCs w:val="20"/>
              </w:rPr>
              <w:t>3</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C8DBD23" w14:textId="46935D96" w:rsidR="00C32E89" w:rsidRPr="00471C1D" w:rsidRDefault="00A32181">
            <w:pPr>
              <w:rPr>
                <w:rFonts w:eastAsia="MS PMincho" w:cs="Arial"/>
                <w:lang w:val="vi-VN" w:eastAsia="ja-JP"/>
              </w:rPr>
            </w:pPr>
            <w:r w:rsidRPr="00A32181">
              <w:rPr>
                <w:rFonts w:eastAsia="MS PMincho" w:cs="Arial"/>
                <w:noProof/>
                <w:lang w:val="vi-VN" w:eastAsia="ja-JP"/>
              </w:rPr>
              <w:drawing>
                <wp:inline distT="0" distB="0" distL="0" distR="0" wp14:anchorId="1E7A0CC6" wp14:editId="4B48D422">
                  <wp:extent cx="309565" cy="280990"/>
                  <wp:effectExtent l="0" t="0" r="0" b="5080"/>
                  <wp:docPr id="1338650141" name="Picture 133865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50141" name=""/>
                          <pic:cNvPicPr/>
                        </pic:nvPicPr>
                        <pic:blipFill>
                          <a:blip r:embed="rId160"/>
                          <a:stretch>
                            <a:fillRect/>
                          </a:stretch>
                        </pic:blipFill>
                        <pic:spPr>
                          <a:xfrm>
                            <a:off x="0" y="0"/>
                            <a:ext cx="309565" cy="280990"/>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49DB98A" w14:textId="24B5A02A" w:rsidR="00C32E89" w:rsidRDefault="00A32181">
            <w:pPr>
              <w:rPr>
                <w:rFonts w:eastAsia="MS PMincho" w:cs="Arial"/>
                <w:lang w:val="vi-VN" w:eastAsia="ja-JP"/>
              </w:rPr>
            </w:pPr>
            <w:r>
              <w:rPr>
                <w:rFonts w:eastAsia="MS PMincho" w:cs="Arial"/>
                <w:lang w:val="vi-VN" w:eastAsia="ja-JP"/>
              </w:rPr>
              <w:t>Icon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1E3A419" w14:textId="0DB7A304" w:rsidR="00C32E89" w:rsidRPr="00A32181" w:rsidRDefault="00A32181">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51B1912" w14:textId="5911C8A6" w:rsidR="00C32E89" w:rsidRDefault="00A32181">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B9D6DAD" w14:textId="77777777" w:rsidR="00C32E89" w:rsidRPr="008F2D5E" w:rsidRDefault="00C32E89">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1857125" w14:textId="1F15B843" w:rsidR="00C32E89" w:rsidRDefault="00A32181">
            <w:pPr>
              <w:pStyle w:val="BulletList1"/>
            </w:pPr>
            <w:r>
              <w:t>Khi</w:t>
            </w:r>
            <w:r>
              <w:rPr>
                <w:lang w:val="vi-VN"/>
              </w:rPr>
              <w:t xml:space="preserve"> người dùng hover vào button sẽ hiện lên một tooltip “Bảng công chi tiết”</w:t>
            </w:r>
          </w:p>
        </w:tc>
      </w:tr>
    </w:tbl>
    <w:p w14:paraId="5C372900" w14:textId="77777777" w:rsidR="00C32E89" w:rsidRDefault="00C32E89" w:rsidP="008C216C">
      <w:pPr>
        <w:rPr>
          <w:lang w:val="en-US" w:eastAsia="en-US"/>
        </w:rPr>
      </w:pPr>
    </w:p>
    <w:p w14:paraId="43A73EC5" w14:textId="076EB07C" w:rsidR="00C32E89" w:rsidRDefault="00C32E89" w:rsidP="00C32E89">
      <w:pPr>
        <w:pStyle w:val="Heading3"/>
      </w:pPr>
      <w:proofErr w:type="spellStart"/>
      <w:r>
        <w:t>Màn</w:t>
      </w:r>
      <w:proofErr w:type="spellEnd"/>
      <w:r>
        <w:t xml:space="preserve"> </w:t>
      </w:r>
      <w:proofErr w:type="spellStart"/>
      <w:r>
        <w:t>hình</w:t>
      </w:r>
      <w:proofErr w:type="spellEnd"/>
      <w:r>
        <w:t xml:space="preserve"> </w:t>
      </w:r>
      <w:proofErr w:type="spellStart"/>
      <w:r>
        <w:t>bảng</w:t>
      </w:r>
      <w:proofErr w:type="spellEnd"/>
      <w:r>
        <w:t xml:space="preserve"> </w:t>
      </w:r>
      <w:proofErr w:type="spellStart"/>
      <w:r>
        <w:t>công</w:t>
      </w:r>
      <w:proofErr w:type="spellEnd"/>
      <w:r>
        <w:t xml:space="preserve"> chi </w:t>
      </w:r>
      <w:proofErr w:type="spellStart"/>
      <w:r>
        <w:t>tiết</w:t>
      </w:r>
      <w:proofErr w:type="spellEnd"/>
      <w:r>
        <w:t xml:space="preserve"> </w:t>
      </w:r>
    </w:p>
    <w:p w14:paraId="3A0D7FB2" w14:textId="3F890404" w:rsidR="00C32E89" w:rsidRDefault="00C32E89" w:rsidP="00C32E89">
      <w:pPr>
        <w:rPr>
          <w:lang w:val="en-US" w:eastAsia="en-US"/>
        </w:rPr>
      </w:pPr>
      <w:r w:rsidRPr="00C32E89">
        <w:rPr>
          <w:noProof/>
          <w:lang w:val="en-US" w:eastAsia="en-US"/>
        </w:rPr>
        <w:drawing>
          <wp:inline distT="0" distB="0" distL="0" distR="0" wp14:anchorId="066BF5D5" wp14:editId="76C2A0D3">
            <wp:extent cx="5300701" cy="4248181"/>
            <wp:effectExtent l="0" t="0" r="0" b="0"/>
            <wp:docPr id="2115602994" name="Picture 21156029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2994" name="Picture 1" descr="A screenshot of a computer&#10;&#10;Description automatically generated"/>
                    <pic:cNvPicPr/>
                  </pic:nvPicPr>
                  <pic:blipFill>
                    <a:blip r:embed="rId161"/>
                    <a:stretch>
                      <a:fillRect/>
                    </a:stretch>
                  </pic:blipFill>
                  <pic:spPr>
                    <a:xfrm>
                      <a:off x="0" y="0"/>
                      <a:ext cx="5300701" cy="4248181"/>
                    </a:xfrm>
                    <a:prstGeom prst="rect">
                      <a:avLst/>
                    </a:prstGeom>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508"/>
        <w:gridCol w:w="7822"/>
      </w:tblGrid>
      <w:tr w:rsidR="009E54DA" w:rsidRPr="005E0A80" w14:paraId="718A4F13" w14:textId="77777777">
        <w:trPr>
          <w:trHeight w:val="253"/>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466E4005" w14:textId="77777777" w:rsidR="009E54DA" w:rsidRPr="00B62375" w:rsidRDefault="009E54DA">
            <w:pPr>
              <w:spacing w:line="240" w:lineRule="auto"/>
              <w:jc w:val="both"/>
              <w:rPr>
                <w:rFonts w:ascii="Times New Roman" w:hAnsi="Times New Roman"/>
                <w:sz w:val="24"/>
                <w:lang w:val="en-US" w:eastAsia="en-US"/>
              </w:rPr>
            </w:pPr>
            <w:r w:rsidRPr="00B62375">
              <w:rPr>
                <w:rFonts w:cs="Arial"/>
                <w:b/>
                <w:bCs/>
                <w:color w:val="000000"/>
                <w:szCs w:val="20"/>
                <w:lang w:val="en-US" w:eastAsia="en-US"/>
              </w:rPr>
              <w:t>Data Source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0E9ACD85" w14:textId="77777777" w:rsidR="009E54DA" w:rsidRPr="00B62375" w:rsidRDefault="009E54DA">
            <w:pPr>
              <w:spacing w:line="240" w:lineRule="auto"/>
              <w:jc w:val="both"/>
              <w:rPr>
                <w:rFonts w:ascii="Times New Roman" w:hAnsi="Times New Roman"/>
                <w:sz w:val="24"/>
                <w:lang w:val="en-US" w:eastAsia="en-US"/>
              </w:rPr>
            </w:pPr>
            <w:r w:rsidRPr="00B62375">
              <w:rPr>
                <w:rFonts w:cs="Arial"/>
                <w:i/>
                <w:iCs/>
                <w:color w:val="000000"/>
                <w:szCs w:val="20"/>
                <w:lang w:val="en-US" w:eastAsia="en-US"/>
              </w:rPr>
              <w:t>&lt;Describe getting data from which objects with which conditions when user opens this screen by default&gt;</w:t>
            </w:r>
          </w:p>
          <w:p w14:paraId="63CB28A7" w14:textId="77777777" w:rsidR="009E54DA" w:rsidRDefault="009E54DA">
            <w:pPr>
              <w:spacing w:line="240" w:lineRule="auto"/>
              <w:jc w:val="both"/>
              <w:rPr>
                <w:lang w:val="vi-VN" w:eastAsia="en-US"/>
              </w:rPr>
            </w:pPr>
            <w:proofErr w:type="spellStart"/>
            <w:r>
              <w:rPr>
                <w:lang w:val="en-US" w:eastAsia="en-US"/>
              </w:rPr>
              <w:t>Truy</w:t>
            </w:r>
            <w:proofErr w:type="spellEnd"/>
            <w:r>
              <w:rPr>
                <w:lang w:val="vi-VN" w:eastAsia="en-US"/>
              </w:rPr>
              <w:t xml:space="preserve"> xuất bảng chấm công của các nhân viên trong công ty đối với </w:t>
            </w:r>
            <w:proofErr w:type="spellStart"/>
            <w:r>
              <w:rPr>
                <w:lang w:val="vi-VN" w:eastAsia="en-US"/>
              </w:rPr>
              <w:t>actor</w:t>
            </w:r>
            <w:proofErr w:type="spellEnd"/>
            <w:r>
              <w:rPr>
                <w:lang w:val="vi-VN" w:eastAsia="en-US"/>
              </w:rPr>
              <w:t xml:space="preserve"> là “</w:t>
            </w:r>
            <w:proofErr w:type="spellStart"/>
            <w:r>
              <w:rPr>
                <w:lang w:val="vi-VN" w:eastAsia="en-US"/>
              </w:rPr>
              <w:t>System</w:t>
            </w:r>
            <w:proofErr w:type="spellEnd"/>
            <w:r>
              <w:rPr>
                <w:lang w:val="vi-VN" w:eastAsia="en-US"/>
              </w:rPr>
              <w:t xml:space="preserve"> </w:t>
            </w:r>
            <w:proofErr w:type="spellStart"/>
            <w:r>
              <w:rPr>
                <w:lang w:val="vi-VN" w:eastAsia="en-US"/>
              </w:rPr>
              <w:t>admin</w:t>
            </w:r>
            <w:proofErr w:type="spellEnd"/>
            <w:r>
              <w:rPr>
                <w:lang w:val="vi-VN" w:eastAsia="en-US"/>
              </w:rPr>
              <w:t xml:space="preserve">” </w:t>
            </w:r>
            <w:proofErr w:type="spellStart"/>
            <w:r>
              <w:rPr>
                <w:lang w:val="vi-VN" w:eastAsia="en-US"/>
              </w:rPr>
              <w:t>Or</w:t>
            </w:r>
            <w:proofErr w:type="spellEnd"/>
            <w:r>
              <w:rPr>
                <w:lang w:val="vi-VN" w:eastAsia="en-US"/>
              </w:rPr>
              <w:t xml:space="preserve"> “</w:t>
            </w:r>
            <w:proofErr w:type="spellStart"/>
            <w:r>
              <w:rPr>
                <w:lang w:val="vi-VN" w:eastAsia="en-US"/>
              </w:rPr>
              <w:t>Hr</w:t>
            </w:r>
            <w:proofErr w:type="spellEnd"/>
            <w:r>
              <w:rPr>
                <w:lang w:val="vi-VN" w:eastAsia="en-US"/>
              </w:rPr>
              <w:t xml:space="preserve"> </w:t>
            </w:r>
            <w:proofErr w:type="spellStart"/>
            <w:proofErr w:type="gramStart"/>
            <w:r>
              <w:rPr>
                <w:lang w:val="vi-VN" w:eastAsia="en-US"/>
              </w:rPr>
              <w:t>admin</w:t>
            </w:r>
            <w:proofErr w:type="spellEnd"/>
            <w:r>
              <w:rPr>
                <w:lang w:val="vi-VN" w:eastAsia="en-US"/>
              </w:rPr>
              <w:t xml:space="preserve"> ”</w:t>
            </w:r>
            <w:proofErr w:type="gramEnd"/>
          </w:p>
          <w:p w14:paraId="03E3777F" w14:textId="77777777" w:rsidR="009E54DA" w:rsidRPr="0069537F" w:rsidRDefault="009E54DA">
            <w:pPr>
              <w:spacing w:line="240" w:lineRule="auto"/>
              <w:jc w:val="both"/>
              <w:rPr>
                <w:rFonts w:ascii="Times New Roman" w:hAnsi="Times New Roman"/>
                <w:sz w:val="24"/>
                <w:lang w:val="vi-VN" w:eastAsia="en-US"/>
              </w:rPr>
            </w:pPr>
            <w:r>
              <w:rPr>
                <w:lang w:val="vi-VN" w:eastAsia="en-US"/>
              </w:rPr>
              <w:t xml:space="preserve">Truy xuất bảng chấm công của phòng ban mà user hiện tại đang quản lý </w:t>
            </w:r>
          </w:p>
          <w:p w14:paraId="486BFB08" w14:textId="77777777" w:rsidR="009E54DA" w:rsidRPr="0069537F" w:rsidRDefault="009E54DA">
            <w:pPr>
              <w:spacing w:line="240" w:lineRule="auto"/>
              <w:jc w:val="both"/>
              <w:rPr>
                <w:rFonts w:ascii="Times New Roman" w:hAnsi="Times New Roman"/>
                <w:sz w:val="24"/>
                <w:lang w:val="vi-VN" w:eastAsia="en-US"/>
              </w:rPr>
            </w:pPr>
          </w:p>
        </w:tc>
      </w:tr>
      <w:tr w:rsidR="009E54DA" w:rsidRPr="00B62375" w14:paraId="5DB1FBFB" w14:textId="77777777">
        <w:trPr>
          <w:trHeight w:val="253"/>
        </w:trPr>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62087EB1" w14:textId="77777777" w:rsidR="009E54DA" w:rsidRPr="00B62375" w:rsidRDefault="009E54DA">
            <w:pPr>
              <w:spacing w:line="240" w:lineRule="auto"/>
              <w:jc w:val="both"/>
              <w:rPr>
                <w:rFonts w:ascii="Times New Roman" w:hAnsi="Times New Roman"/>
                <w:sz w:val="24"/>
                <w:lang w:val="en-US" w:eastAsia="en-US"/>
              </w:rPr>
            </w:pPr>
            <w:r w:rsidRPr="00B62375">
              <w:rPr>
                <w:rFonts w:cs="Arial"/>
                <w:b/>
                <w:bCs/>
                <w:color w:val="000000"/>
                <w:szCs w:val="20"/>
                <w:lang w:val="en-US" w:eastAsia="en-US"/>
              </w:rPr>
              <w:lastRenderedPageBreak/>
              <w:t>Default Sorting</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7AF130A0" w14:textId="77777777" w:rsidR="009E54DA" w:rsidRPr="00B62375" w:rsidRDefault="009E54DA">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11E372A6" w14:textId="77777777" w:rsidR="009E54DA" w:rsidRPr="00B62375" w:rsidRDefault="009E54DA">
            <w:pPr>
              <w:spacing w:line="240" w:lineRule="auto"/>
              <w:jc w:val="both"/>
              <w:rPr>
                <w:rFonts w:ascii="Times New Roman" w:hAnsi="Times New Roman"/>
                <w:sz w:val="24"/>
                <w:lang w:val="en-US" w:eastAsia="en-US"/>
              </w:rPr>
            </w:pPr>
            <w:r w:rsidRPr="00B62375">
              <w:rPr>
                <w:rFonts w:cs="Arial"/>
                <w:color w:val="000000"/>
                <w:szCs w:val="20"/>
                <w:lang w:val="en-US" w:eastAsia="en-US"/>
              </w:rPr>
              <w:t xml:space="preserve">Sorted by </w:t>
            </w:r>
            <w:r>
              <w:rPr>
                <w:rFonts w:cs="Arial"/>
                <w:color w:val="000000"/>
                <w:szCs w:val="20"/>
                <w:lang w:val="vi-VN" w:eastAsia="en-US"/>
              </w:rPr>
              <w:t>[EmpID</w:t>
            </w:r>
            <w:r w:rsidRPr="00B62375">
              <w:rPr>
                <w:rFonts w:cs="Arial"/>
                <w:color w:val="000000"/>
                <w:szCs w:val="20"/>
                <w:lang w:val="en-US" w:eastAsia="en-US"/>
              </w:rPr>
              <w:t xml:space="preserve">] </w:t>
            </w:r>
            <w:proofErr w:type="spellStart"/>
            <w:r>
              <w:rPr>
                <w:rFonts w:cs="Arial"/>
                <w:color w:val="000000"/>
                <w:szCs w:val="20"/>
                <w:lang w:val="en-US" w:eastAsia="en-US"/>
              </w:rPr>
              <w:t>tăng</w:t>
            </w:r>
            <w:proofErr w:type="spellEnd"/>
            <w:r>
              <w:rPr>
                <w:rFonts w:cs="Arial"/>
                <w:color w:val="000000"/>
                <w:szCs w:val="20"/>
                <w:lang w:val="vi-VN" w:eastAsia="en-US"/>
              </w:rPr>
              <w:t xml:space="preserve"> dần</w:t>
            </w:r>
            <w:r w:rsidRPr="00B62375">
              <w:rPr>
                <w:rFonts w:cs="Arial"/>
                <w:color w:val="000000"/>
                <w:szCs w:val="20"/>
                <w:lang w:val="en-US" w:eastAsia="en-US"/>
              </w:rPr>
              <w:t>.</w:t>
            </w:r>
          </w:p>
        </w:tc>
      </w:tr>
    </w:tbl>
    <w:p w14:paraId="101CB66F" w14:textId="77777777" w:rsidR="009E54DA" w:rsidRDefault="009E54DA" w:rsidP="009E54DA">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28"/>
        <w:gridCol w:w="3216"/>
        <w:gridCol w:w="1305"/>
        <w:gridCol w:w="994"/>
        <w:gridCol w:w="1228"/>
        <w:gridCol w:w="894"/>
        <w:gridCol w:w="1365"/>
      </w:tblGrid>
      <w:tr w:rsidR="009E54DA" w:rsidRPr="008F2D5E" w14:paraId="0F9FFB7F" w14:textId="77777777" w:rsidTr="61D41CF5">
        <w:trPr>
          <w:trHeight w:val="764"/>
        </w:trPr>
        <w:tc>
          <w:tcPr>
            <w:tcW w:w="176"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388F8988" w14:textId="77777777" w:rsidR="009E54DA" w:rsidRPr="00743D86" w:rsidRDefault="009E54DA">
            <w:pPr>
              <w:rPr>
                <w:rFonts w:cs="Arial"/>
                <w:b/>
                <w:bCs/>
                <w:szCs w:val="20"/>
                <w:lang w:val="en-US" w:eastAsia="en-US"/>
              </w:rPr>
            </w:pPr>
            <w:r>
              <w:rPr>
                <w:rFonts w:cs="Arial"/>
                <w:b/>
                <w:bCs/>
                <w:szCs w:val="20"/>
                <w:lang w:val="en-US" w:eastAsia="en-US"/>
              </w:rPr>
              <w:t>#</w:t>
            </w:r>
          </w:p>
        </w:tc>
        <w:tc>
          <w:tcPr>
            <w:tcW w:w="172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59BEBA3" w14:textId="77777777" w:rsidR="009E54DA" w:rsidRPr="008F2D5E" w:rsidRDefault="009E54DA">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9ABC61F" w14:textId="77777777" w:rsidR="009E54DA" w:rsidRPr="008F2D5E" w:rsidRDefault="009E54DA">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DDC817B" w14:textId="77777777" w:rsidR="009E54DA" w:rsidRPr="00743D86" w:rsidRDefault="009E54DA">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1F602D05" w14:textId="77777777" w:rsidR="009E54DA" w:rsidRPr="008F2D5E" w:rsidRDefault="009E54DA">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7ABCA6B" w14:textId="77777777" w:rsidR="009E54DA" w:rsidRPr="00743D86" w:rsidRDefault="009E54DA">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732"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24814E27" w14:textId="77777777" w:rsidR="009E54DA" w:rsidRPr="008F2D5E" w:rsidRDefault="009E54DA">
            <w:pPr>
              <w:ind w:right="-1110"/>
              <w:rPr>
                <w:rFonts w:cs="Arial"/>
                <w:b/>
                <w:bCs/>
                <w:szCs w:val="20"/>
                <w:lang w:eastAsia="en-US"/>
              </w:rPr>
            </w:pPr>
            <w:r w:rsidRPr="008F2D5E">
              <w:rPr>
                <w:rFonts w:cs="Arial"/>
                <w:b/>
                <w:szCs w:val="20"/>
                <w:lang w:eastAsia="en-US"/>
              </w:rPr>
              <w:t>Description</w:t>
            </w:r>
          </w:p>
        </w:tc>
      </w:tr>
      <w:tr w:rsidR="009E54DA" w:rsidRPr="005E0A80" w14:paraId="6A899571" w14:textId="77777777" w:rsidTr="009E54DA">
        <w:trPr>
          <w:trHeight w:val="253"/>
        </w:trPr>
        <w:tc>
          <w:tcPr>
            <w:tcW w:w="176"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077FFC00" w14:textId="77777777" w:rsidR="009E54DA" w:rsidRPr="008F2D5E" w:rsidRDefault="009E54DA">
            <w:pPr>
              <w:spacing w:before="0"/>
              <w:rPr>
                <w:rFonts w:cs="Arial"/>
                <w:szCs w:val="20"/>
              </w:rPr>
            </w:pPr>
            <w:r>
              <w:rPr>
                <w:rFonts w:cs="Arial"/>
                <w:szCs w:val="20"/>
              </w:rPr>
              <w:t>1</w:t>
            </w:r>
          </w:p>
        </w:tc>
        <w:tc>
          <w:tcPr>
            <w:tcW w:w="172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3F33CB4" w14:textId="78001F68" w:rsidR="009E54DA" w:rsidRPr="00314847" w:rsidRDefault="009E54DA">
            <w:pPr>
              <w:rPr>
                <w:rFonts w:eastAsia="MS PMincho" w:cs="Arial"/>
                <w:lang w:val="vi-VN" w:eastAsia="ja-JP"/>
              </w:rPr>
            </w:pPr>
            <w:r w:rsidRPr="009E54DA">
              <w:rPr>
                <w:rFonts w:eastAsia="MS PMincho" w:cs="Arial"/>
                <w:noProof/>
                <w:lang w:val="vi-VN" w:eastAsia="ja-JP"/>
              </w:rPr>
              <w:drawing>
                <wp:inline distT="0" distB="0" distL="0" distR="0" wp14:anchorId="37C1C26E" wp14:editId="1F4CD44C">
                  <wp:extent cx="1900251" cy="671517"/>
                  <wp:effectExtent l="0" t="0" r="5080" b="0"/>
                  <wp:docPr id="1447946043" name="Picture 144794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46043" name=""/>
                          <pic:cNvPicPr/>
                        </pic:nvPicPr>
                        <pic:blipFill>
                          <a:blip r:embed="rId162"/>
                          <a:stretch>
                            <a:fillRect/>
                          </a:stretch>
                        </pic:blipFill>
                        <pic:spPr>
                          <a:xfrm>
                            <a:off x="0" y="0"/>
                            <a:ext cx="1900251" cy="671517"/>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56CA1C7" w14:textId="1D36ACBE" w:rsidR="009E54DA" w:rsidRPr="008F2D5E" w:rsidRDefault="009E54DA">
            <w:pPr>
              <w:rPr>
                <w:rFonts w:eastAsia="MS PMincho" w:cs="Arial"/>
                <w:lang w:val="en-US" w:eastAsia="ja-JP"/>
              </w:rPr>
            </w:pPr>
            <w:r>
              <w:rPr>
                <w:rFonts w:eastAsia="MS PMincho" w:cs="Arial"/>
                <w:lang w:val="en-US" w:eastAsia="ja-JP"/>
              </w:rPr>
              <w:t>Table</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8727B6" w14:textId="77777777" w:rsidR="009E54DA" w:rsidRPr="006362DF" w:rsidRDefault="009E54DA">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0B317C" w14:textId="77777777" w:rsidR="009E54DA" w:rsidRPr="00CE1790" w:rsidRDefault="009E54DA">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F7616A6" w14:textId="77777777" w:rsidR="009E54DA" w:rsidRPr="00314847" w:rsidRDefault="009E54DA">
            <w:pPr>
              <w:rPr>
                <w:rFonts w:eastAsia="MS PMincho" w:cs="Arial"/>
                <w:lang w:val="vi-VN" w:eastAsia="ja-JP"/>
              </w:rPr>
            </w:pPr>
          </w:p>
        </w:tc>
        <w:tc>
          <w:tcPr>
            <w:tcW w:w="732"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04FA569" w14:textId="1F3628BB" w:rsidR="009E54DA" w:rsidRPr="0000611C" w:rsidRDefault="009E54DA">
            <w:pPr>
              <w:pStyle w:val="BulletList1"/>
              <w:rPr>
                <w:lang w:val="vi-VN"/>
              </w:rPr>
            </w:pPr>
            <w:r w:rsidRPr="005E0A80">
              <w:rPr>
                <w:lang w:val="vi-VN"/>
              </w:rPr>
              <w:t>Khi</w:t>
            </w:r>
            <w:r>
              <w:rPr>
                <w:lang w:val="vi-VN"/>
              </w:rPr>
              <w:t xml:space="preserve"> NSD </w:t>
            </w:r>
            <w:proofErr w:type="spellStart"/>
            <w:r>
              <w:rPr>
                <w:lang w:val="vi-VN"/>
              </w:rPr>
              <w:t>click</w:t>
            </w:r>
            <w:proofErr w:type="spellEnd"/>
            <w:r>
              <w:rPr>
                <w:lang w:val="vi-VN"/>
              </w:rPr>
              <w:t xml:space="preserve"> bất kì vào ô nào thì sẽ hiện chấm công chi tiết hôm đó</w:t>
            </w:r>
          </w:p>
        </w:tc>
      </w:tr>
    </w:tbl>
    <w:p w14:paraId="0A2B9E8D" w14:textId="77777777" w:rsidR="009E54DA" w:rsidRPr="005E0A80" w:rsidRDefault="009E54DA" w:rsidP="00C32E89">
      <w:pPr>
        <w:rPr>
          <w:lang w:val="vi-VN" w:eastAsia="en-US"/>
        </w:rPr>
      </w:pPr>
    </w:p>
    <w:p w14:paraId="5977CBA7" w14:textId="77777777" w:rsidR="008C216C" w:rsidRPr="005E0A80" w:rsidRDefault="008C216C" w:rsidP="008C216C">
      <w:pPr>
        <w:pStyle w:val="Heading3"/>
        <w:rPr>
          <w:lang w:val="vi-VN"/>
        </w:rPr>
      </w:pPr>
      <w:bookmarkStart w:id="170" w:name="_Toc155375281"/>
      <w:r w:rsidRPr="005E0A80">
        <w:rPr>
          <w:lang w:val="vi-VN"/>
        </w:rPr>
        <w:t>Màn hình xem chi tiết chấm công</w:t>
      </w:r>
      <w:bookmarkEnd w:id="170"/>
    </w:p>
    <w:p w14:paraId="7A138239" w14:textId="0E9BEC6F" w:rsidR="008C216C" w:rsidRDefault="00FF543B" w:rsidP="008C216C">
      <w:pPr>
        <w:rPr>
          <w:lang w:val="en-US" w:eastAsia="en-US"/>
        </w:rPr>
      </w:pPr>
      <w:r w:rsidRPr="00FF543B">
        <w:rPr>
          <w:noProof/>
          <w:lang w:val="en-US" w:eastAsia="en-US"/>
        </w:rPr>
        <w:drawing>
          <wp:inline distT="0" distB="0" distL="0" distR="0" wp14:anchorId="0ECA10AE" wp14:editId="78EE9915">
            <wp:extent cx="3390925" cy="4171981"/>
            <wp:effectExtent l="0" t="0" r="0" b="0"/>
            <wp:docPr id="2042064963" name="Picture 204206496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64963" name="Picture 1" descr="A screenshot of a phone&#10;&#10;Description automatically generated"/>
                    <pic:cNvPicPr/>
                  </pic:nvPicPr>
                  <pic:blipFill>
                    <a:blip r:embed="rId163"/>
                    <a:stretch>
                      <a:fillRect/>
                    </a:stretch>
                  </pic:blipFill>
                  <pic:spPr>
                    <a:xfrm>
                      <a:off x="0" y="0"/>
                      <a:ext cx="3390925" cy="4171981"/>
                    </a:xfrm>
                    <a:prstGeom prst="rect">
                      <a:avLst/>
                    </a:prstGeom>
                  </pic:spPr>
                </pic:pic>
              </a:graphicData>
            </a:graphic>
          </wp:inline>
        </w:drawing>
      </w:r>
    </w:p>
    <w:p w14:paraId="2F54A603" w14:textId="39CF6D50" w:rsidR="008C216C" w:rsidRDefault="007F7B56" w:rsidP="007F7B56">
      <w:pPr>
        <w:pStyle w:val="Heading3"/>
        <w:rPr>
          <w:lang w:val="vi-VN"/>
        </w:rPr>
      </w:pPr>
      <w:bookmarkStart w:id="171" w:name="_Toc155375282"/>
      <w:proofErr w:type="spellStart"/>
      <w:r>
        <w:lastRenderedPageBreak/>
        <w:t>Màn</w:t>
      </w:r>
      <w:proofErr w:type="spellEnd"/>
      <w:r>
        <w:t xml:space="preserve"> </w:t>
      </w:r>
      <w:proofErr w:type="spellStart"/>
      <w:r>
        <w:t>hình</w:t>
      </w:r>
      <w:proofErr w:type="spellEnd"/>
      <w:r>
        <w:t xml:space="preserve"> </w:t>
      </w:r>
      <w:proofErr w:type="spellStart"/>
      <w:r>
        <w:t>bảng</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người</w:t>
      </w:r>
      <w:proofErr w:type="spellEnd"/>
      <w:r>
        <w:rPr>
          <w:lang w:val="vi-VN"/>
        </w:rPr>
        <w:t xml:space="preserve"> dùng hiện tại</w:t>
      </w:r>
      <w:bookmarkEnd w:id="171"/>
    </w:p>
    <w:p w14:paraId="7E90B41A" w14:textId="2FF1EC17" w:rsidR="007F7B56" w:rsidRDefault="0079109A" w:rsidP="007F7B56">
      <w:pPr>
        <w:rPr>
          <w:lang w:val="vi-VN" w:eastAsia="en-US"/>
        </w:rPr>
      </w:pPr>
      <w:r w:rsidRPr="0079109A">
        <w:rPr>
          <w:noProof/>
          <w:lang w:val="vi-VN" w:eastAsia="en-US"/>
        </w:rPr>
        <w:drawing>
          <wp:inline distT="0" distB="0" distL="0" distR="0" wp14:anchorId="6EFAFEC0" wp14:editId="2E0C0822">
            <wp:extent cx="5781717" cy="4686334"/>
            <wp:effectExtent l="0" t="0" r="9525" b="0"/>
            <wp:docPr id="698286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86692" name="Picture 1" descr="A screenshot of a computer&#10;&#10;Description automatically generated"/>
                    <pic:cNvPicPr/>
                  </pic:nvPicPr>
                  <pic:blipFill>
                    <a:blip r:embed="rId164"/>
                    <a:stretch>
                      <a:fillRect/>
                    </a:stretch>
                  </pic:blipFill>
                  <pic:spPr>
                    <a:xfrm>
                      <a:off x="0" y="0"/>
                      <a:ext cx="5781717" cy="4686334"/>
                    </a:xfrm>
                    <a:prstGeom prst="rect">
                      <a:avLst/>
                    </a:prstGeom>
                  </pic:spPr>
                </pic:pic>
              </a:graphicData>
            </a:graphic>
          </wp:inline>
        </w:drawing>
      </w:r>
    </w:p>
    <w:tbl>
      <w:tblPr>
        <w:tblW w:w="5000" w:type="pct"/>
        <w:tblCellMar>
          <w:top w:w="15" w:type="dxa"/>
          <w:left w:w="15" w:type="dxa"/>
          <w:bottom w:w="15" w:type="dxa"/>
          <w:right w:w="15" w:type="dxa"/>
        </w:tblCellMar>
        <w:tblLook w:val="04A0" w:firstRow="1" w:lastRow="0" w:firstColumn="1" w:lastColumn="0" w:noHBand="0" w:noVBand="1"/>
      </w:tblPr>
      <w:tblGrid>
        <w:gridCol w:w="1514"/>
        <w:gridCol w:w="7816"/>
      </w:tblGrid>
      <w:tr w:rsidR="0000611C" w:rsidRPr="0069537F" w14:paraId="66AD9A39" w14:textId="77777777">
        <w:trPr>
          <w:trHeight w:val="253"/>
        </w:trPr>
        <w:tc>
          <w:tcPr>
            <w:tcW w:w="0" w:type="auto"/>
            <w:tcBorders>
              <w:top w:val="single" w:sz="12" w:space="0" w:color="BFBFBF"/>
              <w:left w:val="single" w:sz="12" w:space="0" w:color="BFBFBF"/>
              <w:bottom w:val="single" w:sz="8" w:space="0" w:color="BFBFBF"/>
              <w:right w:val="single" w:sz="8" w:space="0" w:color="BFBFBF"/>
            </w:tcBorders>
            <w:shd w:val="clear" w:color="auto" w:fill="D9D9D9"/>
            <w:tcMar>
              <w:top w:w="0" w:type="dxa"/>
              <w:left w:w="115" w:type="dxa"/>
              <w:bottom w:w="0" w:type="dxa"/>
              <w:right w:w="115" w:type="dxa"/>
            </w:tcMar>
            <w:hideMark/>
          </w:tcPr>
          <w:p w14:paraId="0562B38F" w14:textId="77777777" w:rsidR="0000611C" w:rsidRPr="00B62375" w:rsidRDefault="0000611C">
            <w:pPr>
              <w:spacing w:line="240" w:lineRule="auto"/>
              <w:jc w:val="both"/>
              <w:rPr>
                <w:rFonts w:ascii="Times New Roman" w:hAnsi="Times New Roman"/>
                <w:sz w:val="24"/>
                <w:lang w:val="en-US" w:eastAsia="en-US"/>
              </w:rPr>
            </w:pPr>
            <w:r w:rsidRPr="00B62375">
              <w:rPr>
                <w:rFonts w:cs="Arial"/>
                <w:b/>
                <w:bCs/>
                <w:color w:val="000000"/>
                <w:szCs w:val="20"/>
                <w:lang w:val="en-US" w:eastAsia="en-US"/>
              </w:rPr>
              <w:t>Data Source</w:t>
            </w:r>
          </w:p>
        </w:tc>
        <w:tc>
          <w:tcPr>
            <w:tcW w:w="0" w:type="auto"/>
            <w:tcBorders>
              <w:top w:val="single" w:sz="12" w:space="0" w:color="BFBFBF"/>
              <w:left w:val="single" w:sz="8" w:space="0" w:color="BFBFBF"/>
              <w:bottom w:val="single" w:sz="8" w:space="0" w:color="BFBFBF"/>
              <w:right w:val="single" w:sz="12" w:space="0" w:color="BFBFBF"/>
            </w:tcBorders>
            <w:tcMar>
              <w:top w:w="0" w:type="dxa"/>
              <w:left w:w="115" w:type="dxa"/>
              <w:bottom w:w="0" w:type="dxa"/>
              <w:right w:w="115" w:type="dxa"/>
            </w:tcMar>
            <w:hideMark/>
          </w:tcPr>
          <w:p w14:paraId="368F1565" w14:textId="77777777" w:rsidR="0000611C" w:rsidRPr="00B62375" w:rsidRDefault="0000611C">
            <w:pPr>
              <w:spacing w:line="240" w:lineRule="auto"/>
              <w:jc w:val="both"/>
              <w:rPr>
                <w:rFonts w:ascii="Times New Roman" w:hAnsi="Times New Roman"/>
                <w:sz w:val="24"/>
                <w:lang w:val="en-US" w:eastAsia="en-US"/>
              </w:rPr>
            </w:pPr>
            <w:r w:rsidRPr="00B62375">
              <w:rPr>
                <w:rFonts w:cs="Arial"/>
                <w:i/>
                <w:iCs/>
                <w:color w:val="000000"/>
                <w:szCs w:val="20"/>
                <w:lang w:val="en-US" w:eastAsia="en-US"/>
              </w:rPr>
              <w:t>&lt;Describe getting data from which objects with which conditions when user opens this screen by default&gt;</w:t>
            </w:r>
          </w:p>
          <w:p w14:paraId="2A34901F" w14:textId="6B81F57A" w:rsidR="0000611C" w:rsidRPr="0069537F" w:rsidRDefault="0000611C" w:rsidP="0000611C">
            <w:pPr>
              <w:spacing w:line="240" w:lineRule="auto"/>
              <w:jc w:val="both"/>
              <w:rPr>
                <w:rFonts w:ascii="Times New Roman" w:hAnsi="Times New Roman"/>
                <w:sz w:val="24"/>
                <w:lang w:val="vi-VN" w:eastAsia="en-US"/>
              </w:rPr>
            </w:pPr>
            <w:proofErr w:type="spellStart"/>
            <w:r>
              <w:rPr>
                <w:lang w:val="en-US" w:eastAsia="en-US"/>
              </w:rPr>
              <w:t>Truy</w:t>
            </w:r>
            <w:proofErr w:type="spellEnd"/>
            <w:r>
              <w:rPr>
                <w:lang w:val="vi-VN" w:eastAsia="en-US"/>
              </w:rPr>
              <w:t xml:space="preserve"> xuất các bản ghi chấm công của </w:t>
            </w:r>
            <w:proofErr w:type="spellStart"/>
            <w:r>
              <w:rPr>
                <w:lang w:val="vi-VN" w:eastAsia="en-US"/>
              </w:rPr>
              <w:t>current</w:t>
            </w:r>
            <w:proofErr w:type="spellEnd"/>
            <w:r>
              <w:rPr>
                <w:lang w:val="vi-VN" w:eastAsia="en-US"/>
              </w:rPr>
              <w:t xml:space="preserve"> </w:t>
            </w:r>
            <w:proofErr w:type="spellStart"/>
            <w:r>
              <w:rPr>
                <w:lang w:val="vi-VN" w:eastAsia="en-US"/>
              </w:rPr>
              <w:t>user</w:t>
            </w:r>
            <w:proofErr w:type="spellEnd"/>
          </w:p>
          <w:p w14:paraId="3D89B33A" w14:textId="3BC85618" w:rsidR="0000611C" w:rsidRPr="0069537F" w:rsidRDefault="0000611C">
            <w:pPr>
              <w:spacing w:line="240" w:lineRule="auto"/>
              <w:jc w:val="both"/>
              <w:rPr>
                <w:rFonts w:ascii="Times New Roman" w:hAnsi="Times New Roman"/>
                <w:sz w:val="24"/>
                <w:lang w:val="vi-VN" w:eastAsia="en-US"/>
              </w:rPr>
            </w:pPr>
          </w:p>
        </w:tc>
      </w:tr>
      <w:tr w:rsidR="0000611C" w:rsidRPr="00B62375" w14:paraId="331A8EE1" w14:textId="77777777">
        <w:trPr>
          <w:trHeight w:val="253"/>
        </w:trPr>
        <w:tc>
          <w:tcPr>
            <w:tcW w:w="0" w:type="auto"/>
            <w:tcBorders>
              <w:top w:val="single" w:sz="8" w:space="0" w:color="BFBFBF"/>
              <w:left w:val="single" w:sz="12" w:space="0" w:color="BFBFBF"/>
              <w:bottom w:val="single" w:sz="12" w:space="0" w:color="BFBFBF"/>
              <w:right w:val="single" w:sz="8" w:space="0" w:color="BFBFBF"/>
            </w:tcBorders>
            <w:shd w:val="clear" w:color="auto" w:fill="D9D9D9"/>
            <w:tcMar>
              <w:top w:w="0" w:type="dxa"/>
              <w:left w:w="115" w:type="dxa"/>
              <w:bottom w:w="0" w:type="dxa"/>
              <w:right w:w="115" w:type="dxa"/>
            </w:tcMar>
            <w:hideMark/>
          </w:tcPr>
          <w:p w14:paraId="2D027AF6" w14:textId="77777777" w:rsidR="0000611C" w:rsidRPr="00B62375" w:rsidRDefault="0000611C">
            <w:pPr>
              <w:spacing w:line="240" w:lineRule="auto"/>
              <w:jc w:val="both"/>
              <w:rPr>
                <w:rFonts w:ascii="Times New Roman" w:hAnsi="Times New Roman"/>
                <w:sz w:val="24"/>
                <w:lang w:val="en-US" w:eastAsia="en-US"/>
              </w:rPr>
            </w:pPr>
            <w:r w:rsidRPr="00B62375">
              <w:rPr>
                <w:rFonts w:cs="Arial"/>
                <w:b/>
                <w:bCs/>
                <w:color w:val="000000"/>
                <w:szCs w:val="20"/>
                <w:lang w:val="en-US" w:eastAsia="en-US"/>
              </w:rPr>
              <w:t>Default Sorting</w:t>
            </w:r>
          </w:p>
        </w:tc>
        <w:tc>
          <w:tcPr>
            <w:tcW w:w="0" w:type="auto"/>
            <w:tcBorders>
              <w:top w:val="single" w:sz="8" w:space="0" w:color="BFBFBF"/>
              <w:left w:val="single" w:sz="8" w:space="0" w:color="BFBFBF"/>
              <w:bottom w:val="single" w:sz="12" w:space="0" w:color="BFBFBF"/>
              <w:right w:val="single" w:sz="12" w:space="0" w:color="BFBFBF"/>
            </w:tcBorders>
            <w:tcMar>
              <w:top w:w="0" w:type="dxa"/>
              <w:left w:w="115" w:type="dxa"/>
              <w:bottom w:w="0" w:type="dxa"/>
              <w:right w:w="115" w:type="dxa"/>
            </w:tcMar>
            <w:hideMark/>
          </w:tcPr>
          <w:p w14:paraId="53340BAE" w14:textId="77777777" w:rsidR="0000611C" w:rsidRPr="00B62375" w:rsidRDefault="0000611C">
            <w:pPr>
              <w:spacing w:line="240" w:lineRule="auto"/>
              <w:jc w:val="both"/>
              <w:rPr>
                <w:rFonts w:ascii="Times New Roman" w:hAnsi="Times New Roman"/>
                <w:sz w:val="24"/>
                <w:lang w:val="en-US" w:eastAsia="en-US"/>
              </w:rPr>
            </w:pPr>
            <w:r w:rsidRPr="00B62375">
              <w:rPr>
                <w:rFonts w:cs="Arial"/>
                <w:i/>
                <w:iCs/>
                <w:color w:val="000000"/>
                <w:szCs w:val="20"/>
                <w:lang w:val="en-US" w:eastAsia="en-US"/>
              </w:rPr>
              <w:t>&lt;Default sorting when opening this screen&gt;</w:t>
            </w:r>
          </w:p>
          <w:p w14:paraId="0EB0E3A9" w14:textId="488CCF3C" w:rsidR="0000611C" w:rsidRPr="00B62375" w:rsidRDefault="0000611C">
            <w:pPr>
              <w:spacing w:line="240" w:lineRule="auto"/>
              <w:jc w:val="both"/>
              <w:rPr>
                <w:rFonts w:ascii="Times New Roman" w:hAnsi="Times New Roman"/>
                <w:sz w:val="24"/>
                <w:lang w:val="en-US" w:eastAsia="en-US"/>
              </w:rPr>
            </w:pPr>
            <w:r w:rsidRPr="00B62375">
              <w:rPr>
                <w:rFonts w:cs="Arial"/>
                <w:color w:val="000000"/>
                <w:szCs w:val="20"/>
                <w:lang w:val="en-US" w:eastAsia="en-US"/>
              </w:rPr>
              <w:t xml:space="preserve">Sorted by </w:t>
            </w:r>
            <w:r>
              <w:rPr>
                <w:rFonts w:cs="Arial"/>
                <w:color w:val="000000"/>
                <w:szCs w:val="20"/>
                <w:lang w:val="vi-VN" w:eastAsia="en-US"/>
              </w:rPr>
              <w:t>[Dtate</w:t>
            </w:r>
            <w:r w:rsidRPr="00B62375">
              <w:rPr>
                <w:rFonts w:cs="Arial"/>
                <w:color w:val="000000"/>
                <w:szCs w:val="20"/>
                <w:lang w:val="en-US" w:eastAsia="en-US"/>
              </w:rPr>
              <w:t xml:space="preserve">] </w:t>
            </w:r>
            <w:proofErr w:type="spellStart"/>
            <w:r>
              <w:rPr>
                <w:rFonts w:cs="Arial"/>
                <w:color w:val="000000"/>
                <w:szCs w:val="20"/>
                <w:lang w:val="en-US" w:eastAsia="en-US"/>
              </w:rPr>
              <w:t>tăng</w:t>
            </w:r>
            <w:proofErr w:type="spellEnd"/>
            <w:r>
              <w:rPr>
                <w:rFonts w:cs="Arial"/>
                <w:color w:val="000000"/>
                <w:szCs w:val="20"/>
                <w:lang w:val="vi-VN" w:eastAsia="en-US"/>
              </w:rPr>
              <w:t xml:space="preserve"> dần</w:t>
            </w:r>
            <w:r w:rsidRPr="00B62375">
              <w:rPr>
                <w:rFonts w:cs="Arial"/>
                <w:color w:val="000000"/>
                <w:szCs w:val="20"/>
                <w:lang w:val="en-US" w:eastAsia="en-US"/>
              </w:rPr>
              <w:t>.</w:t>
            </w:r>
          </w:p>
        </w:tc>
      </w:tr>
    </w:tbl>
    <w:p w14:paraId="1CE82854" w14:textId="77777777" w:rsidR="0000611C" w:rsidRDefault="0000611C" w:rsidP="0000611C">
      <w:pPr>
        <w:rPr>
          <w:lang w:val="en-US" w:eastAsia="en-US"/>
        </w:rPr>
      </w:pP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355"/>
        <w:gridCol w:w="1819"/>
        <w:gridCol w:w="1305"/>
        <w:gridCol w:w="995"/>
        <w:gridCol w:w="1228"/>
        <w:gridCol w:w="894"/>
        <w:gridCol w:w="2734"/>
      </w:tblGrid>
      <w:tr w:rsidR="0000611C" w:rsidRPr="008F2D5E" w14:paraId="248C7ED8" w14:textId="77777777" w:rsidTr="61D41CF5">
        <w:trPr>
          <w:trHeight w:val="764"/>
        </w:trPr>
        <w:tc>
          <w:tcPr>
            <w:tcW w:w="190"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115FE926" w14:textId="77777777" w:rsidR="0000611C" w:rsidRPr="00743D86" w:rsidRDefault="0000611C">
            <w:pPr>
              <w:rPr>
                <w:rFonts w:cs="Arial"/>
                <w:b/>
                <w:bCs/>
                <w:szCs w:val="20"/>
                <w:lang w:val="en-US" w:eastAsia="en-US"/>
              </w:rPr>
            </w:pPr>
            <w:r>
              <w:rPr>
                <w:rFonts w:cs="Arial"/>
                <w:b/>
                <w:bCs/>
                <w:szCs w:val="20"/>
                <w:lang w:val="en-US" w:eastAsia="en-US"/>
              </w:rPr>
              <w:t>#</w:t>
            </w:r>
          </w:p>
        </w:tc>
        <w:tc>
          <w:tcPr>
            <w:tcW w:w="97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78006FC" w14:textId="77777777" w:rsidR="0000611C" w:rsidRPr="008F2D5E" w:rsidRDefault="0000611C">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7598C384" w14:textId="77777777" w:rsidR="0000611C" w:rsidRPr="008F2D5E" w:rsidRDefault="0000611C">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00919438" w14:textId="77777777" w:rsidR="0000611C" w:rsidRPr="00743D86" w:rsidRDefault="0000611C">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BEFE628" w14:textId="77777777" w:rsidR="0000611C" w:rsidRPr="008F2D5E" w:rsidRDefault="0000611C">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D5D871D" w14:textId="77777777" w:rsidR="0000611C" w:rsidRPr="00743D86" w:rsidRDefault="0000611C">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46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38154F35" w14:textId="77777777" w:rsidR="0000611C" w:rsidRPr="008F2D5E" w:rsidRDefault="0000611C">
            <w:pPr>
              <w:ind w:right="-1110"/>
              <w:rPr>
                <w:rFonts w:cs="Arial"/>
                <w:b/>
                <w:bCs/>
                <w:szCs w:val="20"/>
                <w:lang w:eastAsia="en-US"/>
              </w:rPr>
            </w:pPr>
            <w:r w:rsidRPr="008F2D5E">
              <w:rPr>
                <w:rFonts w:cs="Arial"/>
                <w:b/>
                <w:szCs w:val="20"/>
                <w:lang w:eastAsia="en-US"/>
              </w:rPr>
              <w:t>Description</w:t>
            </w:r>
          </w:p>
        </w:tc>
      </w:tr>
      <w:tr w:rsidR="0000611C" w:rsidRPr="005E0A80" w14:paraId="2A0FAA16" w14:textId="77777777">
        <w:trPr>
          <w:trHeight w:val="253"/>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CEAEF19" w14:textId="77777777" w:rsidR="0000611C" w:rsidRPr="008F2D5E" w:rsidRDefault="0000611C">
            <w:pPr>
              <w:spacing w:before="0"/>
              <w:rPr>
                <w:rFonts w:cs="Arial"/>
                <w:szCs w:val="20"/>
              </w:rPr>
            </w:pPr>
            <w:r>
              <w:rPr>
                <w:rFonts w:cs="Arial"/>
                <w:szCs w:val="20"/>
              </w:rPr>
              <w:t>1</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E368A0" w14:textId="4CD2B6B4" w:rsidR="0000611C" w:rsidRPr="00314847" w:rsidRDefault="0000611C">
            <w:pPr>
              <w:rPr>
                <w:rFonts w:eastAsia="MS PMincho" w:cs="Arial"/>
                <w:lang w:val="vi-VN" w:eastAsia="ja-JP"/>
              </w:rPr>
            </w:pPr>
            <w:r w:rsidRPr="0000611C">
              <w:rPr>
                <w:rFonts w:eastAsia="MS PMincho" w:cs="Arial"/>
                <w:noProof/>
                <w:lang w:val="vi-VN" w:eastAsia="ja-JP"/>
              </w:rPr>
              <w:drawing>
                <wp:inline distT="0" distB="0" distL="0" distR="0" wp14:anchorId="4AB7E6F7" wp14:editId="0C2467D4">
                  <wp:extent cx="738193" cy="328615"/>
                  <wp:effectExtent l="0" t="0" r="5080" b="0"/>
                  <wp:docPr id="120776546" name="Picture 12077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6546" name=""/>
                          <pic:cNvPicPr/>
                        </pic:nvPicPr>
                        <pic:blipFill>
                          <a:blip r:embed="rId165"/>
                          <a:stretch>
                            <a:fillRect/>
                          </a:stretch>
                        </pic:blipFill>
                        <pic:spPr>
                          <a:xfrm>
                            <a:off x="0" y="0"/>
                            <a:ext cx="738193" cy="328615"/>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E319418" w14:textId="77777777" w:rsidR="0000611C" w:rsidRPr="008F2D5E" w:rsidRDefault="0000611C">
            <w:pPr>
              <w:rPr>
                <w:rFonts w:eastAsia="MS PMincho" w:cs="Arial"/>
                <w:lang w:val="en-US" w:eastAsia="ja-JP"/>
              </w:rPr>
            </w:pPr>
            <w:r>
              <w:rPr>
                <w:rFonts w:eastAsia="MS PMincho" w:cs="Arial"/>
                <w:lang w:val="en-US"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F0B51FB" w14:textId="77777777" w:rsidR="0000611C" w:rsidRPr="006362DF" w:rsidRDefault="0000611C">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054EE5E" w14:textId="77777777" w:rsidR="0000611C" w:rsidRPr="00CE1790" w:rsidRDefault="0000611C">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493A01" w14:textId="77777777" w:rsidR="0000611C" w:rsidRPr="00314847" w:rsidRDefault="0000611C">
            <w:pPr>
              <w:rPr>
                <w:rFonts w:eastAsia="MS PMincho" w:cs="Arial"/>
                <w:lang w:val="vi-VN"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6941E5C5" w14:textId="77777777" w:rsidR="0000611C" w:rsidRPr="005E0A80" w:rsidRDefault="0000611C" w:rsidP="00043B97">
            <w:pPr>
              <w:pStyle w:val="BulletList1"/>
              <w:rPr>
                <w:lang w:val="vi-VN"/>
              </w:rPr>
            </w:pPr>
            <w:r w:rsidRPr="005E0A80">
              <w:rPr>
                <w:lang w:val="vi-VN"/>
              </w:rPr>
              <w:t xml:space="preserve">Khi NSD </w:t>
            </w:r>
            <w:proofErr w:type="spellStart"/>
            <w:r w:rsidRPr="005E0A80">
              <w:rPr>
                <w:lang w:val="vi-VN"/>
              </w:rPr>
              <w:t>click</w:t>
            </w:r>
            <w:proofErr w:type="spellEnd"/>
            <w:r w:rsidRPr="005E0A80">
              <w:rPr>
                <w:lang w:val="vi-VN"/>
              </w:rPr>
              <w:t xml:space="preserve"> </w:t>
            </w:r>
            <w:proofErr w:type="spellStart"/>
            <w:r w:rsidRPr="005E0A80">
              <w:rPr>
                <w:lang w:val="vi-VN"/>
              </w:rPr>
              <w:t>button</w:t>
            </w:r>
            <w:proofErr w:type="spellEnd"/>
            <w:r w:rsidRPr="005E0A80">
              <w:rPr>
                <w:lang w:val="vi-VN"/>
              </w:rPr>
              <w:t xml:space="preserve"> sẽ hiển thị một </w:t>
            </w:r>
            <w:proofErr w:type="spellStart"/>
            <w:r w:rsidRPr="005E0A80">
              <w:rPr>
                <w:lang w:val="vi-VN"/>
              </w:rPr>
              <w:t>popup</w:t>
            </w:r>
            <w:proofErr w:type="spellEnd"/>
            <w:r w:rsidRPr="005E0A80">
              <w:rPr>
                <w:lang w:val="vi-VN"/>
              </w:rPr>
              <w:t xml:space="preserve"> để lựu chọn hiển thị </w:t>
            </w:r>
          </w:p>
          <w:p w14:paraId="2838D736" w14:textId="77777777" w:rsidR="0000611C" w:rsidRPr="00043B97" w:rsidRDefault="0000611C" w:rsidP="00043B97">
            <w:pPr>
              <w:pStyle w:val="BulletList1"/>
              <w:rPr>
                <w:lang w:val="vi-VN"/>
              </w:rPr>
            </w:pPr>
            <w:proofErr w:type="spellStart"/>
            <w:r w:rsidRPr="005E0A80">
              <w:rPr>
                <w:lang w:val="vi-VN"/>
              </w:rPr>
              <w:t>Value</w:t>
            </w:r>
            <w:proofErr w:type="spellEnd"/>
            <w:r w:rsidRPr="005E0A80">
              <w:rPr>
                <w:lang w:val="vi-VN"/>
              </w:rPr>
              <w:t xml:space="preserve"> </w:t>
            </w:r>
            <w:proofErr w:type="spellStart"/>
            <w:r w:rsidRPr="005E0A80">
              <w:rPr>
                <w:lang w:val="vi-VN"/>
              </w:rPr>
              <w:t>list</w:t>
            </w:r>
            <w:proofErr w:type="spellEnd"/>
            <w:r w:rsidRPr="005E0A80">
              <w:rPr>
                <w:lang w:val="vi-VN"/>
              </w:rPr>
              <w:t>: Tuần</w:t>
            </w:r>
            <w:r w:rsidR="00043B97" w:rsidRPr="005E0A80">
              <w:rPr>
                <w:lang w:val="vi-VN"/>
              </w:rPr>
              <w:t xml:space="preserve"> này, Tuần trước, Tháng này, Tháng trước, Tùy chọn</w:t>
            </w:r>
          </w:p>
          <w:p w14:paraId="7543187F" w14:textId="4FE71790" w:rsidR="00043B97" w:rsidRPr="0000611C" w:rsidRDefault="00043B97" w:rsidP="00043B97">
            <w:pPr>
              <w:pStyle w:val="BulletList1"/>
              <w:rPr>
                <w:lang w:val="vi-VN"/>
              </w:rPr>
            </w:pPr>
            <w:r w:rsidRPr="005E0A80">
              <w:rPr>
                <w:lang w:val="vi-VN"/>
              </w:rPr>
              <w:t>Khi</w:t>
            </w:r>
            <w:r>
              <w:rPr>
                <w:lang w:val="vi-VN"/>
              </w:rPr>
              <w:t xml:space="preserve"> NSD </w:t>
            </w:r>
            <w:proofErr w:type="spellStart"/>
            <w:r>
              <w:rPr>
                <w:lang w:val="vi-VN"/>
              </w:rPr>
              <w:t>click</w:t>
            </w:r>
            <w:proofErr w:type="spellEnd"/>
            <w:r>
              <w:rPr>
                <w:lang w:val="vi-VN"/>
              </w:rPr>
              <w:t xml:space="preserve"> “Tùy chọn” hệ thống sẽ cho </w:t>
            </w:r>
            <w:r>
              <w:rPr>
                <w:lang w:val="vi-VN"/>
              </w:rPr>
              <w:lastRenderedPageBreak/>
              <w:t>phép chọn ngày bắt đầu và ngày kết thúc</w:t>
            </w:r>
          </w:p>
        </w:tc>
      </w:tr>
      <w:tr w:rsidR="0000611C" w:rsidRPr="008F2D5E" w14:paraId="69465B53" w14:textId="77777777">
        <w:trPr>
          <w:trHeight w:val="898"/>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35FCE1D6" w14:textId="77777777" w:rsidR="0000611C" w:rsidRDefault="0000611C">
            <w:pPr>
              <w:spacing w:before="0"/>
              <w:rPr>
                <w:rFonts w:cs="Arial"/>
                <w:szCs w:val="20"/>
              </w:rPr>
            </w:pPr>
            <w:r>
              <w:rPr>
                <w:rFonts w:cs="Arial"/>
                <w:szCs w:val="20"/>
              </w:rPr>
              <w:lastRenderedPageBreak/>
              <w:t>2</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170B266" w14:textId="4154E8C4" w:rsidR="0000611C" w:rsidRPr="00314847" w:rsidRDefault="00471C1D">
            <w:pPr>
              <w:rPr>
                <w:rFonts w:eastAsia="MS PMincho" w:cs="Arial"/>
                <w:lang w:val="vi-VN" w:eastAsia="ja-JP"/>
              </w:rPr>
            </w:pPr>
            <w:r w:rsidRPr="00471C1D">
              <w:rPr>
                <w:rFonts w:eastAsia="MS PMincho" w:cs="Arial"/>
                <w:noProof/>
                <w:lang w:val="vi-VN" w:eastAsia="ja-JP"/>
              </w:rPr>
              <w:drawing>
                <wp:inline distT="0" distB="0" distL="0" distR="0" wp14:anchorId="71727E1E" wp14:editId="505D39B6">
                  <wp:extent cx="557217" cy="280990"/>
                  <wp:effectExtent l="0" t="0" r="0" b="5080"/>
                  <wp:docPr id="1967167516" name="Picture 196716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67516" name=""/>
                          <pic:cNvPicPr/>
                        </pic:nvPicPr>
                        <pic:blipFill>
                          <a:blip r:embed="rId166"/>
                          <a:stretch>
                            <a:fillRect/>
                          </a:stretch>
                        </pic:blipFill>
                        <pic:spPr>
                          <a:xfrm>
                            <a:off x="0" y="0"/>
                            <a:ext cx="557217" cy="280990"/>
                          </a:xfrm>
                          <a:prstGeom prst="rect">
                            <a:avLst/>
                          </a:prstGeom>
                        </pic:spPr>
                      </pic:pic>
                    </a:graphicData>
                  </a:graphic>
                </wp:inline>
              </w:drawing>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B78BCDD" w14:textId="77777777" w:rsidR="0000611C" w:rsidRPr="00D13718" w:rsidRDefault="0000611C">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1F21A8B" w14:textId="77777777" w:rsidR="0000611C" w:rsidRPr="006362DF" w:rsidRDefault="0000611C">
            <w:pPr>
              <w:rPr>
                <w:rFonts w:eastAsia="MS PMincho" w:cs="Arial"/>
                <w:lang w:val="vi-VN" w:eastAsia="ja-JP"/>
              </w:rPr>
            </w:pPr>
            <w:r>
              <w:rPr>
                <w:rFonts w:eastAsia="MS PMincho" w:cs="Arial"/>
                <w:lang w:val="en-US" w:eastAsia="ja-JP"/>
              </w:rPr>
              <w:t>N</w:t>
            </w:r>
            <w:r>
              <w:rPr>
                <w:rFonts w:eastAsia="MS PMincho" w:cs="Arial"/>
                <w:lang w:val="vi-VN" w:eastAsia="ja-JP"/>
              </w:rPr>
              <w:t>/A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FF0F913" w14:textId="77777777" w:rsidR="0000611C" w:rsidRPr="00D13718" w:rsidRDefault="0000611C">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9018B0" w14:textId="77777777" w:rsidR="0000611C" w:rsidRPr="008F2D5E" w:rsidRDefault="0000611C">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50FC6B2" w14:textId="4DC6BF48" w:rsidR="0000611C" w:rsidRDefault="00471C1D">
            <w:pPr>
              <w:pStyle w:val="BulletList1"/>
            </w:pPr>
            <w:r>
              <w:t>Refer</w:t>
            </w:r>
            <w:r>
              <w:rPr>
                <w:lang w:val="vi-VN"/>
              </w:rPr>
              <w:t xml:space="preserve"> to </w:t>
            </w:r>
            <w:r>
              <w:rPr>
                <w:lang w:val="vi-VN"/>
              </w:rPr>
              <w:fldChar w:fldCharType="begin"/>
            </w:r>
            <w:r>
              <w:rPr>
                <w:lang w:val="vi-VN"/>
              </w:rPr>
              <w:instrText xml:space="preserve"> REF _Ref155259472 \h </w:instrText>
            </w:r>
            <w:r>
              <w:rPr>
                <w:lang w:val="vi-VN"/>
              </w:rPr>
            </w:r>
            <w:r>
              <w:rPr>
                <w:lang w:val="vi-VN"/>
              </w:rPr>
              <w:fldChar w:fldCharType="separate"/>
            </w:r>
            <w:proofErr w:type="spellStart"/>
            <w:r w:rsidR="005E1475">
              <w:t>Xuất</w:t>
            </w:r>
            <w:proofErr w:type="spellEnd"/>
            <w:r w:rsidR="005E1475">
              <w:t xml:space="preserve"> file </w:t>
            </w:r>
            <w:proofErr w:type="spellStart"/>
            <w:r w:rsidR="005E1475">
              <w:t>danh</w:t>
            </w:r>
            <w:proofErr w:type="spellEnd"/>
            <w:r w:rsidR="005E1475">
              <w:t xml:space="preserve"> </w:t>
            </w:r>
            <w:proofErr w:type="spellStart"/>
            <w:r w:rsidR="005E1475">
              <w:t>sách</w:t>
            </w:r>
            <w:proofErr w:type="spellEnd"/>
            <w:r>
              <w:rPr>
                <w:lang w:val="vi-VN"/>
              </w:rPr>
              <w:fldChar w:fldCharType="end"/>
            </w:r>
          </w:p>
        </w:tc>
      </w:tr>
      <w:tr w:rsidR="00471C1D" w:rsidRPr="008F2D5E" w14:paraId="3FB57E45" w14:textId="77777777">
        <w:trPr>
          <w:trHeight w:val="898"/>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20CDFC1B" w14:textId="2A8EEFEE" w:rsidR="00471C1D" w:rsidRDefault="00471C1D">
            <w:pPr>
              <w:spacing w:before="0"/>
              <w:rPr>
                <w:rFonts w:cs="Arial"/>
                <w:szCs w:val="20"/>
              </w:rPr>
            </w:pPr>
            <w:r>
              <w:rPr>
                <w:rFonts w:cs="Arial"/>
                <w:szCs w:val="20"/>
              </w:rPr>
              <w:t>3</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94D510E" w14:textId="3C413C0B" w:rsidR="00471C1D" w:rsidRPr="00471C1D" w:rsidRDefault="00471C1D">
            <w:pPr>
              <w:rPr>
                <w:rFonts w:eastAsia="MS PMincho" w:cs="Arial"/>
                <w:lang w:val="vi-VN" w:eastAsia="ja-JP"/>
              </w:rPr>
            </w:pPr>
            <w:r>
              <w:rPr>
                <w:rFonts w:eastAsia="MS PMincho" w:cs="Arial"/>
                <w:lang w:val="vi-VN" w:eastAsia="ja-JP"/>
              </w:rPr>
              <w:t xml:space="preserve">Tổng </w:t>
            </w:r>
            <w:r w:rsidR="00C32E89">
              <w:rPr>
                <w:rFonts w:eastAsia="MS PMincho" w:cs="Arial"/>
                <w:lang w:val="vi-VN" w:eastAsia="ja-JP"/>
              </w:rPr>
              <w:t xml:space="preserve">công </w:t>
            </w:r>
            <w:r>
              <w:rPr>
                <w:rFonts w:eastAsia="MS PMincho" w:cs="Arial"/>
                <w:lang w:val="vi-VN" w:eastAsia="ja-JP"/>
              </w:rPr>
              <w:t>ghi nhận</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2B573C" w14:textId="3A908615" w:rsidR="00471C1D" w:rsidRDefault="00471C1D">
            <w:pPr>
              <w:rPr>
                <w:rFonts w:eastAsia="MS PMincho" w:cs="Arial"/>
                <w:lang w:val="vi-VN" w:eastAsia="ja-JP"/>
              </w:rPr>
            </w:pP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7BE67C6" w14:textId="174105A2" w:rsidR="00471C1D" w:rsidRDefault="00471C1D">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E9FDBA4" w14:textId="4736E29D" w:rsidR="00471C1D" w:rsidRDefault="00471C1D">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B9EBB5" w14:textId="77777777" w:rsidR="00471C1D" w:rsidRPr="008F2D5E" w:rsidRDefault="00471C1D">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FC15A3B" w14:textId="77777777" w:rsidR="00471C1D" w:rsidRPr="008404A8" w:rsidRDefault="00471C1D">
            <w:pPr>
              <w:pStyle w:val="BulletList1"/>
            </w:pPr>
            <w:r>
              <w:t>Value</w:t>
            </w:r>
            <w:r>
              <w:rPr>
                <w:lang w:val="vi-VN"/>
              </w:rPr>
              <w:t xml:space="preserve"> = </w:t>
            </w:r>
            <w:r w:rsidR="008404A8">
              <w:rPr>
                <w:lang w:val="vi-VN"/>
              </w:rPr>
              <w:t xml:space="preserve">Tổng công được chấm công </w:t>
            </w:r>
            <w:proofErr w:type="gramStart"/>
            <w:r>
              <w:rPr>
                <w:lang w:val="vi-VN"/>
              </w:rPr>
              <w:t>+</w:t>
            </w:r>
            <w:r w:rsidR="008404A8">
              <w:rPr>
                <w:lang w:val="vi-VN"/>
              </w:rPr>
              <w:t xml:space="preserve"> </w:t>
            </w:r>
            <w:r>
              <w:rPr>
                <w:lang w:val="vi-VN"/>
              </w:rPr>
              <w:t xml:space="preserve"> số</w:t>
            </w:r>
            <w:proofErr w:type="gramEnd"/>
            <w:r>
              <w:rPr>
                <w:lang w:val="vi-VN"/>
              </w:rPr>
              <w:t xml:space="preserve"> ngày được phê duyệt nghỉ phép với loại nghỉ là “nghỉ phép” trong khoảng thời gian đã chọn để lọc</w:t>
            </w:r>
            <w:r w:rsidR="008404A8">
              <w:rPr>
                <w:lang w:val="vi-VN"/>
              </w:rPr>
              <w:t xml:space="preserve">  - số công làm thêm</w:t>
            </w:r>
          </w:p>
          <w:p w14:paraId="08946363" w14:textId="63D09FF0" w:rsidR="008404A8" w:rsidRDefault="008404A8">
            <w:pPr>
              <w:pStyle w:val="BulletList1"/>
            </w:pPr>
            <w:r>
              <w:t>Lưu</w:t>
            </w:r>
            <w:r>
              <w:rPr>
                <w:lang w:val="vi-VN"/>
              </w:rPr>
              <w:t xml:space="preserve"> </w:t>
            </w:r>
            <w:proofErr w:type="gramStart"/>
            <w:r>
              <w:rPr>
                <w:lang w:val="vi-VN"/>
              </w:rPr>
              <w:t>ý :</w:t>
            </w:r>
            <w:proofErr w:type="gramEnd"/>
            <w:r>
              <w:rPr>
                <w:lang w:val="vi-VN"/>
              </w:rPr>
              <w:t xml:space="preserve"> Làm thêm </w:t>
            </w:r>
            <w:r w:rsidR="00BB6850">
              <w:rPr>
                <w:lang w:val="vi-VN"/>
              </w:rPr>
              <w:t>là các công không được đăng ký</w:t>
            </w:r>
          </w:p>
        </w:tc>
      </w:tr>
      <w:tr w:rsidR="00471C1D" w:rsidRPr="008F2D5E" w14:paraId="322D7924" w14:textId="77777777">
        <w:trPr>
          <w:trHeight w:val="898"/>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0F84C86" w14:textId="3FAFAFD4" w:rsidR="00471C1D" w:rsidRDefault="00471C1D">
            <w:pPr>
              <w:spacing w:before="0"/>
              <w:rPr>
                <w:rFonts w:cs="Arial"/>
                <w:szCs w:val="20"/>
              </w:rPr>
            </w:pPr>
            <w:r>
              <w:rPr>
                <w:rFonts w:cs="Arial"/>
                <w:szCs w:val="20"/>
              </w:rPr>
              <w:t>4</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09C58FE" w14:textId="008CC0EA" w:rsidR="00471C1D" w:rsidRPr="00471C1D" w:rsidRDefault="00471C1D">
            <w:pPr>
              <w:rPr>
                <w:rFonts w:eastAsia="MS PMincho" w:cs="Arial"/>
                <w:lang w:val="vi-VN" w:eastAsia="ja-JP"/>
              </w:rPr>
            </w:pPr>
            <w:r>
              <w:rPr>
                <w:rFonts w:eastAsia="MS PMincho" w:cs="Arial"/>
                <w:lang w:val="vi-VN" w:eastAsia="ja-JP"/>
              </w:rPr>
              <w:t xml:space="preserve">Đi muộn </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0ED779" w14:textId="5593A3A9" w:rsidR="00471C1D" w:rsidRDefault="006E2060">
            <w:pPr>
              <w:rPr>
                <w:rFonts w:eastAsia="MS PMincho" w:cs="Arial"/>
                <w:lang w:val="vi-VN" w:eastAsia="ja-JP"/>
              </w:rPr>
            </w:pPr>
            <w:r>
              <w:rPr>
                <w:rFonts w:eastAsia="MS PMincho" w:cs="Arial"/>
                <w:lang w:val="vi-VN"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96D1692" w14:textId="2A70B669" w:rsidR="00471C1D" w:rsidRDefault="00471C1D">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07C22C" w14:textId="4FB9BC7E" w:rsidR="00471C1D" w:rsidRDefault="00471C1D">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9B0D160" w14:textId="77777777" w:rsidR="00471C1D" w:rsidRPr="008F2D5E" w:rsidRDefault="00471C1D">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7F5D1CF9" w14:textId="4C8CA77C" w:rsidR="00471C1D" w:rsidRDefault="00471C1D">
            <w:pPr>
              <w:pStyle w:val="BulletList1"/>
            </w:pPr>
            <w:proofErr w:type="spellStart"/>
            <w:r>
              <w:t>Tổng</w:t>
            </w:r>
            <w:proofErr w:type="spellEnd"/>
            <w:r>
              <w:rPr>
                <w:lang w:val="vi-VN"/>
              </w:rPr>
              <w:t xml:space="preserve"> số phép đi muộn trong khoảng thời gian đã lọc</w:t>
            </w:r>
          </w:p>
        </w:tc>
      </w:tr>
      <w:tr w:rsidR="00471C1D" w:rsidRPr="008F2D5E" w14:paraId="3B258950" w14:textId="77777777">
        <w:trPr>
          <w:trHeight w:val="898"/>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76C84790" w14:textId="1A8F2854" w:rsidR="00471C1D" w:rsidRDefault="00471C1D">
            <w:pPr>
              <w:spacing w:before="0"/>
              <w:rPr>
                <w:rFonts w:cs="Arial"/>
                <w:szCs w:val="20"/>
              </w:rPr>
            </w:pPr>
            <w:r>
              <w:rPr>
                <w:rFonts w:cs="Arial"/>
                <w:szCs w:val="20"/>
              </w:rPr>
              <w:t>5</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6E49A2" w14:textId="76F458BB" w:rsidR="00471C1D" w:rsidRDefault="00C81603">
            <w:pPr>
              <w:rPr>
                <w:rFonts w:eastAsia="MS PMincho" w:cs="Arial"/>
                <w:lang w:val="vi-VN" w:eastAsia="ja-JP"/>
              </w:rPr>
            </w:pPr>
            <w:r>
              <w:rPr>
                <w:rFonts w:eastAsia="MS PMincho" w:cs="Arial"/>
                <w:lang w:val="vi-VN" w:eastAsia="ja-JP"/>
              </w:rPr>
              <w:t>Về sớm</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E0BC277" w14:textId="434C0753" w:rsidR="00471C1D" w:rsidRDefault="00C81603">
            <w:pPr>
              <w:rPr>
                <w:rFonts w:eastAsia="MS PMincho" w:cs="Arial"/>
                <w:lang w:val="vi-VN" w:eastAsia="ja-JP"/>
              </w:rPr>
            </w:pPr>
            <w:r>
              <w:rPr>
                <w:rFonts w:eastAsia="MS PMincho" w:cs="Arial"/>
                <w:lang w:val="vi-VN" w:eastAsia="ja-JP"/>
              </w:rPr>
              <w:t>Text</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4301764" w14:textId="0759A4E2" w:rsidR="00471C1D" w:rsidRDefault="00C81603">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FE07BC" w14:textId="2D8FFC30" w:rsidR="00471C1D" w:rsidRDefault="00C81603">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37B77D0" w14:textId="77777777" w:rsidR="00471C1D" w:rsidRPr="008F2D5E" w:rsidRDefault="00471C1D">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2B0291A" w14:textId="2D0A2B79" w:rsidR="00471C1D" w:rsidRDefault="00C81603">
            <w:pPr>
              <w:pStyle w:val="BulletList1"/>
            </w:pPr>
            <w:proofErr w:type="spellStart"/>
            <w:r>
              <w:t>Tổng</w:t>
            </w:r>
            <w:proofErr w:type="spellEnd"/>
            <w:r>
              <w:rPr>
                <w:lang w:val="vi-VN"/>
              </w:rPr>
              <w:t xml:space="preserve"> số phép đi sớm trong khoảng thời gian đã lọc</w:t>
            </w:r>
          </w:p>
        </w:tc>
      </w:tr>
      <w:tr w:rsidR="0079109A" w:rsidRPr="008F2D5E" w14:paraId="02487044" w14:textId="77777777">
        <w:trPr>
          <w:trHeight w:val="898"/>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70C20ED" w14:textId="363E7206" w:rsidR="0079109A" w:rsidRDefault="0079109A">
            <w:pPr>
              <w:spacing w:before="0"/>
              <w:rPr>
                <w:rFonts w:cs="Arial"/>
                <w:szCs w:val="20"/>
              </w:rPr>
            </w:pPr>
            <w:r>
              <w:rPr>
                <w:rFonts w:cs="Arial"/>
                <w:szCs w:val="20"/>
              </w:rPr>
              <w:t>6</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7582280" w14:textId="2325D421" w:rsidR="0079109A" w:rsidRDefault="006E2060">
            <w:pPr>
              <w:rPr>
                <w:rFonts w:eastAsia="MS PMincho" w:cs="Arial"/>
                <w:lang w:val="vi-VN" w:eastAsia="ja-JP"/>
              </w:rPr>
            </w:pPr>
            <w:r>
              <w:rPr>
                <w:rFonts w:eastAsia="MS PMincho" w:cs="Arial"/>
                <w:lang w:val="vi-VN" w:eastAsia="ja-JP"/>
              </w:rPr>
              <w:t>Làm thêm</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B3072BF" w14:textId="77777777" w:rsidR="0079109A" w:rsidRDefault="0079109A">
            <w:pPr>
              <w:rPr>
                <w:rFonts w:eastAsia="MS PMincho" w:cs="Arial"/>
                <w:lang w:val="vi-VN" w:eastAsia="ja-JP"/>
              </w:rPr>
            </w:pP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CAEF8F5" w14:textId="1E7C0D8C" w:rsidR="0079109A" w:rsidRDefault="008404A8">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919451" w14:textId="2C1122E8" w:rsidR="0079109A" w:rsidRDefault="008404A8">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EF39B94" w14:textId="77777777" w:rsidR="0079109A" w:rsidRPr="008F2D5E" w:rsidRDefault="0079109A">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2A4406D" w14:textId="2976DBBF" w:rsidR="0079109A" w:rsidRDefault="008404A8">
            <w:pPr>
              <w:pStyle w:val="BulletList1"/>
            </w:pPr>
            <w:proofErr w:type="gramStart"/>
            <w:r>
              <w:t>Value</w:t>
            </w:r>
            <w:r>
              <w:rPr>
                <w:lang w:val="vi-VN"/>
              </w:rPr>
              <w:t xml:space="preserve">  =</w:t>
            </w:r>
            <w:proofErr w:type="gramEnd"/>
            <w:r>
              <w:rPr>
                <w:lang w:val="vi-VN"/>
              </w:rPr>
              <w:t xml:space="preserve"> Tổng các bản ghi “Chấm công” mà không được đăng kí lịch</w:t>
            </w:r>
          </w:p>
        </w:tc>
      </w:tr>
      <w:tr w:rsidR="00C81603" w:rsidRPr="008F2D5E" w14:paraId="5DDDAA3E" w14:textId="77777777" w:rsidTr="00C32E89">
        <w:trPr>
          <w:trHeight w:val="2320"/>
        </w:trPr>
        <w:tc>
          <w:tcPr>
            <w:tcW w:w="190"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00F1AEC" w14:textId="28813B86" w:rsidR="00C81603" w:rsidRDefault="00C81603">
            <w:pPr>
              <w:spacing w:before="0"/>
              <w:rPr>
                <w:rFonts w:cs="Arial"/>
                <w:szCs w:val="20"/>
              </w:rPr>
            </w:pPr>
            <w:r>
              <w:rPr>
                <w:rFonts w:cs="Arial"/>
                <w:szCs w:val="20"/>
              </w:rPr>
              <w:t>6</w:t>
            </w:r>
          </w:p>
        </w:tc>
        <w:tc>
          <w:tcPr>
            <w:tcW w:w="97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E88AF0A" w14:textId="1F35AEAE" w:rsidR="00C81603" w:rsidRDefault="00C81603">
            <w:pPr>
              <w:rPr>
                <w:rFonts w:eastAsia="MS PMincho" w:cs="Arial"/>
                <w:lang w:val="vi-VN" w:eastAsia="ja-JP"/>
              </w:rPr>
            </w:pPr>
            <w:r>
              <w:rPr>
                <w:rFonts w:eastAsia="MS PMincho" w:cs="Arial"/>
                <w:lang w:val="vi-VN" w:eastAsia="ja-JP"/>
              </w:rPr>
              <w:t>Số công</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CB014A3" w14:textId="6B419219" w:rsidR="00C81603" w:rsidRDefault="00C81603">
            <w:pPr>
              <w:rPr>
                <w:rFonts w:eastAsia="MS PMincho" w:cs="Arial"/>
                <w:lang w:val="vi-VN" w:eastAsia="ja-JP"/>
              </w:rPr>
            </w:pP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A146A62" w14:textId="647CB4FA" w:rsidR="00C81603" w:rsidRDefault="00C32E89">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C422224" w14:textId="264E6FBB" w:rsidR="00C81603" w:rsidRDefault="00C32E89">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024B889" w14:textId="77777777" w:rsidR="00C81603" w:rsidRPr="008F2D5E" w:rsidRDefault="00C81603">
            <w:pPr>
              <w:rPr>
                <w:rFonts w:eastAsia="MS PMincho" w:cs="Arial"/>
                <w:lang w:val="en-US" w:eastAsia="ja-JP"/>
              </w:rPr>
            </w:pPr>
          </w:p>
        </w:tc>
        <w:tc>
          <w:tcPr>
            <w:tcW w:w="146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32D4A7F" w14:textId="77777777" w:rsidR="00C81603" w:rsidRPr="00C32E89" w:rsidRDefault="00C32E89">
            <w:pPr>
              <w:pStyle w:val="BulletList1"/>
            </w:pPr>
            <w:proofErr w:type="spellStart"/>
            <w:r>
              <w:t>Số</w:t>
            </w:r>
            <w:proofErr w:type="spellEnd"/>
            <w:r>
              <w:rPr>
                <w:lang w:val="vi-VN"/>
              </w:rPr>
              <w:t xml:space="preserve"> công của từng ngày </w:t>
            </w:r>
          </w:p>
          <w:p w14:paraId="16695C29" w14:textId="31B1F6BA" w:rsidR="00C32E89" w:rsidRPr="00C32E89" w:rsidRDefault="00C32E89" w:rsidP="00C32E89">
            <w:pPr>
              <w:pStyle w:val="Level2"/>
              <w:rPr>
                <w:lang w:val="en-US"/>
              </w:rPr>
            </w:pPr>
            <w:r>
              <w:t>Đối với nhân viên intern 1 ngày có thế có 2 công hoặc 1 công (1 ngày = 2 buổi</w:t>
            </w:r>
          </w:p>
          <w:p w14:paraId="4BC84A78" w14:textId="20085C0B" w:rsidR="00C32E89" w:rsidRDefault="00C32E89" w:rsidP="00C32E89">
            <w:pPr>
              <w:pStyle w:val="Level2"/>
            </w:pPr>
            <w:r>
              <w:t>Đối với nhân viên chính thức 1 ngày mặc định là 1 công</w:t>
            </w:r>
          </w:p>
        </w:tc>
      </w:tr>
    </w:tbl>
    <w:p w14:paraId="3098A67A" w14:textId="77777777" w:rsidR="0000611C" w:rsidRDefault="0000611C" w:rsidP="007F7B56">
      <w:pPr>
        <w:rPr>
          <w:lang w:val="vi-VN" w:eastAsia="en-US"/>
        </w:rPr>
      </w:pPr>
    </w:p>
    <w:p w14:paraId="7FB105EA" w14:textId="38C3E65B" w:rsidR="00DE0443" w:rsidRDefault="00DE0443" w:rsidP="00DE0443">
      <w:pPr>
        <w:pStyle w:val="Heading2"/>
      </w:pPr>
      <w:r>
        <w:lastRenderedPageBreak/>
        <w:t xml:space="preserve">Thông </w:t>
      </w:r>
      <w:proofErr w:type="spellStart"/>
      <w:r>
        <w:t>báo</w:t>
      </w:r>
      <w:proofErr w:type="spellEnd"/>
      <w:r>
        <w:t xml:space="preserve"> </w:t>
      </w:r>
      <w:proofErr w:type="spellStart"/>
      <w:r>
        <w:t>sinh</w:t>
      </w:r>
      <w:proofErr w:type="spellEnd"/>
      <w:r>
        <w:t xml:space="preserve"> </w:t>
      </w:r>
      <w:proofErr w:type="spellStart"/>
      <w:r>
        <w:t>nhật</w:t>
      </w:r>
      <w:proofErr w:type="spellEnd"/>
    </w:p>
    <w:p w14:paraId="255A51D2" w14:textId="4D99BF4E" w:rsidR="00DE0443" w:rsidRDefault="00DE0443" w:rsidP="00DE0443">
      <w:pPr>
        <w:pStyle w:val="Heading3"/>
      </w:pPr>
      <w:proofErr w:type="spellStart"/>
      <w:r>
        <w:t>Màn</w:t>
      </w:r>
      <w:proofErr w:type="spellEnd"/>
      <w:r>
        <w:rPr>
          <w:lang w:val="vi-VN"/>
        </w:rPr>
        <w:t xml:space="preserve"> hình </w:t>
      </w:r>
      <w:r>
        <w:t xml:space="preserve">chi </w:t>
      </w:r>
      <w:proofErr w:type="spellStart"/>
      <w:r>
        <w:t>tiết</w:t>
      </w:r>
      <w:proofErr w:type="spellEnd"/>
      <w:r>
        <w:t xml:space="preserve"> </w:t>
      </w:r>
      <w:proofErr w:type="spellStart"/>
      <w:r>
        <w:t>thông</w:t>
      </w:r>
      <w:proofErr w:type="spellEnd"/>
      <w:r>
        <w:t xml:space="preserve"> </w:t>
      </w:r>
      <w:proofErr w:type="spellStart"/>
      <w:r>
        <w:t>báo</w:t>
      </w:r>
      <w:proofErr w:type="spellEnd"/>
    </w:p>
    <w:p w14:paraId="074AD380" w14:textId="4EE45719" w:rsidR="00DE0443" w:rsidRDefault="00F14F90" w:rsidP="00DE0443">
      <w:pPr>
        <w:rPr>
          <w:lang w:val="en-US" w:eastAsia="en-US"/>
        </w:rPr>
      </w:pPr>
      <w:r w:rsidRPr="00F14F90">
        <w:rPr>
          <w:noProof/>
          <w:lang w:val="en-US" w:eastAsia="en-US"/>
        </w:rPr>
        <w:drawing>
          <wp:inline distT="0" distB="0" distL="0" distR="0" wp14:anchorId="28EE44C9" wp14:editId="57D1904F">
            <wp:extent cx="3862416" cy="4071967"/>
            <wp:effectExtent l="0" t="0" r="5080" b="5080"/>
            <wp:docPr id="1391097532" name="Picture 139109753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97532" name="Picture 1" descr="A screenshot of a chat&#10;&#10;Description automatically generated"/>
                    <pic:cNvPicPr/>
                  </pic:nvPicPr>
                  <pic:blipFill>
                    <a:blip r:embed="rId167"/>
                    <a:stretch>
                      <a:fillRect/>
                    </a:stretch>
                  </pic:blipFill>
                  <pic:spPr>
                    <a:xfrm>
                      <a:off x="0" y="0"/>
                      <a:ext cx="3862416" cy="4071967"/>
                    </a:xfrm>
                    <a:prstGeom prst="rect">
                      <a:avLst/>
                    </a:prstGeom>
                  </pic:spPr>
                </pic:pic>
              </a:graphicData>
            </a:graphic>
          </wp:inline>
        </w:drawing>
      </w:r>
    </w:p>
    <w:tbl>
      <w:tblPr>
        <w:tblW w:w="5000" w:type="pct"/>
        <w:tblBorders>
          <w:top w:val="single" w:sz="12" w:space="0" w:color="BFBFBF" w:themeColor="background1" w:themeShade="BF"/>
          <w:left w:val="single" w:sz="12" w:space="0" w:color="BFBFBF" w:themeColor="background1" w:themeShade="BF"/>
          <w:bottom w:val="single" w:sz="12" w:space="0" w:color="BFBFBF" w:themeColor="background1" w:themeShade="BF"/>
          <w:right w:val="single" w:sz="12"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438"/>
        <w:gridCol w:w="1475"/>
        <w:gridCol w:w="1305"/>
        <w:gridCol w:w="995"/>
        <w:gridCol w:w="1228"/>
        <w:gridCol w:w="894"/>
        <w:gridCol w:w="2995"/>
      </w:tblGrid>
      <w:tr w:rsidR="00B02BBE" w:rsidRPr="008F2D5E" w14:paraId="5D121D32" w14:textId="77777777" w:rsidTr="61D41CF5">
        <w:trPr>
          <w:trHeight w:val="764"/>
        </w:trPr>
        <w:tc>
          <w:tcPr>
            <w:tcW w:w="235" w:type="pct"/>
            <w:tcBorders>
              <w:top w:val="single" w:sz="12"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hideMark/>
          </w:tcPr>
          <w:p w14:paraId="77DB884E" w14:textId="77777777" w:rsidR="00B02BBE" w:rsidRPr="00743D86" w:rsidRDefault="00B02BBE">
            <w:pPr>
              <w:rPr>
                <w:rFonts w:cs="Arial"/>
                <w:b/>
                <w:bCs/>
                <w:szCs w:val="20"/>
                <w:lang w:val="en-US" w:eastAsia="en-US"/>
              </w:rPr>
            </w:pPr>
            <w:r>
              <w:rPr>
                <w:rFonts w:cs="Arial"/>
                <w:b/>
                <w:bCs/>
                <w:szCs w:val="20"/>
                <w:lang w:val="en-US" w:eastAsia="en-US"/>
              </w:rPr>
              <w:t>#</w:t>
            </w:r>
          </w:p>
        </w:tc>
        <w:tc>
          <w:tcPr>
            <w:tcW w:w="791"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C091ED5" w14:textId="77777777" w:rsidR="00B02BBE" w:rsidRPr="008F2D5E" w:rsidRDefault="00B02BBE">
            <w:pPr>
              <w:rPr>
                <w:rFonts w:cs="Arial"/>
                <w:b/>
                <w:szCs w:val="20"/>
                <w:lang w:eastAsia="en-US"/>
              </w:rPr>
            </w:pPr>
            <w:r>
              <w:rPr>
                <w:rFonts w:cs="Arial"/>
                <w:b/>
                <w:szCs w:val="20"/>
                <w:lang w:eastAsia="en-US"/>
              </w:rPr>
              <w:t>Component</w:t>
            </w:r>
          </w:p>
        </w:tc>
        <w:tc>
          <w:tcPr>
            <w:tcW w:w="69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44F0B88E" w14:textId="77777777" w:rsidR="00B02BBE" w:rsidRPr="008F2D5E" w:rsidRDefault="00B02BBE">
            <w:pPr>
              <w:rPr>
                <w:rFonts w:cs="Arial"/>
                <w:b/>
                <w:szCs w:val="20"/>
                <w:lang w:eastAsia="en-US"/>
              </w:rPr>
            </w:pPr>
            <w:proofErr w:type="spellStart"/>
            <w:r>
              <w:rPr>
                <w:rFonts w:cs="Arial"/>
                <w:b/>
                <w:szCs w:val="20"/>
                <w:lang w:eastAsia="en-US"/>
              </w:rPr>
              <w:t>Comp.Type</w:t>
            </w:r>
            <w:proofErr w:type="spellEnd"/>
            <w:r>
              <w:rPr>
                <w:rFonts w:cs="Arial"/>
                <w:b/>
                <w:szCs w:val="20"/>
                <w:lang w:eastAsia="en-US"/>
              </w:rPr>
              <w:t xml:space="preserve"> </w:t>
            </w:r>
          </w:p>
        </w:tc>
        <w:tc>
          <w:tcPr>
            <w:tcW w:w="533"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61E4FDFE" w14:textId="77777777" w:rsidR="00B02BBE" w:rsidRPr="00743D86" w:rsidRDefault="00B02BBE">
            <w:pPr>
              <w:rPr>
                <w:rFonts w:cs="Arial"/>
                <w:b/>
                <w:szCs w:val="20"/>
                <w:lang w:val="vi-VN" w:eastAsia="en-US"/>
              </w:rPr>
            </w:pPr>
            <w:r>
              <w:rPr>
                <w:rFonts w:cs="Arial"/>
                <w:b/>
                <w:szCs w:val="20"/>
                <w:lang w:eastAsia="en-US"/>
              </w:rPr>
              <w:t>Editable</w:t>
            </w:r>
          </w:p>
        </w:tc>
        <w:tc>
          <w:tcPr>
            <w:tcW w:w="658"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28F0F462" w14:textId="77777777" w:rsidR="00B02BBE" w:rsidRPr="008F2D5E" w:rsidRDefault="00B02BBE">
            <w:pPr>
              <w:rPr>
                <w:rFonts w:cs="Arial"/>
                <w:b/>
                <w:szCs w:val="20"/>
                <w:lang w:eastAsia="en-US"/>
              </w:rPr>
            </w:pPr>
            <w:r>
              <w:rPr>
                <w:rFonts w:cs="Arial"/>
                <w:b/>
                <w:szCs w:val="20"/>
                <w:lang w:eastAsia="en-US"/>
              </w:rPr>
              <w:t>Mandatory</w:t>
            </w:r>
          </w:p>
        </w:tc>
        <w:tc>
          <w:tcPr>
            <w:tcW w:w="479"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D9D9D9" w:themeFill="background1" w:themeFillShade="D9"/>
          </w:tcPr>
          <w:p w14:paraId="3EDC17C9" w14:textId="77777777" w:rsidR="00B02BBE" w:rsidRPr="00743D86" w:rsidRDefault="00B02BBE">
            <w:pPr>
              <w:rPr>
                <w:rFonts w:cs="Arial"/>
                <w:b/>
                <w:szCs w:val="20"/>
                <w:lang w:val="vi-VN" w:eastAsia="en-US"/>
              </w:rPr>
            </w:pPr>
            <w:r>
              <w:rPr>
                <w:rFonts w:cs="Arial"/>
                <w:b/>
                <w:szCs w:val="20"/>
                <w:lang w:eastAsia="en-US"/>
              </w:rPr>
              <w:t>Default</w:t>
            </w:r>
            <w:r>
              <w:rPr>
                <w:rFonts w:cs="Arial"/>
                <w:b/>
                <w:szCs w:val="20"/>
                <w:lang w:val="vi-VN" w:eastAsia="en-US"/>
              </w:rPr>
              <w:t xml:space="preserve"> value</w:t>
            </w:r>
          </w:p>
        </w:tc>
        <w:tc>
          <w:tcPr>
            <w:tcW w:w="1605" w:type="pct"/>
            <w:tcBorders>
              <w:top w:val="single" w:sz="12"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shd w:val="clear" w:color="auto" w:fill="D9D9D9" w:themeFill="background1" w:themeFillShade="D9"/>
            <w:hideMark/>
          </w:tcPr>
          <w:p w14:paraId="1C895F1A" w14:textId="77777777" w:rsidR="00B02BBE" w:rsidRPr="008F2D5E" w:rsidRDefault="00B02BBE">
            <w:pPr>
              <w:ind w:right="-1110"/>
              <w:rPr>
                <w:rFonts w:cs="Arial"/>
                <w:b/>
                <w:bCs/>
                <w:szCs w:val="20"/>
                <w:lang w:eastAsia="en-US"/>
              </w:rPr>
            </w:pPr>
            <w:r w:rsidRPr="008F2D5E">
              <w:rPr>
                <w:rFonts w:cs="Arial"/>
                <w:b/>
                <w:szCs w:val="20"/>
                <w:lang w:eastAsia="en-US"/>
              </w:rPr>
              <w:t>Description</w:t>
            </w:r>
          </w:p>
        </w:tc>
      </w:tr>
      <w:tr w:rsidR="00B02BBE" w14:paraId="7246AAFD"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AF6DC36" w14:textId="77777777" w:rsidR="00B02BBE" w:rsidRDefault="00B02BBE">
            <w:pPr>
              <w:spacing w:before="0"/>
              <w:rPr>
                <w:rFonts w:cs="Arial"/>
                <w:szCs w:val="20"/>
              </w:rPr>
            </w:pPr>
            <w:r>
              <w:rPr>
                <w:rFonts w:cs="Arial"/>
                <w:szCs w:val="20"/>
              </w:rPr>
              <w:t>1</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B6ABD51" w14:textId="77777777" w:rsidR="00B02BBE" w:rsidRPr="00EB0FED" w:rsidRDefault="00B02BBE">
            <w:pPr>
              <w:rPr>
                <w:rFonts w:eastAsia="MS PMincho" w:cs="Arial"/>
                <w:lang w:val="vi-VN" w:eastAsia="ja-JP"/>
              </w:rPr>
            </w:pPr>
            <w:r>
              <w:rPr>
                <w:rFonts w:eastAsia="MS PMincho" w:cs="Arial"/>
                <w:lang w:val="vi-VN" w:eastAsia="ja-JP"/>
              </w:rPr>
              <w:t>Ngày bắt đầu</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8ED7AA9" w14:textId="77777777" w:rsidR="00B02BBE" w:rsidRDefault="00B02BBE">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9875BA4" w14:textId="77777777" w:rsidR="00B02BBE" w:rsidRPr="000D7C48" w:rsidRDefault="00B02BBE">
            <w:pPr>
              <w:rPr>
                <w:rFonts w:eastAsia="MS PMincho" w:cs="Arial"/>
                <w:lang w:val="vi-VN" w:eastAsia="ja-JP"/>
              </w:rPr>
            </w:pPr>
            <w:r>
              <w:rPr>
                <w:rFonts w:eastAsia="MS PMincho" w:cs="Arial"/>
                <w:lang w:val="vi-VN"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08D38FE7" w14:textId="77777777" w:rsidR="00B02BBE" w:rsidRDefault="00B02BBE">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74444EB" w14:textId="77777777" w:rsidR="00B02BBE" w:rsidRPr="008F2D5E" w:rsidRDefault="00B02BBE">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5114C775" w14:textId="77777777" w:rsidR="00B02BBE" w:rsidRPr="004651FC" w:rsidRDefault="00B02BBE">
            <w:pPr>
              <w:pStyle w:val="BulletList1"/>
            </w:pPr>
            <w:r>
              <w:rPr>
                <w:lang w:val="vi-VN"/>
              </w:rPr>
              <w:t>Chỉ cho NSD chọn các ngày là thứ 2</w:t>
            </w:r>
          </w:p>
          <w:p w14:paraId="2534B669" w14:textId="77777777" w:rsidR="00B02BBE" w:rsidRDefault="00B02BBE">
            <w:pPr>
              <w:pStyle w:val="BulletList1"/>
            </w:pPr>
            <w:proofErr w:type="spellStart"/>
            <w:r>
              <w:t>Và</w:t>
            </w:r>
            <w:proofErr w:type="spellEnd"/>
            <w:r>
              <w:rPr>
                <w:lang w:val="vi-VN"/>
              </w:rPr>
              <w:t xml:space="preserve"> các ngày đó chưa tồn tại ở bản ghi “Đăng ký lịch” khác có [</w:t>
            </w:r>
            <w:proofErr w:type="spellStart"/>
            <w:r>
              <w:rPr>
                <w:lang w:val="vi-VN"/>
              </w:rPr>
              <w:t>empID</w:t>
            </w:r>
            <w:proofErr w:type="spellEnd"/>
            <w:r>
              <w:rPr>
                <w:lang w:val="vi-VN"/>
              </w:rPr>
              <w:t>] = [</w:t>
            </w:r>
            <w:proofErr w:type="spellStart"/>
            <w:r>
              <w:rPr>
                <w:lang w:val="vi-VN"/>
              </w:rPr>
              <w:t>empID</w:t>
            </w:r>
            <w:proofErr w:type="spellEnd"/>
            <w:r>
              <w:rPr>
                <w:lang w:val="vi-VN"/>
              </w:rPr>
              <w:t xml:space="preserve">] của </w:t>
            </w:r>
            <w:proofErr w:type="spellStart"/>
            <w:r>
              <w:rPr>
                <w:lang w:val="vi-VN"/>
              </w:rPr>
              <w:t>current</w:t>
            </w:r>
            <w:proofErr w:type="spellEnd"/>
            <w:r>
              <w:rPr>
                <w:lang w:val="vi-VN"/>
              </w:rPr>
              <w:t xml:space="preserve"> </w:t>
            </w:r>
            <w:proofErr w:type="spellStart"/>
            <w:r>
              <w:rPr>
                <w:lang w:val="vi-VN"/>
              </w:rPr>
              <w:t>user</w:t>
            </w:r>
            <w:proofErr w:type="spellEnd"/>
          </w:p>
        </w:tc>
      </w:tr>
      <w:tr w:rsidR="00B02BBE" w:rsidRPr="00FE1C60" w14:paraId="18110EC3"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1C1AABBE" w14:textId="77777777" w:rsidR="00B02BBE" w:rsidRPr="008F2D5E" w:rsidRDefault="00B02BBE">
            <w:pPr>
              <w:spacing w:before="0"/>
              <w:rPr>
                <w:rFonts w:cs="Arial"/>
                <w:szCs w:val="20"/>
              </w:rPr>
            </w:pPr>
            <w:r>
              <w:rPr>
                <w:rFonts w:cs="Arial"/>
                <w:szCs w:val="20"/>
              </w:rPr>
              <w:t>2</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63B4701" w14:textId="77777777" w:rsidR="00B02BBE" w:rsidRPr="00EB0FED" w:rsidRDefault="00B02BBE">
            <w:pPr>
              <w:rPr>
                <w:rFonts w:eastAsia="MS PMincho" w:cs="Arial"/>
                <w:lang w:val="vi-VN" w:eastAsia="ja-JP"/>
              </w:rPr>
            </w:pPr>
            <w:r>
              <w:rPr>
                <w:rFonts w:eastAsia="MS PMincho" w:cs="Arial"/>
                <w:lang w:val="vi-VN" w:eastAsia="ja-JP"/>
              </w:rPr>
              <w:t>Ngày kết thúc</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B1FC6EE" w14:textId="77777777" w:rsidR="00B02BBE" w:rsidRPr="008F2D5E" w:rsidRDefault="00B02BBE">
            <w:pPr>
              <w:rPr>
                <w:rFonts w:eastAsia="MS PMincho" w:cs="Arial"/>
                <w:lang w:val="en-US" w:eastAsia="ja-JP"/>
              </w:rPr>
            </w:pPr>
            <w:r>
              <w:rPr>
                <w:rFonts w:eastAsia="MS PMincho" w:cs="Arial"/>
                <w:lang w:val="en-US"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D1F82EF" w14:textId="77777777" w:rsidR="00B02BBE" w:rsidRPr="008F2D5E" w:rsidRDefault="00B02BBE">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CEEE901" w14:textId="77777777" w:rsidR="00B02BBE" w:rsidRPr="00CE1790" w:rsidRDefault="00B02BBE">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46DD7ED" w14:textId="77777777" w:rsidR="00B02BBE" w:rsidRPr="008F2D5E" w:rsidRDefault="00B02BBE">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5019603" w14:textId="77777777" w:rsidR="00B02BBE" w:rsidRPr="00923873" w:rsidRDefault="00B02BBE">
            <w:pPr>
              <w:pStyle w:val="BulletList1"/>
            </w:pPr>
            <w:r>
              <w:t>Auto</w:t>
            </w:r>
            <w:r>
              <w:rPr>
                <w:lang w:val="vi-VN"/>
              </w:rPr>
              <w:t xml:space="preserve"> gen</w:t>
            </w:r>
          </w:p>
          <w:p w14:paraId="18E4AEC2" w14:textId="77777777" w:rsidR="00B02BBE" w:rsidRPr="00FE1C60" w:rsidRDefault="00B02BBE">
            <w:pPr>
              <w:pStyle w:val="BulletList1"/>
            </w:pPr>
            <w:r>
              <w:t>Value</w:t>
            </w:r>
            <w:r>
              <w:rPr>
                <w:lang w:val="vi-VN"/>
              </w:rPr>
              <w:t xml:space="preserve"> = Thứ 7 kể ngày thứ 2 đã chọn</w:t>
            </w:r>
          </w:p>
        </w:tc>
      </w:tr>
      <w:tr w:rsidR="00B02BBE" w14:paraId="4E4C0659" w14:textId="77777777">
        <w:trPr>
          <w:trHeight w:val="898"/>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617010DA" w14:textId="77777777" w:rsidR="00B02BBE" w:rsidRDefault="00B02BBE">
            <w:pPr>
              <w:spacing w:before="0"/>
              <w:rPr>
                <w:rFonts w:cs="Arial"/>
                <w:szCs w:val="20"/>
              </w:rPr>
            </w:pPr>
            <w:r>
              <w:rPr>
                <w:rFonts w:cs="Arial"/>
                <w:szCs w:val="20"/>
              </w:rPr>
              <w:t>3</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3435603" w14:textId="77777777" w:rsidR="00B02BBE" w:rsidRPr="00EB0FED" w:rsidRDefault="00B02BBE">
            <w:pPr>
              <w:rPr>
                <w:rFonts w:eastAsia="MS PMincho" w:cs="Arial"/>
                <w:lang w:val="vi-VN" w:eastAsia="ja-JP"/>
              </w:rPr>
            </w:pPr>
            <w:proofErr w:type="spellStart"/>
            <w:r>
              <w:rPr>
                <w:rFonts w:eastAsia="MS PMincho" w:cs="Arial"/>
                <w:lang w:val="en-US" w:eastAsia="ja-JP"/>
              </w:rPr>
              <w:t>Lịch</w:t>
            </w:r>
            <w:proofErr w:type="spellEnd"/>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9476A42" w14:textId="77777777" w:rsidR="00B02BBE" w:rsidRPr="00D13718" w:rsidRDefault="00B02BBE">
            <w:pPr>
              <w:rPr>
                <w:rFonts w:eastAsia="MS PMincho" w:cs="Arial"/>
                <w:lang w:val="vi-VN" w:eastAsia="ja-JP"/>
              </w:rPr>
            </w:pPr>
            <w:r>
              <w:rPr>
                <w:rFonts w:eastAsia="MS PMincho" w:cs="Arial"/>
                <w:lang w:val="vi-VN" w:eastAsia="ja-JP"/>
              </w:rPr>
              <w:t>Textbox</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73C45684" w14:textId="77777777" w:rsidR="00B02BBE" w:rsidRDefault="00B02BBE">
            <w:pPr>
              <w:rPr>
                <w:rFonts w:eastAsia="MS PMincho" w:cs="Arial"/>
                <w:lang w:val="en-US" w:eastAsia="ja-JP"/>
              </w:rPr>
            </w:pPr>
            <w:r>
              <w:rPr>
                <w:rFonts w:eastAsia="MS PMincho" w:cs="Arial"/>
                <w:lang w:val="en-US" w:eastAsia="ja-JP"/>
              </w:rPr>
              <w:t>No</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E37FF69" w14:textId="77777777" w:rsidR="00B02BBE" w:rsidRPr="00D13718" w:rsidRDefault="00B02BBE">
            <w:pPr>
              <w:rPr>
                <w:rFonts w:eastAsia="MS PMincho" w:cs="Arial"/>
                <w:lang w:val="vi-VN" w:eastAsia="ja-JP"/>
              </w:rPr>
            </w:pPr>
            <w:r>
              <w:rPr>
                <w:rFonts w:eastAsia="MS PMincho" w:cs="Arial"/>
                <w:lang w:val="vi-VN" w:eastAsia="ja-JP"/>
              </w:rPr>
              <w:t>Yes</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554E49EB" w14:textId="77777777" w:rsidR="00B02BBE" w:rsidRPr="008F2D5E" w:rsidRDefault="00B02BBE">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37768FFE" w14:textId="77777777" w:rsidR="00B02BBE" w:rsidRPr="00EB0FED" w:rsidRDefault="00B02BBE">
            <w:pPr>
              <w:pStyle w:val="BulletList1"/>
            </w:pPr>
            <w:r>
              <w:t>Auto</w:t>
            </w:r>
            <w:r>
              <w:rPr>
                <w:lang w:val="vi-VN"/>
              </w:rPr>
              <w:t xml:space="preserve"> </w:t>
            </w:r>
            <w:proofErr w:type="gramStart"/>
            <w:r>
              <w:rPr>
                <w:lang w:val="vi-VN"/>
              </w:rPr>
              <w:t>generate</w:t>
            </w:r>
            <w:proofErr w:type="gramEnd"/>
          </w:p>
          <w:p w14:paraId="5A7ED206" w14:textId="77777777" w:rsidR="00B02BBE" w:rsidRDefault="00B02BBE">
            <w:pPr>
              <w:pStyle w:val="BulletList1"/>
            </w:pPr>
            <w:r>
              <w:rPr>
                <w:lang w:val="vi-VN"/>
              </w:rPr>
              <w:t>Value = [DepName] mà current user đang làm việc</w:t>
            </w:r>
          </w:p>
        </w:tc>
      </w:tr>
      <w:tr w:rsidR="00B02BBE" w:rsidRPr="00D572B8" w14:paraId="41464D7A"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559C59D3" w14:textId="77777777" w:rsidR="00B02BBE" w:rsidRDefault="00B02BBE">
            <w:pPr>
              <w:spacing w:before="0"/>
              <w:rPr>
                <w:rFonts w:cs="Arial"/>
                <w:szCs w:val="20"/>
              </w:rPr>
            </w:pPr>
            <w:r>
              <w:rPr>
                <w:rFonts w:cs="Arial"/>
                <w:szCs w:val="20"/>
              </w:rPr>
              <w:t>4</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A2ED728" w14:textId="77777777" w:rsidR="00B02BBE" w:rsidRPr="004268D2" w:rsidRDefault="00B02BBE">
            <w:pPr>
              <w:rPr>
                <w:rFonts w:eastAsia="MS PMincho" w:cs="Arial"/>
                <w:lang w:val="vi-VN" w:eastAsia="ja-JP"/>
              </w:rPr>
            </w:pPr>
            <w:r>
              <w:rPr>
                <w:rFonts w:eastAsia="MS PMincho" w:cs="Arial"/>
                <w:noProof/>
                <w:lang w:val="en-US" w:eastAsia="ja-JP"/>
              </w:rPr>
              <w:t>Hủy</w:t>
            </w:r>
            <w:r>
              <w:rPr>
                <w:rFonts w:eastAsia="MS PMincho" w:cs="Arial"/>
                <w:noProof/>
                <w:lang w:val="vi-VN" w:eastAsia="ja-JP"/>
              </w:rPr>
              <w:t xml:space="preserve"> bỏ</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200FBC4" w14:textId="77777777" w:rsidR="00B02BBE" w:rsidRPr="00D13718" w:rsidRDefault="00B02BBE">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AC746B4" w14:textId="77777777" w:rsidR="00B02BBE" w:rsidRPr="00084EE3" w:rsidRDefault="00B02BBE">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9F01937" w14:textId="77777777" w:rsidR="00B02BBE" w:rsidRPr="00084EE3" w:rsidRDefault="00B02BBE">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3B044B2B" w14:textId="77777777" w:rsidR="00B02BBE" w:rsidRPr="008F2D5E" w:rsidRDefault="00B02BBE">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2EC47196" w14:textId="77777777" w:rsidR="00B02BBE" w:rsidRPr="00D572B8" w:rsidRDefault="00B02BBE">
            <w:pPr>
              <w:pStyle w:val="BulletList1"/>
              <w:rPr>
                <w:lang w:val="vi-VN"/>
              </w:rPr>
            </w:pPr>
            <w:r>
              <w:t>Quay</w:t>
            </w:r>
            <w:r>
              <w:rPr>
                <w:lang w:val="vi-VN"/>
              </w:rPr>
              <w:t xml:space="preserve"> về màn hình lịch làm việc</w:t>
            </w:r>
          </w:p>
        </w:tc>
      </w:tr>
      <w:tr w:rsidR="00B02BBE" w:rsidRPr="004E3571" w14:paraId="46D0D275" w14:textId="77777777">
        <w:trPr>
          <w:trHeight w:val="253"/>
        </w:trPr>
        <w:tc>
          <w:tcPr>
            <w:tcW w:w="235" w:type="pct"/>
            <w:tcBorders>
              <w:top w:val="single" w:sz="8" w:space="0" w:color="BFBFBF" w:themeColor="background1" w:themeShade="BF"/>
              <w:left w:val="single" w:sz="12" w:space="0" w:color="BFBFBF" w:themeColor="background1" w:themeShade="BF"/>
              <w:bottom w:val="single" w:sz="8" w:space="0" w:color="BFBFBF" w:themeColor="background1" w:themeShade="BF"/>
              <w:right w:val="single" w:sz="8" w:space="0" w:color="BFBFBF" w:themeColor="background1" w:themeShade="BF"/>
            </w:tcBorders>
          </w:tcPr>
          <w:p w14:paraId="41170DD3" w14:textId="77777777" w:rsidR="00B02BBE" w:rsidRDefault="00B02BBE">
            <w:pPr>
              <w:spacing w:before="0"/>
              <w:rPr>
                <w:rFonts w:cs="Arial"/>
                <w:szCs w:val="20"/>
              </w:rPr>
            </w:pPr>
            <w:r>
              <w:rPr>
                <w:rFonts w:cs="Arial"/>
                <w:szCs w:val="20"/>
              </w:rPr>
              <w:t>5</w:t>
            </w:r>
          </w:p>
        </w:tc>
        <w:tc>
          <w:tcPr>
            <w:tcW w:w="791"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C7A1C97" w14:textId="77777777" w:rsidR="00B02BBE" w:rsidRPr="004E3571" w:rsidRDefault="00B02BBE">
            <w:pPr>
              <w:rPr>
                <w:rFonts w:eastAsia="MS PMincho" w:cs="Arial"/>
                <w:noProof/>
                <w:lang w:val="vi-VN" w:eastAsia="ja-JP"/>
              </w:rPr>
            </w:pPr>
            <w:r>
              <w:rPr>
                <w:rFonts w:eastAsia="MS PMincho" w:cs="Arial"/>
                <w:noProof/>
                <w:lang w:val="en-US" w:eastAsia="ja-JP"/>
              </w:rPr>
              <w:t>Lưu</w:t>
            </w:r>
          </w:p>
        </w:tc>
        <w:tc>
          <w:tcPr>
            <w:tcW w:w="69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63A78486" w14:textId="77777777" w:rsidR="00B02BBE" w:rsidRDefault="00B02BBE">
            <w:pPr>
              <w:rPr>
                <w:rFonts w:eastAsia="MS PMincho" w:cs="Arial"/>
                <w:lang w:val="vi-VN" w:eastAsia="ja-JP"/>
              </w:rPr>
            </w:pPr>
            <w:r>
              <w:rPr>
                <w:rFonts w:eastAsia="MS PMincho" w:cs="Arial"/>
                <w:lang w:val="vi-VN" w:eastAsia="ja-JP"/>
              </w:rPr>
              <w:t>Button</w:t>
            </w:r>
          </w:p>
        </w:tc>
        <w:tc>
          <w:tcPr>
            <w:tcW w:w="533"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2C94074F" w14:textId="77777777" w:rsidR="00B02BBE" w:rsidRDefault="00B02BBE">
            <w:pPr>
              <w:rPr>
                <w:rFonts w:eastAsia="MS PMincho" w:cs="Arial"/>
                <w:lang w:val="vi-VN" w:eastAsia="ja-JP"/>
              </w:rPr>
            </w:pPr>
            <w:r>
              <w:rPr>
                <w:rFonts w:eastAsia="MS PMincho" w:cs="Arial"/>
                <w:lang w:val="vi-VN" w:eastAsia="ja-JP"/>
              </w:rPr>
              <w:t>N/A</w:t>
            </w:r>
          </w:p>
        </w:tc>
        <w:tc>
          <w:tcPr>
            <w:tcW w:w="658"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45E93A7D" w14:textId="77777777" w:rsidR="00B02BBE" w:rsidRDefault="00B02BBE">
            <w:pPr>
              <w:rPr>
                <w:rFonts w:eastAsia="MS PMincho" w:cs="Arial"/>
                <w:lang w:val="vi-VN" w:eastAsia="ja-JP"/>
              </w:rPr>
            </w:pPr>
            <w:r>
              <w:rPr>
                <w:rFonts w:eastAsia="MS PMincho" w:cs="Arial"/>
                <w:lang w:val="vi-VN" w:eastAsia="ja-JP"/>
              </w:rPr>
              <w:t>N/A</w:t>
            </w:r>
          </w:p>
        </w:tc>
        <w:tc>
          <w:tcPr>
            <w:tcW w:w="479"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tcPr>
          <w:p w14:paraId="1F75B09E" w14:textId="77777777" w:rsidR="00B02BBE" w:rsidRPr="008F2D5E" w:rsidRDefault="00B02BBE">
            <w:pPr>
              <w:rPr>
                <w:rFonts w:eastAsia="MS PMincho" w:cs="Arial"/>
                <w:lang w:val="en-US" w:eastAsia="ja-JP"/>
              </w:rPr>
            </w:pPr>
          </w:p>
        </w:tc>
        <w:tc>
          <w:tcPr>
            <w:tcW w:w="1605" w:type="pct"/>
            <w:tcBorders>
              <w:top w:val="single" w:sz="8" w:space="0" w:color="BFBFBF" w:themeColor="background1" w:themeShade="BF"/>
              <w:left w:val="single" w:sz="8" w:space="0" w:color="BFBFBF" w:themeColor="background1" w:themeShade="BF"/>
              <w:bottom w:val="single" w:sz="8" w:space="0" w:color="BFBFBF" w:themeColor="background1" w:themeShade="BF"/>
              <w:right w:val="single" w:sz="12" w:space="0" w:color="BFBFBF" w:themeColor="background1" w:themeShade="BF"/>
            </w:tcBorders>
          </w:tcPr>
          <w:p w14:paraId="010563C3" w14:textId="77777777" w:rsidR="00B02BBE" w:rsidRPr="004E3571" w:rsidRDefault="00B02BBE">
            <w:pPr>
              <w:pStyle w:val="BulletList1"/>
            </w:pPr>
            <w:r>
              <w:t>Refer</w:t>
            </w:r>
            <w:r>
              <w:rPr>
                <w:lang w:val="vi-VN"/>
              </w:rPr>
              <w:t xml:space="preserve"> to </w:t>
            </w:r>
          </w:p>
        </w:tc>
      </w:tr>
    </w:tbl>
    <w:p w14:paraId="55F8A104" w14:textId="77777777" w:rsidR="00B02BBE" w:rsidRPr="00DE0443" w:rsidRDefault="00B02BBE" w:rsidP="00DE0443">
      <w:pPr>
        <w:rPr>
          <w:lang w:val="en-US" w:eastAsia="en-US"/>
        </w:rPr>
      </w:pPr>
    </w:p>
    <w:p w14:paraId="108491FC" w14:textId="7A048941" w:rsidR="002D6741" w:rsidRPr="00B83FBA" w:rsidRDefault="00B83FBA" w:rsidP="00B83FBA">
      <w:pPr>
        <w:pStyle w:val="Heading1"/>
      </w:pPr>
      <w:bookmarkStart w:id="172" w:name="_Toc155375283"/>
      <w:r w:rsidRPr="00B83FBA">
        <w:lastRenderedPageBreak/>
        <w:t>Other Requirements</w:t>
      </w:r>
      <w:bookmarkEnd w:id="172"/>
    </w:p>
    <w:p w14:paraId="48E12047" w14:textId="77777777" w:rsidR="002D6741" w:rsidRPr="00FE1C60" w:rsidRDefault="002D6741" w:rsidP="002D6741">
      <w:pPr>
        <w:rPr>
          <w:lang w:val="en-US" w:eastAsia="en-US"/>
        </w:rPr>
      </w:pPr>
      <w:r>
        <w:rPr>
          <w:lang w:val="en-US" w:eastAsia="en-US"/>
        </w:rPr>
        <w:t>N.A</w:t>
      </w:r>
    </w:p>
    <w:p w14:paraId="7FA01250" w14:textId="77777777" w:rsidR="002D6741" w:rsidRDefault="002D6741" w:rsidP="002D6741">
      <w:pPr>
        <w:pStyle w:val="Heading1"/>
        <w:spacing w:line="360" w:lineRule="auto"/>
        <w:rPr>
          <w:rFonts w:cs="Arial"/>
        </w:rPr>
      </w:pPr>
      <w:bookmarkStart w:id="173" w:name="_Toc155375284"/>
      <w:bookmarkEnd w:id="118"/>
      <w:bookmarkEnd w:id="119"/>
      <w:bookmarkEnd w:id="120"/>
      <w:bookmarkEnd w:id="121"/>
      <w:r w:rsidRPr="008F2D5E">
        <w:rPr>
          <w:rFonts w:cs="Arial"/>
        </w:rPr>
        <w:t>Integration</w:t>
      </w:r>
      <w:bookmarkEnd w:id="173"/>
    </w:p>
    <w:p w14:paraId="3AEB950D" w14:textId="77777777" w:rsidR="002D6741" w:rsidRPr="008F2D5E" w:rsidRDefault="002D6741" w:rsidP="002D6741">
      <w:pPr>
        <w:rPr>
          <w:rFonts w:cs="Arial"/>
          <w:lang w:val="en-US" w:eastAsia="en-US"/>
        </w:rPr>
      </w:pPr>
      <w:r>
        <w:rPr>
          <w:lang w:val="en-US" w:eastAsia="en-US"/>
        </w:rPr>
        <w:t>N/A</w:t>
      </w:r>
    </w:p>
    <w:p w14:paraId="7AC1F5A7" w14:textId="77777777" w:rsidR="002D6741" w:rsidRPr="008F2D5E" w:rsidRDefault="002D6741" w:rsidP="002D6741">
      <w:pPr>
        <w:pStyle w:val="Heading1"/>
        <w:spacing w:line="360" w:lineRule="auto"/>
        <w:rPr>
          <w:rFonts w:cs="Arial"/>
        </w:rPr>
      </w:pPr>
      <w:bookmarkStart w:id="174" w:name="_Toc155375285"/>
      <w:r w:rsidRPr="008F2D5E">
        <w:rPr>
          <w:rFonts w:cs="Arial"/>
        </w:rPr>
        <w:t>Appendices</w:t>
      </w:r>
      <w:bookmarkEnd w:id="174"/>
    </w:p>
    <w:p w14:paraId="7355689A" w14:textId="77777777" w:rsidR="002D6741" w:rsidRDefault="002D6741" w:rsidP="002D6741">
      <w:pPr>
        <w:pStyle w:val="Heading2"/>
        <w:spacing w:line="360" w:lineRule="auto"/>
        <w:rPr>
          <w:rFonts w:cs="Arial"/>
        </w:rPr>
      </w:pPr>
      <w:bookmarkStart w:id="175" w:name="_Toc155375286"/>
      <w:r w:rsidRPr="008F2D5E">
        <w:rPr>
          <w:rFonts w:cs="Arial"/>
        </w:rPr>
        <w:t>Error Message</w:t>
      </w:r>
      <w:bookmarkEnd w:id="175"/>
    </w:p>
    <w:tbl>
      <w:tblPr>
        <w:tblStyle w:val="TableGrid"/>
        <w:tblW w:w="0" w:type="auto"/>
        <w:tblLook w:val="04A0" w:firstRow="1" w:lastRow="0" w:firstColumn="1" w:lastColumn="0" w:noHBand="0" w:noVBand="1"/>
      </w:tblPr>
      <w:tblGrid>
        <w:gridCol w:w="715"/>
        <w:gridCol w:w="6210"/>
        <w:gridCol w:w="2425"/>
      </w:tblGrid>
      <w:tr w:rsidR="002D6741" w14:paraId="412267E9" w14:textId="77777777" w:rsidTr="00341139">
        <w:tc>
          <w:tcPr>
            <w:tcW w:w="715" w:type="dxa"/>
          </w:tcPr>
          <w:p w14:paraId="2E9ADE3F" w14:textId="77777777" w:rsidR="002D6741" w:rsidRPr="00DC29B8" w:rsidRDefault="002D6741" w:rsidP="00341139">
            <w:pPr>
              <w:jc w:val="center"/>
              <w:rPr>
                <w:b/>
                <w:bCs/>
                <w:lang w:val="vi-VN" w:eastAsia="en-US"/>
              </w:rPr>
            </w:pPr>
            <w:r w:rsidRPr="00DC29B8">
              <w:rPr>
                <w:b/>
                <w:bCs/>
                <w:lang w:val="vi-VN" w:eastAsia="en-US"/>
              </w:rPr>
              <w:t>#</w:t>
            </w:r>
          </w:p>
        </w:tc>
        <w:tc>
          <w:tcPr>
            <w:tcW w:w="6210" w:type="dxa"/>
          </w:tcPr>
          <w:p w14:paraId="064CEBEF" w14:textId="77777777" w:rsidR="002D6741" w:rsidRPr="00341139" w:rsidRDefault="002D6741" w:rsidP="00341139">
            <w:pPr>
              <w:jc w:val="center"/>
              <w:rPr>
                <w:b/>
                <w:bCs/>
                <w:lang w:val="en-US" w:eastAsia="en-US"/>
              </w:rPr>
            </w:pPr>
            <w:r w:rsidRPr="00341139">
              <w:rPr>
                <w:b/>
                <w:bCs/>
                <w:lang w:val="en-US" w:eastAsia="en-US"/>
              </w:rPr>
              <w:t>Message</w:t>
            </w:r>
          </w:p>
        </w:tc>
        <w:tc>
          <w:tcPr>
            <w:tcW w:w="2425" w:type="dxa"/>
          </w:tcPr>
          <w:p w14:paraId="5003E985" w14:textId="77777777" w:rsidR="002D6741" w:rsidRPr="00341139" w:rsidRDefault="002D6741" w:rsidP="00341139">
            <w:pPr>
              <w:jc w:val="center"/>
              <w:rPr>
                <w:b/>
                <w:bCs/>
                <w:lang w:val="vi-VN" w:eastAsia="en-US"/>
              </w:rPr>
            </w:pPr>
            <w:r w:rsidRPr="00341139">
              <w:rPr>
                <w:b/>
                <w:bCs/>
                <w:lang w:val="en-US" w:eastAsia="en-US"/>
              </w:rPr>
              <w:t>Message</w:t>
            </w:r>
            <w:r w:rsidRPr="00341139">
              <w:rPr>
                <w:b/>
                <w:bCs/>
                <w:lang w:val="vi-VN" w:eastAsia="en-US"/>
              </w:rPr>
              <w:t xml:space="preserve"> Type</w:t>
            </w:r>
          </w:p>
        </w:tc>
      </w:tr>
      <w:tr w:rsidR="002D6741" w14:paraId="505FA0AC" w14:textId="77777777" w:rsidTr="00341139">
        <w:tc>
          <w:tcPr>
            <w:tcW w:w="715" w:type="dxa"/>
          </w:tcPr>
          <w:p w14:paraId="5FF93241" w14:textId="77777777" w:rsidR="002D6741" w:rsidRDefault="002D6741" w:rsidP="00341139">
            <w:pPr>
              <w:rPr>
                <w:lang w:val="en-US" w:eastAsia="en-US"/>
              </w:rPr>
            </w:pPr>
            <w:r>
              <w:rPr>
                <w:lang w:val="en-US" w:eastAsia="en-US"/>
              </w:rPr>
              <w:t>1</w:t>
            </w:r>
          </w:p>
        </w:tc>
        <w:tc>
          <w:tcPr>
            <w:tcW w:w="6210" w:type="dxa"/>
          </w:tcPr>
          <w:p w14:paraId="7609D4EE" w14:textId="390BA9E0" w:rsidR="002D6741" w:rsidRPr="00341139" w:rsidRDefault="002D6741" w:rsidP="00341139">
            <w:pPr>
              <w:pStyle w:val="Caption"/>
              <w:jc w:val="left"/>
              <w:rPr>
                <w:lang w:val="vi-VN" w:eastAsia="en-US"/>
              </w:rPr>
            </w:pPr>
            <w:bookmarkStart w:id="176" w:name="_Ref151368894"/>
            <w:r>
              <w:t xml:space="preserve">MSG </w:t>
            </w:r>
            <w:r>
              <w:fldChar w:fldCharType="begin"/>
            </w:r>
            <w:r>
              <w:instrText xml:space="preserve"> SEQ MSG \* ARABIC </w:instrText>
            </w:r>
            <w:r>
              <w:fldChar w:fldCharType="separate"/>
            </w:r>
            <w:r w:rsidR="005E1475">
              <w:rPr>
                <w:noProof/>
              </w:rPr>
              <w:t>1</w:t>
            </w:r>
            <w:r>
              <w:fldChar w:fldCharType="end"/>
            </w:r>
            <w:r>
              <w:rPr>
                <w:lang w:val="vi-VN"/>
              </w:rPr>
              <w:t>. “</w:t>
            </w:r>
            <w:r w:rsidR="002C537F">
              <w:rPr>
                <w:lang w:val="vi-VN"/>
              </w:rPr>
              <w:t>Trường dữ liệu này không được bỏ trống</w:t>
            </w:r>
            <w:r>
              <w:rPr>
                <w:lang w:val="vi-VN"/>
              </w:rPr>
              <w:t>”</w:t>
            </w:r>
            <w:bookmarkEnd w:id="176"/>
          </w:p>
        </w:tc>
        <w:tc>
          <w:tcPr>
            <w:tcW w:w="2425" w:type="dxa"/>
          </w:tcPr>
          <w:p w14:paraId="723AAF2F" w14:textId="77777777" w:rsidR="002D6741" w:rsidRPr="00341139" w:rsidRDefault="002D6741" w:rsidP="00341139">
            <w:pPr>
              <w:keepNext/>
              <w:rPr>
                <w:lang w:val="vi-VN" w:eastAsia="en-US"/>
              </w:rPr>
            </w:pPr>
            <w:r>
              <w:rPr>
                <w:lang w:val="en-US" w:eastAsia="en-US"/>
              </w:rPr>
              <w:t>Inline</w:t>
            </w:r>
            <w:r>
              <w:rPr>
                <w:lang w:val="vi-VN" w:eastAsia="en-US"/>
              </w:rPr>
              <w:t xml:space="preserve"> error</w:t>
            </w:r>
          </w:p>
        </w:tc>
      </w:tr>
      <w:tr w:rsidR="002D6741" w14:paraId="22E0136B" w14:textId="77777777" w:rsidTr="00341139">
        <w:tc>
          <w:tcPr>
            <w:tcW w:w="715" w:type="dxa"/>
          </w:tcPr>
          <w:p w14:paraId="7FA3D766" w14:textId="77777777" w:rsidR="002D6741" w:rsidRDefault="002D6741" w:rsidP="00341139">
            <w:pPr>
              <w:rPr>
                <w:lang w:val="en-US" w:eastAsia="en-US"/>
              </w:rPr>
            </w:pPr>
            <w:r>
              <w:rPr>
                <w:lang w:val="en-US" w:eastAsia="en-US"/>
              </w:rPr>
              <w:t>2</w:t>
            </w:r>
          </w:p>
        </w:tc>
        <w:tc>
          <w:tcPr>
            <w:tcW w:w="6210" w:type="dxa"/>
          </w:tcPr>
          <w:p w14:paraId="4B8B59FE" w14:textId="68CC6146" w:rsidR="002D6741" w:rsidRDefault="008A582C" w:rsidP="00341139">
            <w:pPr>
              <w:pStyle w:val="Caption"/>
              <w:jc w:val="left"/>
            </w:pPr>
            <w:bookmarkStart w:id="177" w:name="_Ref152232862"/>
            <w:r>
              <w:t xml:space="preserve">MSG </w:t>
            </w:r>
            <w:r>
              <w:fldChar w:fldCharType="begin"/>
            </w:r>
            <w:r>
              <w:instrText xml:space="preserve"> SEQ MSG \* ARABIC </w:instrText>
            </w:r>
            <w:r>
              <w:fldChar w:fldCharType="separate"/>
            </w:r>
            <w:r w:rsidR="005E1475">
              <w:rPr>
                <w:noProof/>
              </w:rPr>
              <w:t>2</w:t>
            </w:r>
            <w:r>
              <w:fldChar w:fldCharType="end"/>
            </w:r>
            <w:r>
              <w:rPr>
                <w:lang w:val="vi-VN"/>
              </w:rPr>
              <w:t>. “</w:t>
            </w:r>
            <w:r w:rsidR="00376FFE">
              <w:rPr>
                <w:lang w:val="vi-VN"/>
              </w:rPr>
              <w:t xml:space="preserve">Email không </w:t>
            </w:r>
            <w:r w:rsidR="001443B5">
              <w:rPr>
                <w:lang w:val="vi-VN"/>
              </w:rPr>
              <w:t>đúng định dạng</w:t>
            </w:r>
            <w:r>
              <w:rPr>
                <w:lang w:val="vi-VN"/>
              </w:rPr>
              <w:t>”</w:t>
            </w:r>
            <w:bookmarkEnd w:id="177"/>
          </w:p>
        </w:tc>
        <w:tc>
          <w:tcPr>
            <w:tcW w:w="2425" w:type="dxa"/>
          </w:tcPr>
          <w:p w14:paraId="3C083B84" w14:textId="2F8678DB" w:rsidR="002D6741" w:rsidRPr="008A582C" w:rsidRDefault="008A582C" w:rsidP="00341139">
            <w:pPr>
              <w:keepNext/>
              <w:rPr>
                <w:lang w:val="vi-VN" w:eastAsia="en-US"/>
              </w:rPr>
            </w:pPr>
            <w:r>
              <w:rPr>
                <w:lang w:val="en-US" w:eastAsia="en-US"/>
              </w:rPr>
              <w:t>Inline</w:t>
            </w:r>
            <w:r>
              <w:rPr>
                <w:lang w:val="vi-VN" w:eastAsia="en-US"/>
              </w:rPr>
              <w:t xml:space="preserve"> error</w:t>
            </w:r>
          </w:p>
        </w:tc>
      </w:tr>
      <w:tr w:rsidR="0002391D" w14:paraId="663E4BBD" w14:textId="77777777" w:rsidTr="00341139">
        <w:tc>
          <w:tcPr>
            <w:tcW w:w="715" w:type="dxa"/>
          </w:tcPr>
          <w:p w14:paraId="32DBBA03" w14:textId="2C525642" w:rsidR="0002391D" w:rsidRDefault="0002391D" w:rsidP="0002391D">
            <w:pPr>
              <w:rPr>
                <w:lang w:val="en-US" w:eastAsia="en-US"/>
              </w:rPr>
            </w:pPr>
            <w:r>
              <w:rPr>
                <w:lang w:val="en-US" w:eastAsia="en-US"/>
              </w:rPr>
              <w:t>3</w:t>
            </w:r>
          </w:p>
        </w:tc>
        <w:tc>
          <w:tcPr>
            <w:tcW w:w="6210" w:type="dxa"/>
          </w:tcPr>
          <w:p w14:paraId="327BDEEE" w14:textId="3E250B87" w:rsidR="0002391D" w:rsidRDefault="0002391D" w:rsidP="0002391D">
            <w:pPr>
              <w:pStyle w:val="Caption"/>
              <w:jc w:val="left"/>
            </w:pPr>
            <w:bookmarkStart w:id="178" w:name="_Ref152233263"/>
            <w:r>
              <w:t xml:space="preserve">MSG </w:t>
            </w:r>
            <w:r>
              <w:fldChar w:fldCharType="begin"/>
            </w:r>
            <w:r>
              <w:instrText xml:space="preserve"> SEQ MSG \* ARABIC </w:instrText>
            </w:r>
            <w:r>
              <w:fldChar w:fldCharType="separate"/>
            </w:r>
            <w:r w:rsidR="005E1475">
              <w:rPr>
                <w:noProof/>
              </w:rPr>
              <w:t>3</w:t>
            </w:r>
            <w:r>
              <w:fldChar w:fldCharType="end"/>
            </w:r>
            <w:r>
              <w:rPr>
                <w:lang w:val="vi-VN"/>
              </w:rPr>
              <w:t>. “</w:t>
            </w:r>
            <w:r w:rsidR="00AF0A75">
              <w:rPr>
                <w:lang w:val="vi-VN"/>
              </w:rPr>
              <w:t>Số CCCD/CMND đã tồn tại</w:t>
            </w:r>
            <w:r>
              <w:rPr>
                <w:lang w:val="vi-VN"/>
              </w:rPr>
              <w:t>”</w:t>
            </w:r>
            <w:bookmarkEnd w:id="178"/>
          </w:p>
        </w:tc>
        <w:tc>
          <w:tcPr>
            <w:tcW w:w="2425" w:type="dxa"/>
          </w:tcPr>
          <w:p w14:paraId="55242222" w14:textId="510C1207" w:rsidR="0002391D" w:rsidRPr="0002391D" w:rsidRDefault="0002391D" w:rsidP="0002391D">
            <w:pPr>
              <w:keepNext/>
              <w:rPr>
                <w:lang w:val="vi-VN" w:eastAsia="en-US"/>
              </w:rPr>
            </w:pPr>
            <w:r>
              <w:rPr>
                <w:lang w:val="en-US" w:eastAsia="en-US"/>
              </w:rPr>
              <w:t>Inline</w:t>
            </w:r>
            <w:r>
              <w:rPr>
                <w:lang w:val="vi-VN" w:eastAsia="en-US"/>
              </w:rPr>
              <w:t xml:space="preserve"> error</w:t>
            </w:r>
          </w:p>
        </w:tc>
      </w:tr>
      <w:tr w:rsidR="00644557" w14:paraId="38B60D5C" w14:textId="77777777" w:rsidTr="00341139">
        <w:tc>
          <w:tcPr>
            <w:tcW w:w="715" w:type="dxa"/>
          </w:tcPr>
          <w:p w14:paraId="7EEC863F" w14:textId="6900F363" w:rsidR="00644557" w:rsidRDefault="00644557" w:rsidP="00644557">
            <w:pPr>
              <w:rPr>
                <w:lang w:val="en-US" w:eastAsia="en-US"/>
              </w:rPr>
            </w:pPr>
            <w:r>
              <w:rPr>
                <w:lang w:val="en-US" w:eastAsia="en-US"/>
              </w:rPr>
              <w:t>4</w:t>
            </w:r>
          </w:p>
        </w:tc>
        <w:tc>
          <w:tcPr>
            <w:tcW w:w="6210" w:type="dxa"/>
          </w:tcPr>
          <w:p w14:paraId="52E71100" w14:textId="07EF385E" w:rsidR="00644557" w:rsidRDefault="00644557" w:rsidP="00644557">
            <w:pPr>
              <w:pStyle w:val="Caption"/>
              <w:jc w:val="left"/>
            </w:pPr>
            <w:bookmarkStart w:id="179" w:name="_Ref152246140"/>
            <w:r>
              <w:t xml:space="preserve">MSG </w:t>
            </w:r>
            <w:r>
              <w:fldChar w:fldCharType="begin"/>
            </w:r>
            <w:r>
              <w:instrText xml:space="preserve"> SEQ MSG \* ARABIC </w:instrText>
            </w:r>
            <w:r>
              <w:fldChar w:fldCharType="separate"/>
            </w:r>
            <w:r w:rsidR="005E1475">
              <w:rPr>
                <w:noProof/>
              </w:rPr>
              <w:t>4</w:t>
            </w:r>
            <w:r>
              <w:fldChar w:fldCharType="end"/>
            </w:r>
            <w:r>
              <w:rPr>
                <w:lang w:val="vi-VN"/>
              </w:rPr>
              <w:t xml:space="preserve">. “Mã </w:t>
            </w:r>
            <w:r w:rsidR="00AF0A75">
              <w:rPr>
                <w:lang w:val="vi-VN"/>
              </w:rPr>
              <w:t>số thuế đã tồn tại</w:t>
            </w:r>
            <w:r>
              <w:rPr>
                <w:lang w:val="vi-VN"/>
              </w:rPr>
              <w:t>”</w:t>
            </w:r>
            <w:bookmarkEnd w:id="179"/>
          </w:p>
        </w:tc>
        <w:tc>
          <w:tcPr>
            <w:tcW w:w="2425" w:type="dxa"/>
          </w:tcPr>
          <w:p w14:paraId="05841F6B" w14:textId="5327DF00" w:rsidR="00644557" w:rsidRPr="008E651D" w:rsidRDefault="008E651D" w:rsidP="00644557">
            <w:pPr>
              <w:keepNext/>
              <w:rPr>
                <w:lang w:val="vi-VN" w:eastAsia="en-US"/>
              </w:rPr>
            </w:pPr>
            <w:r>
              <w:rPr>
                <w:lang w:val="en-US" w:eastAsia="en-US"/>
              </w:rPr>
              <w:t>Inline</w:t>
            </w:r>
            <w:r>
              <w:rPr>
                <w:lang w:val="vi-VN" w:eastAsia="en-US"/>
              </w:rPr>
              <w:t xml:space="preserve"> error</w:t>
            </w:r>
          </w:p>
        </w:tc>
      </w:tr>
      <w:tr w:rsidR="008E651D" w14:paraId="5F460111" w14:textId="77777777" w:rsidTr="00341139">
        <w:tc>
          <w:tcPr>
            <w:tcW w:w="715" w:type="dxa"/>
          </w:tcPr>
          <w:p w14:paraId="78827335" w14:textId="10FBE72F" w:rsidR="008E651D" w:rsidRDefault="008E651D" w:rsidP="00644557">
            <w:pPr>
              <w:rPr>
                <w:lang w:val="en-US" w:eastAsia="en-US"/>
              </w:rPr>
            </w:pPr>
            <w:r>
              <w:rPr>
                <w:lang w:val="en-US" w:eastAsia="en-US"/>
              </w:rPr>
              <w:t>5</w:t>
            </w:r>
          </w:p>
        </w:tc>
        <w:tc>
          <w:tcPr>
            <w:tcW w:w="6210" w:type="dxa"/>
          </w:tcPr>
          <w:p w14:paraId="3F8AAB1F" w14:textId="3E685F45" w:rsidR="008E651D" w:rsidRDefault="008E651D" w:rsidP="00644557">
            <w:pPr>
              <w:pStyle w:val="Caption"/>
              <w:jc w:val="left"/>
            </w:pPr>
            <w:bookmarkStart w:id="180" w:name="_Ref152248483"/>
            <w:r>
              <w:t xml:space="preserve">MSG </w:t>
            </w:r>
            <w:r>
              <w:fldChar w:fldCharType="begin"/>
            </w:r>
            <w:r>
              <w:instrText xml:space="preserve"> SEQ MSG \* ARABIC </w:instrText>
            </w:r>
            <w:r>
              <w:fldChar w:fldCharType="separate"/>
            </w:r>
            <w:r w:rsidR="005E1475">
              <w:rPr>
                <w:noProof/>
              </w:rPr>
              <w:t>5</w:t>
            </w:r>
            <w:r>
              <w:fldChar w:fldCharType="end"/>
            </w:r>
            <w:r>
              <w:rPr>
                <w:lang w:val="vi-VN"/>
              </w:rPr>
              <w:t>. “</w:t>
            </w:r>
            <w:r w:rsidR="00526195">
              <w:rPr>
                <w:lang w:val="vi-VN"/>
              </w:rPr>
              <w:t>Mã nhân viên không tồn tại</w:t>
            </w:r>
            <w:r>
              <w:rPr>
                <w:lang w:val="vi-VN"/>
              </w:rPr>
              <w:t>”</w:t>
            </w:r>
            <w:bookmarkEnd w:id="180"/>
          </w:p>
        </w:tc>
        <w:tc>
          <w:tcPr>
            <w:tcW w:w="2425" w:type="dxa"/>
          </w:tcPr>
          <w:p w14:paraId="45D38945" w14:textId="2DE4DEF7" w:rsidR="008E651D" w:rsidRPr="008E651D" w:rsidRDefault="008E651D" w:rsidP="00644557">
            <w:pPr>
              <w:keepNext/>
              <w:rPr>
                <w:lang w:val="vi-VN" w:eastAsia="en-US"/>
              </w:rPr>
            </w:pPr>
            <w:r>
              <w:rPr>
                <w:lang w:val="en-US" w:eastAsia="en-US"/>
              </w:rPr>
              <w:t>Inline</w:t>
            </w:r>
            <w:r>
              <w:rPr>
                <w:lang w:val="vi-VN" w:eastAsia="en-US"/>
              </w:rPr>
              <w:t xml:space="preserve"> error</w:t>
            </w:r>
          </w:p>
        </w:tc>
      </w:tr>
      <w:tr w:rsidR="008E651D" w14:paraId="5AFFC328" w14:textId="77777777" w:rsidTr="00341139">
        <w:tc>
          <w:tcPr>
            <w:tcW w:w="715" w:type="dxa"/>
          </w:tcPr>
          <w:p w14:paraId="1BA3E3B0" w14:textId="3EAECFD4" w:rsidR="008E651D" w:rsidRDefault="00EB6532" w:rsidP="00644557">
            <w:pPr>
              <w:rPr>
                <w:lang w:val="en-US" w:eastAsia="en-US"/>
              </w:rPr>
            </w:pPr>
            <w:r>
              <w:rPr>
                <w:lang w:val="en-US" w:eastAsia="en-US"/>
              </w:rPr>
              <w:t>6</w:t>
            </w:r>
          </w:p>
        </w:tc>
        <w:tc>
          <w:tcPr>
            <w:tcW w:w="6210" w:type="dxa"/>
          </w:tcPr>
          <w:p w14:paraId="796289BC" w14:textId="46BD28A4" w:rsidR="008E651D" w:rsidRDefault="00EB6532" w:rsidP="00644557">
            <w:pPr>
              <w:pStyle w:val="Caption"/>
              <w:jc w:val="left"/>
            </w:pPr>
            <w:bookmarkStart w:id="181" w:name="_Ref152249737"/>
            <w:r>
              <w:t xml:space="preserve">MSG </w:t>
            </w:r>
            <w:r>
              <w:fldChar w:fldCharType="begin"/>
            </w:r>
            <w:r>
              <w:instrText xml:space="preserve"> SEQ MSG \* ARABIC </w:instrText>
            </w:r>
            <w:r>
              <w:fldChar w:fldCharType="separate"/>
            </w:r>
            <w:r w:rsidR="005E1475">
              <w:rPr>
                <w:noProof/>
              </w:rPr>
              <w:t>6</w:t>
            </w:r>
            <w:r>
              <w:fldChar w:fldCharType="end"/>
            </w:r>
            <w:r>
              <w:rPr>
                <w:lang w:val="vi-VN"/>
              </w:rPr>
              <w:t>. “</w:t>
            </w:r>
            <w:r w:rsidR="00597587">
              <w:rPr>
                <w:lang w:val="vi-VN"/>
              </w:rPr>
              <w:t>Mã OTP không trùng khớp</w:t>
            </w:r>
            <w:r>
              <w:rPr>
                <w:lang w:val="vi-VN"/>
              </w:rPr>
              <w:t>”</w:t>
            </w:r>
            <w:bookmarkEnd w:id="181"/>
          </w:p>
        </w:tc>
        <w:tc>
          <w:tcPr>
            <w:tcW w:w="2425" w:type="dxa"/>
          </w:tcPr>
          <w:p w14:paraId="544AF758" w14:textId="70000153" w:rsidR="008E651D" w:rsidRPr="00EB6532" w:rsidRDefault="00EB6532" w:rsidP="00644557">
            <w:pPr>
              <w:keepNext/>
              <w:rPr>
                <w:lang w:val="vi-VN" w:eastAsia="en-US"/>
              </w:rPr>
            </w:pPr>
            <w:r>
              <w:rPr>
                <w:lang w:val="en-US" w:eastAsia="en-US"/>
              </w:rPr>
              <w:t>Inline</w:t>
            </w:r>
            <w:r>
              <w:rPr>
                <w:lang w:val="vi-VN" w:eastAsia="en-US"/>
              </w:rPr>
              <w:t xml:space="preserve"> error</w:t>
            </w:r>
          </w:p>
        </w:tc>
      </w:tr>
      <w:tr w:rsidR="00EB6532" w14:paraId="61AB2C9E" w14:textId="77777777" w:rsidTr="00341139">
        <w:tc>
          <w:tcPr>
            <w:tcW w:w="715" w:type="dxa"/>
          </w:tcPr>
          <w:p w14:paraId="3C491AF6" w14:textId="44C890DE" w:rsidR="00EB6532" w:rsidRDefault="00EB6532" w:rsidP="00644557">
            <w:pPr>
              <w:rPr>
                <w:lang w:val="en-US" w:eastAsia="en-US"/>
              </w:rPr>
            </w:pPr>
            <w:r>
              <w:rPr>
                <w:lang w:val="en-US" w:eastAsia="en-US"/>
              </w:rPr>
              <w:t>7</w:t>
            </w:r>
          </w:p>
        </w:tc>
        <w:tc>
          <w:tcPr>
            <w:tcW w:w="6210" w:type="dxa"/>
          </w:tcPr>
          <w:p w14:paraId="5B9C174C" w14:textId="2845DF08" w:rsidR="00EB6532" w:rsidRDefault="00EB6532" w:rsidP="00644557">
            <w:pPr>
              <w:pStyle w:val="Caption"/>
              <w:jc w:val="left"/>
            </w:pPr>
            <w:bookmarkStart w:id="182" w:name="_Ref152250045"/>
            <w:r>
              <w:t xml:space="preserve">MSG </w:t>
            </w:r>
            <w:r>
              <w:fldChar w:fldCharType="begin"/>
            </w:r>
            <w:r>
              <w:instrText xml:space="preserve"> SEQ MSG \* ARABIC </w:instrText>
            </w:r>
            <w:r>
              <w:fldChar w:fldCharType="separate"/>
            </w:r>
            <w:r w:rsidR="005E1475">
              <w:rPr>
                <w:noProof/>
              </w:rPr>
              <w:t>7</w:t>
            </w:r>
            <w:r>
              <w:fldChar w:fldCharType="end"/>
            </w:r>
            <w:r>
              <w:rPr>
                <w:lang w:val="vi-VN"/>
              </w:rPr>
              <w:t>. “Mật khẩu phải gồm ít nhất 8 kí tự và có ít nhất 1 chữ cái in hoa”</w:t>
            </w:r>
            <w:bookmarkEnd w:id="182"/>
          </w:p>
        </w:tc>
        <w:tc>
          <w:tcPr>
            <w:tcW w:w="2425" w:type="dxa"/>
          </w:tcPr>
          <w:p w14:paraId="0E36A6D7" w14:textId="2E060BE1" w:rsidR="00EB6532" w:rsidRPr="00EB6532" w:rsidRDefault="00EB6532" w:rsidP="00644557">
            <w:pPr>
              <w:keepNext/>
              <w:rPr>
                <w:lang w:val="vi-VN" w:eastAsia="en-US"/>
              </w:rPr>
            </w:pPr>
            <w:r>
              <w:rPr>
                <w:lang w:val="en-US" w:eastAsia="en-US"/>
              </w:rPr>
              <w:t>Inline</w:t>
            </w:r>
            <w:r>
              <w:rPr>
                <w:lang w:val="vi-VN" w:eastAsia="en-US"/>
              </w:rPr>
              <w:t xml:space="preserve"> error</w:t>
            </w:r>
          </w:p>
        </w:tc>
      </w:tr>
      <w:tr w:rsidR="00F665FC" w14:paraId="1C67CEB3" w14:textId="77777777" w:rsidTr="00341139">
        <w:tc>
          <w:tcPr>
            <w:tcW w:w="715" w:type="dxa"/>
          </w:tcPr>
          <w:p w14:paraId="0F0BDB7E" w14:textId="25D229D8" w:rsidR="00F665FC" w:rsidRDefault="004C0983" w:rsidP="00644557">
            <w:pPr>
              <w:rPr>
                <w:lang w:val="en-US" w:eastAsia="en-US"/>
              </w:rPr>
            </w:pPr>
            <w:r>
              <w:rPr>
                <w:lang w:val="en-US" w:eastAsia="en-US"/>
              </w:rPr>
              <w:t>8</w:t>
            </w:r>
          </w:p>
        </w:tc>
        <w:tc>
          <w:tcPr>
            <w:tcW w:w="6210" w:type="dxa"/>
          </w:tcPr>
          <w:p w14:paraId="54F037BB" w14:textId="022D1D1D" w:rsidR="00F665FC" w:rsidRDefault="00F665FC" w:rsidP="00644557">
            <w:pPr>
              <w:pStyle w:val="Caption"/>
              <w:jc w:val="left"/>
            </w:pPr>
            <w:bookmarkStart w:id="183" w:name="_Ref155172458"/>
            <w:r>
              <w:t xml:space="preserve">MSG </w:t>
            </w:r>
            <w:r>
              <w:fldChar w:fldCharType="begin"/>
            </w:r>
            <w:r>
              <w:instrText xml:space="preserve"> SEQ MSG \* ARABIC </w:instrText>
            </w:r>
            <w:r>
              <w:fldChar w:fldCharType="separate"/>
            </w:r>
            <w:r w:rsidR="005E1475">
              <w:rPr>
                <w:noProof/>
              </w:rPr>
              <w:t>8</w:t>
            </w:r>
            <w:r>
              <w:fldChar w:fldCharType="end"/>
            </w:r>
            <w:r>
              <w:rPr>
                <w:lang w:val="vi-VN"/>
              </w:rPr>
              <w:t>. “Tên viết tắt của phòng ban phải bao gồm 3 kí tự”</w:t>
            </w:r>
            <w:bookmarkEnd w:id="183"/>
          </w:p>
        </w:tc>
        <w:tc>
          <w:tcPr>
            <w:tcW w:w="2425" w:type="dxa"/>
          </w:tcPr>
          <w:p w14:paraId="1E96DB4D" w14:textId="6C4E5544" w:rsidR="00F665FC" w:rsidRPr="00F665FC" w:rsidRDefault="00F665FC" w:rsidP="00644557">
            <w:pPr>
              <w:keepNext/>
              <w:rPr>
                <w:lang w:val="vi-VN" w:eastAsia="en-US"/>
              </w:rPr>
            </w:pPr>
            <w:r>
              <w:rPr>
                <w:lang w:val="en-US" w:eastAsia="en-US"/>
              </w:rPr>
              <w:t>Inline</w:t>
            </w:r>
            <w:r>
              <w:rPr>
                <w:lang w:val="vi-VN" w:eastAsia="en-US"/>
              </w:rPr>
              <w:t xml:space="preserve"> error</w:t>
            </w:r>
          </w:p>
        </w:tc>
      </w:tr>
      <w:tr w:rsidR="00C63787" w14:paraId="3BB7B982" w14:textId="77777777" w:rsidTr="00341139">
        <w:tc>
          <w:tcPr>
            <w:tcW w:w="715" w:type="dxa"/>
          </w:tcPr>
          <w:p w14:paraId="7EDB912C" w14:textId="590F8E37" w:rsidR="00C63787" w:rsidRDefault="004C0983" w:rsidP="00C63787">
            <w:pPr>
              <w:rPr>
                <w:lang w:val="en-US" w:eastAsia="en-US"/>
              </w:rPr>
            </w:pPr>
            <w:r>
              <w:rPr>
                <w:lang w:val="en-US" w:eastAsia="en-US"/>
              </w:rPr>
              <w:t>9</w:t>
            </w:r>
          </w:p>
        </w:tc>
        <w:tc>
          <w:tcPr>
            <w:tcW w:w="6210" w:type="dxa"/>
          </w:tcPr>
          <w:p w14:paraId="485D34C7" w14:textId="2866014F" w:rsidR="00C63787" w:rsidRDefault="00C63787" w:rsidP="00C63787">
            <w:pPr>
              <w:pStyle w:val="Caption"/>
              <w:jc w:val="left"/>
            </w:pPr>
            <w:bookmarkStart w:id="184" w:name="_Ref152251375"/>
            <w:r>
              <w:t xml:space="preserve">MSG </w:t>
            </w:r>
            <w:r>
              <w:fldChar w:fldCharType="begin"/>
            </w:r>
            <w:r>
              <w:instrText xml:space="preserve"> SEQ MSG \* ARABIC </w:instrText>
            </w:r>
            <w:r>
              <w:fldChar w:fldCharType="separate"/>
            </w:r>
            <w:r w:rsidR="005E1475">
              <w:rPr>
                <w:noProof/>
              </w:rPr>
              <w:t>9</w:t>
            </w:r>
            <w:r>
              <w:fldChar w:fldCharType="end"/>
            </w:r>
            <w:r>
              <w:rPr>
                <w:lang w:val="vi-VN"/>
              </w:rPr>
              <w:t>. “</w:t>
            </w:r>
            <w:r w:rsidR="00F665FC">
              <w:rPr>
                <w:lang w:val="vi-VN"/>
              </w:rPr>
              <w:t>Tên viết tắt của phòng ban đã tồn tại</w:t>
            </w:r>
            <w:r>
              <w:rPr>
                <w:lang w:val="vi-VN"/>
              </w:rPr>
              <w:t>”</w:t>
            </w:r>
            <w:bookmarkEnd w:id="184"/>
          </w:p>
        </w:tc>
        <w:tc>
          <w:tcPr>
            <w:tcW w:w="2425" w:type="dxa"/>
          </w:tcPr>
          <w:p w14:paraId="3ABE906F" w14:textId="2C5FAE83" w:rsidR="00C63787" w:rsidRPr="00C63787" w:rsidRDefault="00C63787" w:rsidP="00C63787">
            <w:pPr>
              <w:keepNext/>
              <w:rPr>
                <w:lang w:val="vi-VN" w:eastAsia="en-US"/>
              </w:rPr>
            </w:pPr>
            <w:r>
              <w:rPr>
                <w:lang w:val="en-US" w:eastAsia="en-US"/>
              </w:rPr>
              <w:t>Inline</w:t>
            </w:r>
            <w:r>
              <w:rPr>
                <w:lang w:val="vi-VN" w:eastAsia="en-US"/>
              </w:rPr>
              <w:t xml:space="preserve"> error</w:t>
            </w:r>
          </w:p>
        </w:tc>
      </w:tr>
      <w:tr w:rsidR="00C63787" w14:paraId="6C55681B" w14:textId="77777777" w:rsidTr="00341139">
        <w:tc>
          <w:tcPr>
            <w:tcW w:w="715" w:type="dxa"/>
          </w:tcPr>
          <w:p w14:paraId="12547923" w14:textId="7B916861" w:rsidR="00C63787" w:rsidRDefault="004C0983" w:rsidP="00C63787">
            <w:pPr>
              <w:rPr>
                <w:lang w:val="en-US" w:eastAsia="en-US"/>
              </w:rPr>
            </w:pPr>
            <w:r>
              <w:rPr>
                <w:lang w:val="en-US" w:eastAsia="en-US"/>
              </w:rPr>
              <w:t>10</w:t>
            </w:r>
          </w:p>
        </w:tc>
        <w:tc>
          <w:tcPr>
            <w:tcW w:w="6210" w:type="dxa"/>
          </w:tcPr>
          <w:p w14:paraId="4DB7DD13" w14:textId="46A90805" w:rsidR="00C63787" w:rsidRDefault="00F035AC" w:rsidP="00C63787">
            <w:pPr>
              <w:pStyle w:val="Caption"/>
              <w:jc w:val="left"/>
            </w:pPr>
            <w:bookmarkStart w:id="185" w:name="_Ref152251635"/>
            <w:r>
              <w:t xml:space="preserve">MSG </w:t>
            </w:r>
            <w:r>
              <w:fldChar w:fldCharType="begin"/>
            </w:r>
            <w:r>
              <w:instrText xml:space="preserve"> SEQ MSG \* ARABIC </w:instrText>
            </w:r>
            <w:r>
              <w:fldChar w:fldCharType="separate"/>
            </w:r>
            <w:r w:rsidR="005E1475">
              <w:rPr>
                <w:noProof/>
              </w:rPr>
              <w:t>10</w:t>
            </w:r>
            <w:r>
              <w:fldChar w:fldCharType="end"/>
            </w:r>
            <w:r>
              <w:rPr>
                <w:lang w:val="vi-VN"/>
              </w:rPr>
              <w:t>. “Nhập lại mật khẩu mới không trùng khớp với mật khẩu mới”</w:t>
            </w:r>
            <w:bookmarkEnd w:id="185"/>
          </w:p>
        </w:tc>
        <w:tc>
          <w:tcPr>
            <w:tcW w:w="2425" w:type="dxa"/>
          </w:tcPr>
          <w:p w14:paraId="21A905EF" w14:textId="666736CB" w:rsidR="00C63787" w:rsidRPr="00F035AC" w:rsidRDefault="00F035AC" w:rsidP="00C63787">
            <w:pPr>
              <w:keepNext/>
              <w:rPr>
                <w:lang w:val="vi-VN" w:eastAsia="en-US"/>
              </w:rPr>
            </w:pPr>
            <w:r>
              <w:rPr>
                <w:lang w:val="en-US" w:eastAsia="en-US"/>
              </w:rPr>
              <w:t>Inline</w:t>
            </w:r>
            <w:r>
              <w:rPr>
                <w:lang w:val="vi-VN" w:eastAsia="en-US"/>
              </w:rPr>
              <w:t xml:space="preserve"> error</w:t>
            </w:r>
          </w:p>
        </w:tc>
      </w:tr>
      <w:tr w:rsidR="00A54359" w14:paraId="1CB7B85C" w14:textId="77777777" w:rsidTr="00341139">
        <w:tc>
          <w:tcPr>
            <w:tcW w:w="715" w:type="dxa"/>
          </w:tcPr>
          <w:p w14:paraId="250AA35E" w14:textId="3B28D026" w:rsidR="00A54359" w:rsidRDefault="004C0983" w:rsidP="00C63787">
            <w:pPr>
              <w:rPr>
                <w:lang w:val="en-US" w:eastAsia="en-US"/>
              </w:rPr>
            </w:pPr>
            <w:r>
              <w:rPr>
                <w:lang w:val="en-US" w:eastAsia="en-US"/>
              </w:rPr>
              <w:t>11</w:t>
            </w:r>
          </w:p>
        </w:tc>
        <w:tc>
          <w:tcPr>
            <w:tcW w:w="6210" w:type="dxa"/>
          </w:tcPr>
          <w:p w14:paraId="242A203F" w14:textId="5EBC715D" w:rsidR="00A54359" w:rsidRDefault="00A54359" w:rsidP="00C63787">
            <w:pPr>
              <w:pStyle w:val="Caption"/>
              <w:jc w:val="left"/>
            </w:pPr>
            <w:bookmarkStart w:id="186" w:name="_Ref155273707"/>
            <w:r>
              <w:t xml:space="preserve">MSG </w:t>
            </w:r>
            <w:r>
              <w:fldChar w:fldCharType="begin"/>
            </w:r>
            <w:r>
              <w:instrText xml:space="preserve"> SEQ MSG \* ARABIC </w:instrText>
            </w:r>
            <w:r>
              <w:fldChar w:fldCharType="separate"/>
            </w:r>
            <w:r w:rsidR="005E1475">
              <w:rPr>
                <w:noProof/>
              </w:rPr>
              <w:t>11</w:t>
            </w:r>
            <w:r>
              <w:fldChar w:fldCharType="end"/>
            </w:r>
            <w:r>
              <w:rPr>
                <w:lang w:val="vi-VN"/>
              </w:rPr>
              <w:t>. “Số ngày nghỉ phép còn lại của bạn không đủ để thực hiện đơn xin nghỉ phép này”</w:t>
            </w:r>
            <w:bookmarkEnd w:id="186"/>
          </w:p>
        </w:tc>
        <w:tc>
          <w:tcPr>
            <w:tcW w:w="2425" w:type="dxa"/>
          </w:tcPr>
          <w:p w14:paraId="7F23D538" w14:textId="2ED11BD5" w:rsidR="00A54359" w:rsidRPr="00A54359" w:rsidRDefault="00A54359" w:rsidP="00C63787">
            <w:pPr>
              <w:keepNext/>
              <w:rPr>
                <w:lang w:val="vi-VN" w:eastAsia="en-US"/>
              </w:rPr>
            </w:pPr>
            <w:r>
              <w:rPr>
                <w:lang w:val="en-US" w:eastAsia="en-US"/>
              </w:rPr>
              <w:t>Inline</w:t>
            </w:r>
            <w:r>
              <w:rPr>
                <w:lang w:val="vi-VN" w:eastAsia="en-US"/>
              </w:rPr>
              <w:t xml:space="preserve"> error</w:t>
            </w:r>
          </w:p>
        </w:tc>
      </w:tr>
      <w:tr w:rsidR="00EB525C" w14:paraId="0D227FC1" w14:textId="77777777" w:rsidTr="00341139">
        <w:tc>
          <w:tcPr>
            <w:tcW w:w="715" w:type="dxa"/>
          </w:tcPr>
          <w:p w14:paraId="0EFB70EE" w14:textId="1247DD7D" w:rsidR="00EB525C" w:rsidRDefault="004C0983" w:rsidP="00C63787">
            <w:pPr>
              <w:rPr>
                <w:lang w:val="en-US" w:eastAsia="en-US"/>
              </w:rPr>
            </w:pPr>
            <w:r>
              <w:rPr>
                <w:lang w:val="en-US" w:eastAsia="en-US"/>
              </w:rPr>
              <w:t>12</w:t>
            </w:r>
          </w:p>
        </w:tc>
        <w:tc>
          <w:tcPr>
            <w:tcW w:w="6210" w:type="dxa"/>
          </w:tcPr>
          <w:p w14:paraId="682A7BC4" w14:textId="0C0DD261" w:rsidR="00EB525C" w:rsidRDefault="00EB525C" w:rsidP="00C63787">
            <w:pPr>
              <w:pStyle w:val="Caption"/>
              <w:jc w:val="left"/>
              <w:rPr>
                <w:lang w:val="vi-VN"/>
              </w:rPr>
            </w:pPr>
            <w:bookmarkStart w:id="187" w:name="_Ref155382441"/>
            <w:r>
              <w:t xml:space="preserve">MSG </w:t>
            </w:r>
            <w:r>
              <w:fldChar w:fldCharType="begin"/>
            </w:r>
            <w:r>
              <w:instrText xml:space="preserve"> SEQ MSG \* ARABIC </w:instrText>
            </w:r>
            <w:r>
              <w:fldChar w:fldCharType="separate"/>
            </w:r>
            <w:r w:rsidR="005E1475">
              <w:rPr>
                <w:noProof/>
              </w:rPr>
              <w:t>12</w:t>
            </w:r>
            <w:r>
              <w:fldChar w:fldCharType="end"/>
            </w:r>
            <w:r>
              <w:rPr>
                <w:lang w:val="vi-VN"/>
              </w:rPr>
              <w:t>. “Bạn phải đăng ký tối thiểu [Số buổi tối thiểu]!”</w:t>
            </w:r>
            <w:bookmarkEnd w:id="187"/>
          </w:p>
          <w:p w14:paraId="5F28126E" w14:textId="03CA7294" w:rsidR="00EB525C" w:rsidRPr="00EB525C" w:rsidRDefault="00EB525C" w:rsidP="00EB525C">
            <w:pPr>
              <w:rPr>
                <w:lang w:val="vi-VN"/>
              </w:rPr>
            </w:pPr>
            <w:r>
              <w:rPr>
                <w:lang w:val="vi-VN"/>
              </w:rPr>
              <w:t>Lưu ý: [Số buổi tối thiểu] = [Số buổi tối thiểu] của “Cấu hình lịch”</w:t>
            </w:r>
          </w:p>
        </w:tc>
        <w:tc>
          <w:tcPr>
            <w:tcW w:w="2425" w:type="dxa"/>
          </w:tcPr>
          <w:p w14:paraId="1F57FA1A" w14:textId="6E579891" w:rsidR="00EB525C" w:rsidRDefault="00EB525C" w:rsidP="00C63787">
            <w:pPr>
              <w:keepNext/>
              <w:rPr>
                <w:lang w:val="en-US" w:eastAsia="en-US"/>
              </w:rPr>
            </w:pPr>
            <w:r>
              <w:rPr>
                <w:lang w:val="en-US" w:eastAsia="en-US"/>
              </w:rPr>
              <w:t>Feedback</w:t>
            </w:r>
          </w:p>
        </w:tc>
      </w:tr>
      <w:tr w:rsidR="004C0983" w14:paraId="0B9DA4F7" w14:textId="77777777" w:rsidTr="00341139">
        <w:tc>
          <w:tcPr>
            <w:tcW w:w="715" w:type="dxa"/>
          </w:tcPr>
          <w:p w14:paraId="2C787FF2" w14:textId="47C5CBD4" w:rsidR="004C0983" w:rsidRDefault="004C0983" w:rsidP="00C63787">
            <w:pPr>
              <w:rPr>
                <w:lang w:val="en-US" w:eastAsia="en-US"/>
              </w:rPr>
            </w:pPr>
            <w:r>
              <w:rPr>
                <w:lang w:val="en-US" w:eastAsia="en-US"/>
              </w:rPr>
              <w:t>13</w:t>
            </w:r>
          </w:p>
        </w:tc>
        <w:tc>
          <w:tcPr>
            <w:tcW w:w="6210" w:type="dxa"/>
          </w:tcPr>
          <w:p w14:paraId="5D59EE9F" w14:textId="3D0DE533" w:rsidR="004C0983" w:rsidRDefault="004C0983" w:rsidP="004C0983">
            <w:pPr>
              <w:pStyle w:val="Caption"/>
              <w:jc w:val="left"/>
              <w:rPr>
                <w:lang w:val="vi-VN"/>
              </w:rPr>
            </w:pPr>
            <w:r>
              <w:t xml:space="preserve">MSG </w:t>
            </w:r>
            <w:r>
              <w:fldChar w:fldCharType="begin"/>
            </w:r>
            <w:r>
              <w:instrText xml:space="preserve"> SEQ MSG \* ARABIC </w:instrText>
            </w:r>
            <w:r>
              <w:fldChar w:fldCharType="separate"/>
            </w:r>
            <w:r w:rsidR="005E1475">
              <w:rPr>
                <w:noProof/>
              </w:rPr>
              <w:t>13</w:t>
            </w:r>
            <w:r>
              <w:fldChar w:fldCharType="end"/>
            </w:r>
            <w:r>
              <w:rPr>
                <w:lang w:val="vi-VN"/>
              </w:rPr>
              <w:t xml:space="preserve">. </w:t>
            </w:r>
            <w:r w:rsidR="00AE0826">
              <w:rPr>
                <w:lang w:val="vi-VN"/>
              </w:rPr>
              <w:t>“Ngày kết thúc phải lơn hơn ngày bắt đầu</w:t>
            </w:r>
            <w:r>
              <w:rPr>
                <w:lang w:val="vi-VN"/>
              </w:rPr>
              <w:t>”</w:t>
            </w:r>
          </w:p>
          <w:p w14:paraId="25D12DE0" w14:textId="77777777" w:rsidR="004C0983" w:rsidRDefault="004C0983" w:rsidP="00C63787">
            <w:pPr>
              <w:pStyle w:val="Caption"/>
              <w:jc w:val="left"/>
            </w:pPr>
          </w:p>
        </w:tc>
        <w:tc>
          <w:tcPr>
            <w:tcW w:w="2425" w:type="dxa"/>
          </w:tcPr>
          <w:p w14:paraId="64D99E60" w14:textId="406B0F24" w:rsidR="004C0983" w:rsidRPr="00AE0826" w:rsidRDefault="00AE0826" w:rsidP="00C63787">
            <w:pPr>
              <w:keepNext/>
              <w:rPr>
                <w:lang w:val="vi-VN" w:eastAsia="en-US"/>
              </w:rPr>
            </w:pPr>
            <w:r>
              <w:rPr>
                <w:lang w:val="en-US" w:eastAsia="en-US"/>
              </w:rPr>
              <w:t>Inline</w:t>
            </w:r>
            <w:r>
              <w:rPr>
                <w:lang w:val="vi-VN" w:eastAsia="en-US"/>
              </w:rPr>
              <w:t xml:space="preserve"> error</w:t>
            </w:r>
          </w:p>
        </w:tc>
      </w:tr>
      <w:tr w:rsidR="005E1475" w14:paraId="3E98610F" w14:textId="77777777" w:rsidTr="00341139">
        <w:tc>
          <w:tcPr>
            <w:tcW w:w="715" w:type="dxa"/>
          </w:tcPr>
          <w:p w14:paraId="72575CB7" w14:textId="1DA63A4F" w:rsidR="005E1475" w:rsidRDefault="005E1475" w:rsidP="00C63787">
            <w:pPr>
              <w:rPr>
                <w:lang w:val="en-US" w:eastAsia="en-US"/>
              </w:rPr>
            </w:pPr>
            <w:r>
              <w:rPr>
                <w:lang w:val="en-US" w:eastAsia="en-US"/>
              </w:rPr>
              <w:lastRenderedPageBreak/>
              <w:t>14</w:t>
            </w:r>
          </w:p>
        </w:tc>
        <w:tc>
          <w:tcPr>
            <w:tcW w:w="6210" w:type="dxa"/>
          </w:tcPr>
          <w:p w14:paraId="1C8CCC52" w14:textId="7D6170B5" w:rsidR="005E1475" w:rsidRPr="005E1475" w:rsidRDefault="005E1475" w:rsidP="004C0983">
            <w:pPr>
              <w:pStyle w:val="Caption"/>
              <w:jc w:val="left"/>
              <w:rPr>
                <w:lang w:val="vi-VN"/>
              </w:rPr>
            </w:pPr>
            <w:bookmarkStart w:id="188" w:name="_Ref155595699"/>
            <w:r>
              <w:t xml:space="preserve">MSG </w:t>
            </w:r>
            <w:r>
              <w:fldChar w:fldCharType="begin"/>
            </w:r>
            <w:r>
              <w:instrText xml:space="preserve"> SEQ MSG \* ARABIC </w:instrText>
            </w:r>
            <w:r>
              <w:fldChar w:fldCharType="separate"/>
            </w:r>
            <w:r>
              <w:rPr>
                <w:noProof/>
              </w:rPr>
              <w:t>14</w:t>
            </w:r>
            <w:r>
              <w:fldChar w:fldCharType="end"/>
            </w:r>
            <w:r>
              <w:rPr>
                <w:lang w:val="vi-VN"/>
              </w:rPr>
              <w:t>. “Tài khoản không tồn tại”</w:t>
            </w:r>
            <w:bookmarkEnd w:id="188"/>
          </w:p>
        </w:tc>
        <w:tc>
          <w:tcPr>
            <w:tcW w:w="2425" w:type="dxa"/>
          </w:tcPr>
          <w:p w14:paraId="608738BC" w14:textId="77777777" w:rsidR="005E1475" w:rsidRDefault="005E1475" w:rsidP="00C63787">
            <w:pPr>
              <w:keepNext/>
              <w:rPr>
                <w:lang w:val="en-US" w:eastAsia="en-US"/>
              </w:rPr>
            </w:pPr>
          </w:p>
        </w:tc>
      </w:tr>
    </w:tbl>
    <w:p w14:paraId="0955A8E5" w14:textId="77777777" w:rsidR="002D6741" w:rsidRPr="008F2D5E" w:rsidRDefault="002D6741" w:rsidP="002D6741">
      <w:pPr>
        <w:pStyle w:val="Heading2"/>
        <w:spacing w:line="360" w:lineRule="auto"/>
        <w:rPr>
          <w:rFonts w:cs="Arial"/>
        </w:rPr>
      </w:pPr>
      <w:bookmarkStart w:id="189" w:name="_Toc155375287"/>
      <w:r>
        <w:rPr>
          <w:rFonts w:cs="Arial"/>
          <w:lang w:val="vi-VN"/>
        </w:rPr>
        <w:t>Notification</w:t>
      </w:r>
      <w:bookmarkEnd w:id="189"/>
    </w:p>
    <w:tbl>
      <w:tblPr>
        <w:tblStyle w:val="TableGrid"/>
        <w:tblW w:w="0" w:type="auto"/>
        <w:tblLook w:val="04A0" w:firstRow="1" w:lastRow="0" w:firstColumn="1" w:lastColumn="0" w:noHBand="0" w:noVBand="1"/>
      </w:tblPr>
      <w:tblGrid>
        <w:gridCol w:w="715"/>
        <w:gridCol w:w="8635"/>
      </w:tblGrid>
      <w:tr w:rsidR="002D6741" w14:paraId="2EE12358" w14:textId="77777777" w:rsidTr="00DC29B8">
        <w:tc>
          <w:tcPr>
            <w:tcW w:w="715" w:type="dxa"/>
          </w:tcPr>
          <w:p w14:paraId="363D156F" w14:textId="77777777" w:rsidR="002D6741" w:rsidRPr="00DC29B8" w:rsidRDefault="002D6741" w:rsidP="00DC29B8">
            <w:pPr>
              <w:pStyle w:val="Caption"/>
              <w:rPr>
                <w:color w:val="000000" w:themeColor="text1"/>
                <w:lang w:val="vi-VN"/>
              </w:rPr>
            </w:pPr>
            <w:r w:rsidRPr="00DC29B8">
              <w:rPr>
                <w:color w:val="000000" w:themeColor="text1"/>
                <w:lang w:val="vi-VN"/>
              </w:rPr>
              <w:t>#</w:t>
            </w:r>
          </w:p>
        </w:tc>
        <w:tc>
          <w:tcPr>
            <w:tcW w:w="8635" w:type="dxa"/>
          </w:tcPr>
          <w:p w14:paraId="606C1EA9" w14:textId="77777777" w:rsidR="002D6741" w:rsidRPr="00DC29B8" w:rsidRDefault="002D6741" w:rsidP="00DC29B8">
            <w:pPr>
              <w:pStyle w:val="Caption"/>
              <w:rPr>
                <w:color w:val="000000" w:themeColor="text1"/>
              </w:rPr>
            </w:pPr>
            <w:r w:rsidRPr="00DC29B8">
              <w:rPr>
                <w:color w:val="000000" w:themeColor="text1"/>
              </w:rPr>
              <w:t>Notice</w:t>
            </w:r>
          </w:p>
        </w:tc>
      </w:tr>
      <w:tr w:rsidR="008F3E41" w14:paraId="4323E6DA" w14:textId="77777777" w:rsidTr="00DC29B8">
        <w:tc>
          <w:tcPr>
            <w:tcW w:w="715" w:type="dxa"/>
          </w:tcPr>
          <w:p w14:paraId="4D01DA40" w14:textId="3FDAC70A" w:rsidR="008F3E41" w:rsidRPr="00DC29B8" w:rsidRDefault="008F3E41" w:rsidP="00DC29B8">
            <w:pPr>
              <w:pStyle w:val="Caption"/>
              <w:rPr>
                <w:color w:val="000000" w:themeColor="text1"/>
                <w:lang w:val="vi-VN"/>
              </w:rPr>
            </w:pPr>
            <w:r>
              <w:rPr>
                <w:color w:val="000000" w:themeColor="text1"/>
                <w:lang w:val="vi-VN"/>
              </w:rPr>
              <w:t>1</w:t>
            </w:r>
          </w:p>
        </w:tc>
        <w:tc>
          <w:tcPr>
            <w:tcW w:w="8635" w:type="dxa"/>
          </w:tcPr>
          <w:p w14:paraId="19C81DD5" w14:textId="2B52ED68" w:rsidR="008F3E41" w:rsidRDefault="008F3E41" w:rsidP="00D85C14">
            <w:pPr>
              <w:pStyle w:val="Caption"/>
              <w:jc w:val="left"/>
              <w:rPr>
                <w:lang w:val="vi-VN"/>
              </w:rPr>
            </w:pPr>
            <w:bookmarkStart w:id="190" w:name="_Ref151709700"/>
            <w:bookmarkStart w:id="191" w:name="_Ref155041326"/>
            <w:r>
              <w:t xml:space="preserve">Notice </w:t>
            </w:r>
            <w:r>
              <w:fldChar w:fldCharType="begin"/>
            </w:r>
            <w:r>
              <w:instrText xml:space="preserve"> SEQ Notice \* ARABIC </w:instrText>
            </w:r>
            <w:r>
              <w:fldChar w:fldCharType="separate"/>
            </w:r>
            <w:r w:rsidR="005E1475">
              <w:rPr>
                <w:noProof/>
              </w:rPr>
              <w:t>1</w:t>
            </w:r>
            <w:r>
              <w:fldChar w:fldCharType="end"/>
            </w:r>
            <w:r>
              <w:rPr>
                <w:lang w:val="vi-VN"/>
              </w:rPr>
              <w:t>.[</w:t>
            </w:r>
            <w:r w:rsidR="00DC41CE">
              <w:rPr>
                <w:lang w:val="vi-VN"/>
              </w:rPr>
              <w:t>ManagerName</w:t>
            </w:r>
            <w:r>
              <w:rPr>
                <w:lang w:val="vi-VN"/>
              </w:rPr>
              <w:t>] đã xác nhận [</w:t>
            </w:r>
            <w:r w:rsidR="005061D6">
              <w:rPr>
                <w:lang w:val="vi-VN"/>
              </w:rPr>
              <w:t>LeaveRequestID</w:t>
            </w:r>
            <w:r>
              <w:rPr>
                <w:lang w:val="vi-VN"/>
              </w:rPr>
              <w:t>]</w:t>
            </w:r>
            <w:bookmarkEnd w:id="190"/>
            <w:r w:rsidR="005061D6">
              <w:rPr>
                <w:lang w:val="vi-VN"/>
              </w:rPr>
              <w:t xml:space="preserve"> của </w:t>
            </w:r>
            <w:proofErr w:type="gramStart"/>
            <w:r w:rsidR="005061D6">
              <w:rPr>
                <w:lang w:val="vi-VN"/>
              </w:rPr>
              <w:t>bạn</w:t>
            </w:r>
            <w:bookmarkEnd w:id="191"/>
            <w:proofErr w:type="gramEnd"/>
          </w:p>
          <w:p w14:paraId="5B1EAEC7" w14:textId="1D195A38" w:rsidR="008F3E41" w:rsidRPr="008F3E41" w:rsidRDefault="008F3E41" w:rsidP="008F3E41">
            <w:pPr>
              <w:rPr>
                <w:lang w:val="vi-VN"/>
              </w:rPr>
            </w:pPr>
            <w:r>
              <w:rPr>
                <w:lang w:val="vi-VN"/>
              </w:rPr>
              <w:t>Lưu ý: [</w:t>
            </w:r>
            <w:r w:rsidR="00DC41CE">
              <w:rPr>
                <w:lang w:val="vi-VN"/>
              </w:rPr>
              <w:t>ManagerName</w:t>
            </w:r>
            <w:r>
              <w:rPr>
                <w:lang w:val="vi-VN"/>
              </w:rPr>
              <w:t xml:space="preserve">] = </w:t>
            </w:r>
            <w:r w:rsidR="005061D6">
              <w:rPr>
                <w:lang w:val="vi-VN"/>
              </w:rPr>
              <w:t>[</w:t>
            </w:r>
            <w:r w:rsidR="00155605">
              <w:rPr>
                <w:lang w:val="vi-VN"/>
              </w:rPr>
              <w:t>Employee</w:t>
            </w:r>
            <w:r w:rsidR="005061D6">
              <w:rPr>
                <w:lang w:val="vi-VN"/>
              </w:rPr>
              <w:t>Name] của “Employee Profile” sao cho [ManagerID] của “LeaveRequestID” = [EmployeeID] của “Employee Profile”</w:t>
            </w:r>
          </w:p>
        </w:tc>
      </w:tr>
      <w:tr w:rsidR="002D6741" w14:paraId="2A87E44F" w14:textId="77777777" w:rsidTr="00DC29B8">
        <w:tc>
          <w:tcPr>
            <w:tcW w:w="715" w:type="dxa"/>
          </w:tcPr>
          <w:p w14:paraId="0E15BAAB" w14:textId="0836EFF8" w:rsidR="002D6741" w:rsidRPr="00DC29B8" w:rsidRDefault="008F3E41" w:rsidP="00D2256A">
            <w:pPr>
              <w:pStyle w:val="Caption"/>
              <w:jc w:val="left"/>
              <w:rPr>
                <w:color w:val="auto"/>
              </w:rPr>
            </w:pPr>
            <w:r>
              <w:rPr>
                <w:color w:val="auto"/>
              </w:rPr>
              <w:t>2</w:t>
            </w:r>
          </w:p>
        </w:tc>
        <w:tc>
          <w:tcPr>
            <w:tcW w:w="8635" w:type="dxa"/>
          </w:tcPr>
          <w:p w14:paraId="0DB1F381" w14:textId="73B007CF" w:rsidR="00155605" w:rsidRDefault="00155605" w:rsidP="00155605">
            <w:pPr>
              <w:pStyle w:val="Caption"/>
              <w:jc w:val="left"/>
              <w:rPr>
                <w:lang w:val="vi-VN"/>
              </w:rPr>
            </w:pPr>
            <w:bookmarkStart w:id="192" w:name="_Ref155041525"/>
            <w:r>
              <w:t xml:space="preserve">Notice </w:t>
            </w:r>
            <w:r>
              <w:fldChar w:fldCharType="begin"/>
            </w:r>
            <w:r>
              <w:instrText xml:space="preserve"> SEQ Notice \* ARABIC </w:instrText>
            </w:r>
            <w:r>
              <w:fldChar w:fldCharType="separate"/>
            </w:r>
            <w:r w:rsidR="005E1475">
              <w:rPr>
                <w:noProof/>
              </w:rPr>
              <w:t>2</w:t>
            </w:r>
            <w:r>
              <w:fldChar w:fldCharType="end"/>
            </w:r>
            <w:r>
              <w:rPr>
                <w:lang w:val="vi-VN"/>
              </w:rPr>
              <w:t xml:space="preserve">.[ManagerName] đã từ chối [LeaveRequestID] của bạn với lý do </w:t>
            </w:r>
            <w:proofErr w:type="gramStart"/>
            <w:r w:rsidRPr="00155605">
              <w:rPr>
                <w:u w:val="single"/>
                <w:lang w:val="vi-VN"/>
              </w:rPr>
              <w:t>link</w:t>
            </w:r>
            <w:bookmarkEnd w:id="192"/>
            <w:proofErr w:type="gramEnd"/>
          </w:p>
          <w:p w14:paraId="2B670718" w14:textId="0138BB84" w:rsidR="002D6741" w:rsidRPr="00DC29B8" w:rsidRDefault="00155605" w:rsidP="00155605">
            <w:pPr>
              <w:rPr>
                <w:lang w:val="vi-VN"/>
              </w:rPr>
            </w:pPr>
            <w:r>
              <w:rPr>
                <w:lang w:val="vi-VN"/>
              </w:rPr>
              <w:t>Lưu ý: [ManagerName] = [EmpName] của “Employee” sao cho [ManagerID] của “LeaveRequestID” = [EmpID] của “Employee”</w:t>
            </w:r>
          </w:p>
        </w:tc>
      </w:tr>
      <w:tr w:rsidR="002D6741" w14:paraId="730D82CA" w14:textId="77777777" w:rsidTr="00DC29B8">
        <w:tc>
          <w:tcPr>
            <w:tcW w:w="715" w:type="dxa"/>
          </w:tcPr>
          <w:p w14:paraId="3A4E7434" w14:textId="47F4D2BF" w:rsidR="002D6741" w:rsidRPr="00DC29B8" w:rsidRDefault="008F3E41" w:rsidP="00D2256A">
            <w:pPr>
              <w:pStyle w:val="Caption"/>
              <w:jc w:val="left"/>
              <w:rPr>
                <w:color w:val="auto"/>
              </w:rPr>
            </w:pPr>
            <w:r>
              <w:rPr>
                <w:color w:val="auto"/>
              </w:rPr>
              <w:t>3</w:t>
            </w:r>
          </w:p>
        </w:tc>
        <w:tc>
          <w:tcPr>
            <w:tcW w:w="8635" w:type="dxa"/>
          </w:tcPr>
          <w:p w14:paraId="2AD5E09C" w14:textId="676BB0D3" w:rsidR="00155605" w:rsidRDefault="00155605" w:rsidP="00155605">
            <w:pPr>
              <w:pStyle w:val="Caption"/>
              <w:jc w:val="left"/>
              <w:rPr>
                <w:lang w:val="vi-VN"/>
              </w:rPr>
            </w:pPr>
            <w:bookmarkStart w:id="193" w:name="_Ref155041936"/>
            <w:r>
              <w:t xml:space="preserve">Notice </w:t>
            </w:r>
            <w:r>
              <w:fldChar w:fldCharType="begin"/>
            </w:r>
            <w:r>
              <w:instrText xml:space="preserve"> SEQ Notice \* ARABIC </w:instrText>
            </w:r>
            <w:r>
              <w:fldChar w:fldCharType="separate"/>
            </w:r>
            <w:r w:rsidR="005E1475">
              <w:rPr>
                <w:noProof/>
              </w:rPr>
              <w:t>3</w:t>
            </w:r>
            <w:r>
              <w:fldChar w:fldCharType="end"/>
            </w:r>
            <w:r>
              <w:rPr>
                <w:lang w:val="vi-VN"/>
              </w:rPr>
              <w:t xml:space="preserve">.[HRName] đã xác nhận [LeaveRequestID] của </w:t>
            </w:r>
            <w:proofErr w:type="gramStart"/>
            <w:r>
              <w:rPr>
                <w:lang w:val="vi-VN"/>
              </w:rPr>
              <w:t>bạn</w:t>
            </w:r>
            <w:bookmarkEnd w:id="193"/>
            <w:proofErr w:type="gramEnd"/>
          </w:p>
          <w:p w14:paraId="3803562B" w14:textId="10C8B946" w:rsidR="002D6741" w:rsidRPr="00DC29B8" w:rsidRDefault="00155605" w:rsidP="00155605">
            <w:pPr>
              <w:rPr>
                <w:lang w:val="vi-VN"/>
              </w:rPr>
            </w:pPr>
            <w:r>
              <w:rPr>
                <w:lang w:val="vi-VN"/>
              </w:rPr>
              <w:t>Lưu ý: [HRName] = [EmployeeName] của “Employee Profile” sao cho [HRID] của “LeaveRequestID” = [EmployeeID] của “Employee Profile”</w:t>
            </w:r>
          </w:p>
        </w:tc>
      </w:tr>
      <w:tr w:rsidR="002D6741" w14:paraId="1ACB8C16" w14:textId="77777777" w:rsidTr="00DC29B8">
        <w:tc>
          <w:tcPr>
            <w:tcW w:w="715" w:type="dxa"/>
          </w:tcPr>
          <w:p w14:paraId="685F710C" w14:textId="3A91A09E" w:rsidR="002D6741" w:rsidRPr="00DC29B8" w:rsidRDefault="008F3E41" w:rsidP="00D2256A">
            <w:pPr>
              <w:pStyle w:val="Caption"/>
              <w:jc w:val="left"/>
              <w:rPr>
                <w:color w:val="auto"/>
              </w:rPr>
            </w:pPr>
            <w:r>
              <w:rPr>
                <w:color w:val="auto"/>
              </w:rPr>
              <w:t>4</w:t>
            </w:r>
          </w:p>
        </w:tc>
        <w:tc>
          <w:tcPr>
            <w:tcW w:w="8635" w:type="dxa"/>
          </w:tcPr>
          <w:p w14:paraId="5CA2062C" w14:textId="1486CAA6" w:rsidR="00155605" w:rsidRDefault="00155605" w:rsidP="00155605">
            <w:pPr>
              <w:pStyle w:val="Caption"/>
              <w:jc w:val="left"/>
              <w:rPr>
                <w:lang w:val="vi-VN"/>
              </w:rPr>
            </w:pPr>
            <w:bookmarkStart w:id="194" w:name="_Ref155042005"/>
            <w:r>
              <w:t xml:space="preserve">Notice </w:t>
            </w:r>
            <w:r>
              <w:fldChar w:fldCharType="begin"/>
            </w:r>
            <w:r>
              <w:instrText xml:space="preserve"> SEQ Notice \* ARABIC </w:instrText>
            </w:r>
            <w:r>
              <w:fldChar w:fldCharType="separate"/>
            </w:r>
            <w:r w:rsidR="005E1475">
              <w:rPr>
                <w:noProof/>
              </w:rPr>
              <w:t>4</w:t>
            </w:r>
            <w:r>
              <w:fldChar w:fldCharType="end"/>
            </w:r>
            <w:r>
              <w:rPr>
                <w:lang w:val="vi-VN"/>
              </w:rPr>
              <w:t>.[</w:t>
            </w:r>
            <w:r w:rsidR="00C7477C">
              <w:rPr>
                <w:lang w:val="vi-VN"/>
              </w:rPr>
              <w:t>HR</w:t>
            </w:r>
            <w:r>
              <w:rPr>
                <w:lang w:val="vi-VN"/>
              </w:rPr>
              <w:t xml:space="preserve">Name] đã từ chối [LeaveRequestID] của bạn với lý do </w:t>
            </w:r>
            <w:proofErr w:type="gramStart"/>
            <w:r w:rsidRPr="00155605">
              <w:rPr>
                <w:u w:val="single"/>
                <w:lang w:val="vi-VN"/>
              </w:rPr>
              <w:t>link</w:t>
            </w:r>
            <w:bookmarkEnd w:id="194"/>
            <w:proofErr w:type="gramEnd"/>
          </w:p>
          <w:p w14:paraId="579218BA" w14:textId="664A996E" w:rsidR="002D6741" w:rsidRPr="006B3CBC" w:rsidRDefault="00155605" w:rsidP="00155605">
            <w:pPr>
              <w:keepNext/>
              <w:rPr>
                <w:lang w:val="vi-VN"/>
              </w:rPr>
            </w:pPr>
            <w:r>
              <w:rPr>
                <w:lang w:val="vi-VN"/>
              </w:rPr>
              <w:t>Lưu ý: [</w:t>
            </w:r>
            <w:r w:rsidR="00C7477C">
              <w:rPr>
                <w:lang w:val="vi-VN"/>
              </w:rPr>
              <w:t>HR</w:t>
            </w:r>
            <w:r>
              <w:rPr>
                <w:lang w:val="vi-VN"/>
              </w:rPr>
              <w:t>Name] = [EmployeeName] của “Employee Profile” sao cho [</w:t>
            </w:r>
            <w:r w:rsidR="00C7477C">
              <w:rPr>
                <w:lang w:val="vi-VN"/>
              </w:rPr>
              <w:t>HR</w:t>
            </w:r>
            <w:r>
              <w:rPr>
                <w:lang w:val="vi-VN"/>
              </w:rPr>
              <w:t>ID] của “LeaveRequestID” = [EmployeeID] của “Employee Profile”</w:t>
            </w:r>
          </w:p>
        </w:tc>
      </w:tr>
      <w:tr w:rsidR="00C4067F" w14:paraId="7D14952F" w14:textId="77777777" w:rsidTr="00DC29B8">
        <w:tc>
          <w:tcPr>
            <w:tcW w:w="715" w:type="dxa"/>
          </w:tcPr>
          <w:p w14:paraId="1C634305" w14:textId="16B8CAF9" w:rsidR="00C4067F" w:rsidRDefault="00C4067F" w:rsidP="00D2256A">
            <w:pPr>
              <w:pStyle w:val="Caption"/>
              <w:jc w:val="left"/>
              <w:rPr>
                <w:color w:val="auto"/>
              </w:rPr>
            </w:pPr>
            <w:r>
              <w:rPr>
                <w:color w:val="auto"/>
              </w:rPr>
              <w:t>5</w:t>
            </w:r>
          </w:p>
        </w:tc>
        <w:tc>
          <w:tcPr>
            <w:tcW w:w="8635" w:type="dxa"/>
          </w:tcPr>
          <w:p w14:paraId="270EC7D2" w14:textId="1224237D" w:rsidR="00C4067F" w:rsidRPr="00C4067F" w:rsidRDefault="00C4067F" w:rsidP="002D6741">
            <w:pPr>
              <w:pStyle w:val="Caption"/>
              <w:jc w:val="left"/>
              <w:rPr>
                <w:lang w:val="vi-VN"/>
              </w:rPr>
            </w:pPr>
            <w:bookmarkStart w:id="195" w:name="_Ref152013833"/>
            <w:r>
              <w:t xml:space="preserve">Notice </w:t>
            </w:r>
            <w:r>
              <w:fldChar w:fldCharType="begin"/>
            </w:r>
            <w:r>
              <w:instrText xml:space="preserve"> SEQ Notice \* ARABIC </w:instrText>
            </w:r>
            <w:r>
              <w:fldChar w:fldCharType="separate"/>
            </w:r>
            <w:r w:rsidR="005E1475">
              <w:rPr>
                <w:noProof/>
              </w:rPr>
              <w:t>5</w:t>
            </w:r>
            <w:r>
              <w:fldChar w:fldCharType="end"/>
            </w:r>
            <w:r>
              <w:rPr>
                <w:lang w:val="vi-VN"/>
              </w:rPr>
              <w:t xml:space="preserve">. Bạn vừa </w:t>
            </w:r>
            <w:r w:rsidR="008F5030">
              <w:rPr>
                <w:lang w:val="vi-VN"/>
              </w:rPr>
              <w:t>tạo mới</w:t>
            </w:r>
            <w:r>
              <w:rPr>
                <w:lang w:val="vi-VN"/>
              </w:rPr>
              <w:t xml:space="preserve"> thành công</w:t>
            </w:r>
            <w:r w:rsidR="008F5030">
              <w:rPr>
                <w:lang w:val="vi-VN"/>
              </w:rPr>
              <w:t xml:space="preserve"> một nhân viên</w:t>
            </w:r>
            <w:r>
              <w:rPr>
                <w:lang w:val="vi-VN"/>
              </w:rPr>
              <w:t>!</w:t>
            </w:r>
            <w:bookmarkEnd w:id="195"/>
          </w:p>
        </w:tc>
      </w:tr>
      <w:tr w:rsidR="00C4067F" w14:paraId="12EFDFC1" w14:textId="77777777" w:rsidTr="00DC29B8">
        <w:tc>
          <w:tcPr>
            <w:tcW w:w="715" w:type="dxa"/>
          </w:tcPr>
          <w:p w14:paraId="19AC1A5F" w14:textId="6E6C65CC" w:rsidR="00C4067F" w:rsidRDefault="00C4067F" w:rsidP="00D2256A">
            <w:pPr>
              <w:pStyle w:val="Caption"/>
              <w:jc w:val="left"/>
              <w:rPr>
                <w:color w:val="auto"/>
              </w:rPr>
            </w:pPr>
            <w:r>
              <w:rPr>
                <w:color w:val="auto"/>
              </w:rPr>
              <w:t>6</w:t>
            </w:r>
          </w:p>
        </w:tc>
        <w:tc>
          <w:tcPr>
            <w:tcW w:w="8635" w:type="dxa"/>
          </w:tcPr>
          <w:p w14:paraId="7A7C705F" w14:textId="1056F893" w:rsidR="00C4067F" w:rsidRDefault="00C4067F" w:rsidP="002D6741">
            <w:pPr>
              <w:pStyle w:val="Caption"/>
              <w:jc w:val="left"/>
            </w:pPr>
            <w:bookmarkStart w:id="196" w:name="_Ref152014020"/>
            <w:bookmarkStart w:id="197" w:name="_Ref155174149"/>
            <w:r>
              <w:t xml:space="preserve">Notice </w:t>
            </w:r>
            <w:r>
              <w:fldChar w:fldCharType="begin"/>
            </w:r>
            <w:r>
              <w:instrText xml:space="preserve"> SEQ Notice \* ARABIC </w:instrText>
            </w:r>
            <w:r>
              <w:fldChar w:fldCharType="separate"/>
            </w:r>
            <w:r w:rsidR="005E1475">
              <w:rPr>
                <w:noProof/>
              </w:rPr>
              <w:t>6</w:t>
            </w:r>
            <w:r>
              <w:fldChar w:fldCharType="end"/>
            </w:r>
            <w:r>
              <w:rPr>
                <w:lang w:val="vi-VN"/>
              </w:rPr>
              <w:t xml:space="preserve">. Bạn vừa </w:t>
            </w:r>
            <w:bookmarkEnd w:id="196"/>
            <w:r w:rsidR="00C25ADB">
              <w:rPr>
                <w:lang w:val="vi-VN"/>
              </w:rPr>
              <w:t xml:space="preserve">tạo mới thành công một phòng </w:t>
            </w:r>
            <w:bookmarkEnd w:id="197"/>
            <w:r w:rsidR="00B758E4">
              <w:rPr>
                <w:lang w:val="vi-VN"/>
              </w:rPr>
              <w:t>ban!</w:t>
            </w:r>
          </w:p>
        </w:tc>
      </w:tr>
      <w:tr w:rsidR="00C4067F" w14:paraId="769B73E0" w14:textId="77777777" w:rsidTr="00DC29B8">
        <w:tc>
          <w:tcPr>
            <w:tcW w:w="715" w:type="dxa"/>
          </w:tcPr>
          <w:p w14:paraId="1767B0AE" w14:textId="6BFED1AA" w:rsidR="00C4067F" w:rsidRDefault="00C4067F" w:rsidP="00D2256A">
            <w:pPr>
              <w:pStyle w:val="Caption"/>
              <w:jc w:val="left"/>
              <w:rPr>
                <w:color w:val="auto"/>
              </w:rPr>
            </w:pPr>
            <w:r>
              <w:rPr>
                <w:color w:val="auto"/>
              </w:rPr>
              <w:t>7</w:t>
            </w:r>
          </w:p>
        </w:tc>
        <w:tc>
          <w:tcPr>
            <w:tcW w:w="8635" w:type="dxa"/>
          </w:tcPr>
          <w:p w14:paraId="7B2C2A07" w14:textId="326097D7" w:rsidR="00C4067F" w:rsidRDefault="00C4067F" w:rsidP="002D6741">
            <w:pPr>
              <w:pStyle w:val="Caption"/>
              <w:jc w:val="left"/>
              <w:rPr>
                <w:lang w:val="vi-VN"/>
              </w:rPr>
            </w:pPr>
            <w:bookmarkStart w:id="198" w:name="_Ref152014108"/>
            <w:r>
              <w:t xml:space="preserve">Notice </w:t>
            </w:r>
            <w:r>
              <w:fldChar w:fldCharType="begin"/>
            </w:r>
            <w:r>
              <w:instrText xml:space="preserve"> SEQ Notice \* ARABIC </w:instrText>
            </w:r>
            <w:r>
              <w:fldChar w:fldCharType="separate"/>
            </w:r>
            <w:r w:rsidR="005E1475">
              <w:rPr>
                <w:noProof/>
              </w:rPr>
              <w:t>7</w:t>
            </w:r>
            <w:r>
              <w:fldChar w:fldCharType="end"/>
            </w:r>
            <w:r>
              <w:rPr>
                <w:lang w:val="vi-VN"/>
              </w:rPr>
              <w:t>.</w:t>
            </w:r>
            <w:r w:rsidR="00391836">
              <w:rPr>
                <w:lang w:val="vi-VN"/>
              </w:rPr>
              <w:t>[EmpName] đã nộp một đơn xin nghỉ phép</w:t>
            </w:r>
            <w:r>
              <w:rPr>
                <w:lang w:val="vi-VN"/>
              </w:rPr>
              <w:t>!</w:t>
            </w:r>
            <w:bookmarkEnd w:id="198"/>
          </w:p>
          <w:p w14:paraId="7FF1B436" w14:textId="2A0799DD" w:rsidR="00391836" w:rsidRPr="00391836" w:rsidRDefault="00391836" w:rsidP="00391836">
            <w:pPr>
              <w:rPr>
                <w:lang w:val="vi-VN"/>
              </w:rPr>
            </w:pPr>
            <w:r>
              <w:rPr>
                <w:lang w:val="vi-VN"/>
              </w:rPr>
              <w:t>Lưu ý: [EmployeeName] = Tên của current user</w:t>
            </w:r>
          </w:p>
        </w:tc>
      </w:tr>
      <w:tr w:rsidR="000B3627" w:rsidRPr="005E0A80" w14:paraId="61F62F43" w14:textId="77777777" w:rsidTr="00DC29B8">
        <w:tc>
          <w:tcPr>
            <w:tcW w:w="715" w:type="dxa"/>
          </w:tcPr>
          <w:p w14:paraId="5A252C9B" w14:textId="5EC8A734" w:rsidR="000B3627" w:rsidRDefault="000B3627" w:rsidP="00D2256A">
            <w:pPr>
              <w:pStyle w:val="Caption"/>
              <w:jc w:val="left"/>
              <w:rPr>
                <w:color w:val="auto"/>
              </w:rPr>
            </w:pPr>
            <w:r>
              <w:rPr>
                <w:color w:val="auto"/>
              </w:rPr>
              <w:t>9</w:t>
            </w:r>
          </w:p>
        </w:tc>
        <w:tc>
          <w:tcPr>
            <w:tcW w:w="8635" w:type="dxa"/>
          </w:tcPr>
          <w:p w14:paraId="653F6C58" w14:textId="0FBDF588" w:rsidR="000B3627" w:rsidRDefault="00467B7C" w:rsidP="000B3627">
            <w:pPr>
              <w:pStyle w:val="Caption"/>
              <w:jc w:val="left"/>
              <w:rPr>
                <w:lang w:val="vi-VN"/>
              </w:rPr>
            </w:pPr>
            <w:bookmarkStart w:id="199" w:name="_Ref155375304"/>
            <w:r>
              <w:t xml:space="preserve">Notice </w:t>
            </w:r>
            <w:r>
              <w:fldChar w:fldCharType="begin"/>
            </w:r>
            <w:r>
              <w:instrText xml:space="preserve"> SEQ Notice \* ARABIC </w:instrText>
            </w:r>
            <w:r>
              <w:fldChar w:fldCharType="separate"/>
            </w:r>
            <w:r w:rsidR="005E1475">
              <w:rPr>
                <w:noProof/>
              </w:rPr>
              <w:t>8</w:t>
            </w:r>
            <w:r>
              <w:fldChar w:fldCharType="end"/>
            </w:r>
            <w:r>
              <w:rPr>
                <w:lang w:val="vi-VN"/>
              </w:rPr>
              <w:t xml:space="preserve">. </w:t>
            </w:r>
            <w:r w:rsidR="000B3627">
              <w:rPr>
                <w:lang w:val="vi-VN"/>
              </w:rPr>
              <w:t xml:space="preserve">Sắp tới sinh nhật của [EmployeeName]. </w:t>
            </w:r>
            <w:r w:rsidR="000B3627" w:rsidRPr="000B3627">
              <w:rPr>
                <w:u w:val="single"/>
                <w:lang w:val="vi-VN"/>
              </w:rPr>
              <w:t>Xem chi tiết</w:t>
            </w:r>
            <w:bookmarkEnd w:id="199"/>
            <w:r w:rsidR="000B3627">
              <w:rPr>
                <w:lang w:val="vi-VN"/>
              </w:rPr>
              <w:t xml:space="preserve">  </w:t>
            </w:r>
          </w:p>
          <w:p w14:paraId="5F2D2520" w14:textId="10D9C887" w:rsidR="000B3627" w:rsidRPr="000B3627" w:rsidRDefault="000B3627" w:rsidP="002D6741">
            <w:pPr>
              <w:pStyle w:val="Caption"/>
              <w:jc w:val="left"/>
              <w:rPr>
                <w:b w:val="0"/>
                <w:bCs/>
                <w:sz w:val="20"/>
                <w:szCs w:val="20"/>
                <w:lang w:val="vi-VN"/>
              </w:rPr>
            </w:pPr>
            <w:r w:rsidRPr="000B3627">
              <w:rPr>
                <w:b w:val="0"/>
                <w:bCs/>
                <w:color w:val="auto"/>
                <w:sz w:val="20"/>
                <w:szCs w:val="20"/>
                <w:lang w:val="vi-VN"/>
              </w:rPr>
              <w:t>Lưu ý: [EmployeeName]</w:t>
            </w:r>
            <w:r>
              <w:rPr>
                <w:b w:val="0"/>
                <w:bCs/>
                <w:color w:val="auto"/>
                <w:sz w:val="20"/>
                <w:szCs w:val="20"/>
                <w:lang w:val="vi-VN"/>
              </w:rPr>
              <w:t xml:space="preserve"> = [EmpName] của “Employee” sao cho Ngày hiện tại - [BirthDate] &lt;=3. </w:t>
            </w:r>
          </w:p>
        </w:tc>
      </w:tr>
      <w:tr w:rsidR="007C680B" w14:paraId="7367F3C8" w14:textId="77777777" w:rsidTr="00DC29B8">
        <w:tc>
          <w:tcPr>
            <w:tcW w:w="715" w:type="dxa"/>
          </w:tcPr>
          <w:p w14:paraId="08C2984B" w14:textId="1D0926FE" w:rsidR="007C680B" w:rsidRDefault="007C680B" w:rsidP="00D2256A">
            <w:pPr>
              <w:pStyle w:val="Caption"/>
              <w:jc w:val="left"/>
              <w:rPr>
                <w:color w:val="auto"/>
              </w:rPr>
            </w:pPr>
            <w:r>
              <w:rPr>
                <w:color w:val="auto"/>
              </w:rPr>
              <w:t>10</w:t>
            </w:r>
          </w:p>
        </w:tc>
        <w:tc>
          <w:tcPr>
            <w:tcW w:w="8635" w:type="dxa"/>
          </w:tcPr>
          <w:p w14:paraId="0329AC6D" w14:textId="0A0E0349" w:rsidR="007C680B" w:rsidRDefault="007C680B" w:rsidP="007C680B">
            <w:pPr>
              <w:pStyle w:val="Caption"/>
              <w:jc w:val="left"/>
              <w:rPr>
                <w:lang w:val="vi-VN"/>
              </w:rPr>
            </w:pPr>
            <w:bookmarkStart w:id="200" w:name="_Ref155474002"/>
            <w:r>
              <w:t xml:space="preserve">Notice </w:t>
            </w:r>
            <w:r>
              <w:fldChar w:fldCharType="begin"/>
            </w:r>
            <w:r>
              <w:instrText xml:space="preserve"> SEQ Notice \* ARABIC </w:instrText>
            </w:r>
            <w:r>
              <w:fldChar w:fldCharType="separate"/>
            </w:r>
            <w:r w:rsidR="005E1475">
              <w:rPr>
                <w:noProof/>
              </w:rPr>
              <w:t>9</w:t>
            </w:r>
            <w:r>
              <w:fldChar w:fldCharType="end"/>
            </w:r>
            <w:r>
              <w:rPr>
                <w:lang w:val="vi-VN"/>
              </w:rPr>
              <w:t>. [ManagerName] đã xác nhận đơn xin nghỉ phép của bạn!</w:t>
            </w:r>
            <w:bookmarkEnd w:id="200"/>
          </w:p>
          <w:p w14:paraId="2C592833" w14:textId="70C89661" w:rsidR="007C680B" w:rsidRDefault="007C680B" w:rsidP="007C680B">
            <w:pPr>
              <w:pStyle w:val="Caption"/>
              <w:jc w:val="left"/>
            </w:pPr>
            <w:r>
              <w:rPr>
                <w:lang w:val="vi-VN"/>
              </w:rPr>
              <w:t>Lưu ý : [ManagerName] = [EmpName] của “Employee” sao cho [EmpID] của “Leave request” = [ManagerID]</w:t>
            </w:r>
          </w:p>
        </w:tc>
      </w:tr>
      <w:tr w:rsidR="000C0B0F" w14:paraId="66399FF0" w14:textId="77777777" w:rsidTr="00DC29B8">
        <w:tc>
          <w:tcPr>
            <w:tcW w:w="715" w:type="dxa"/>
          </w:tcPr>
          <w:p w14:paraId="5CBE8752" w14:textId="7A5ED600" w:rsidR="000C0B0F" w:rsidRDefault="000C0B0F" w:rsidP="00D2256A">
            <w:pPr>
              <w:pStyle w:val="Caption"/>
              <w:jc w:val="left"/>
              <w:rPr>
                <w:color w:val="auto"/>
              </w:rPr>
            </w:pPr>
            <w:r>
              <w:rPr>
                <w:color w:val="auto"/>
              </w:rPr>
              <w:t>11</w:t>
            </w:r>
          </w:p>
        </w:tc>
        <w:tc>
          <w:tcPr>
            <w:tcW w:w="8635" w:type="dxa"/>
          </w:tcPr>
          <w:p w14:paraId="2422C8AD" w14:textId="330C5A93" w:rsidR="000C0B0F" w:rsidRDefault="000C0B0F" w:rsidP="000C0B0F">
            <w:pPr>
              <w:pStyle w:val="Caption"/>
              <w:jc w:val="left"/>
              <w:rPr>
                <w:lang w:val="vi-VN"/>
              </w:rPr>
            </w:pPr>
            <w:bookmarkStart w:id="201" w:name="_Ref155476632"/>
            <w:r>
              <w:t xml:space="preserve">Notice </w:t>
            </w:r>
            <w:r>
              <w:fldChar w:fldCharType="begin"/>
            </w:r>
            <w:r>
              <w:instrText xml:space="preserve"> SEQ Notice \* ARABIC </w:instrText>
            </w:r>
            <w:r>
              <w:fldChar w:fldCharType="separate"/>
            </w:r>
            <w:r w:rsidR="005E1475">
              <w:rPr>
                <w:noProof/>
              </w:rPr>
              <w:t>10</w:t>
            </w:r>
            <w:r>
              <w:fldChar w:fldCharType="end"/>
            </w:r>
            <w:r>
              <w:rPr>
                <w:lang w:val="vi-VN"/>
              </w:rPr>
              <w:t>. [Hr admin] đã phê duyệt đơn xin nghỉ phép của bạn!</w:t>
            </w:r>
            <w:bookmarkEnd w:id="201"/>
          </w:p>
          <w:p w14:paraId="145A45EF" w14:textId="74081F30" w:rsidR="000C0B0F" w:rsidRDefault="000C0B0F" w:rsidP="000C0B0F">
            <w:pPr>
              <w:pStyle w:val="Caption"/>
              <w:jc w:val="left"/>
            </w:pPr>
            <w:r>
              <w:rPr>
                <w:lang w:val="vi-VN"/>
              </w:rPr>
              <w:t>Lưu ý : [Hr admin] = [EmpName] của “Employee” sao cho [EmpID] của “Leave request” = [HrID]</w:t>
            </w:r>
          </w:p>
        </w:tc>
      </w:tr>
    </w:tbl>
    <w:p w14:paraId="4BE13FC7" w14:textId="328884BF" w:rsidR="00690C8F" w:rsidRPr="00690C8F" w:rsidRDefault="00690C8F" w:rsidP="002D6741">
      <w:pPr>
        <w:pStyle w:val="Caption"/>
      </w:pPr>
    </w:p>
    <w:p w14:paraId="440AF6DC" w14:textId="67FB8443" w:rsidR="00A82554" w:rsidRDefault="00BE5AFF" w:rsidP="00BE5AFF">
      <w:pPr>
        <w:pStyle w:val="Heading2"/>
      </w:pPr>
      <w:bookmarkStart w:id="202" w:name="_Toc155375288"/>
      <w:r>
        <w:t>Email</w:t>
      </w:r>
      <w:bookmarkEnd w:id="202"/>
    </w:p>
    <w:p w14:paraId="5B034895" w14:textId="00402D69" w:rsidR="00BE5AFF" w:rsidRPr="00BE5AFF" w:rsidRDefault="00BE5AFF" w:rsidP="00BE5AFF">
      <w:pPr>
        <w:pStyle w:val="Heading3"/>
      </w:pPr>
      <w:bookmarkStart w:id="203" w:name="_Ref155288459"/>
      <w:bookmarkStart w:id="204" w:name="_Toc155375289"/>
      <w:r>
        <w:t xml:space="preserve">Email </w:t>
      </w:r>
      <w:proofErr w:type="spellStart"/>
      <w:r>
        <w:t>gửi</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bookmarkEnd w:id="203"/>
      <w:bookmarkEnd w:id="204"/>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034"/>
        <w:gridCol w:w="6007"/>
      </w:tblGrid>
      <w:tr w:rsidR="00BE5AFF" w:rsidRPr="00BE5AFF" w14:paraId="7EA7F292" w14:textId="77777777" w:rsidTr="00BE5AF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045080" w14:textId="77777777" w:rsidR="00BE5AFF" w:rsidRPr="00BE5AFF" w:rsidRDefault="00BE5AFF" w:rsidP="00BE5AFF">
            <w:pPr>
              <w:spacing w:before="0" w:line="240" w:lineRule="auto"/>
              <w:rPr>
                <w:rFonts w:ascii="Times New Roman" w:hAnsi="Times New Roman"/>
                <w:sz w:val="24"/>
                <w:lang w:val="en-US" w:eastAsia="en-US"/>
              </w:rPr>
            </w:pPr>
            <w:r w:rsidRPr="00BE5AFF">
              <w:rPr>
                <w:rFonts w:ascii="Tahoma" w:hAnsi="Tahoma" w:cs="Tahoma"/>
                <w:b/>
                <w:bCs/>
                <w:color w:val="000000"/>
                <w:szCs w:val="20"/>
                <w:lang w:val="en-US" w:eastAsia="en-US"/>
              </w:rPr>
              <w:t>Send To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910635" w14:textId="66871DD2" w:rsidR="00BE5AFF" w:rsidRPr="00BE5AFF" w:rsidRDefault="00BE5AFF" w:rsidP="00BE5AFF">
            <w:pPr>
              <w:spacing w:before="0" w:line="240" w:lineRule="auto"/>
              <w:rPr>
                <w:rFonts w:ascii="Times New Roman" w:hAnsi="Times New Roman"/>
                <w:sz w:val="24"/>
                <w:lang w:val="en-US" w:eastAsia="en-US"/>
              </w:rPr>
            </w:pPr>
            <w:r w:rsidRPr="00BE5AFF">
              <w:rPr>
                <w:rFonts w:ascii="Tahoma" w:hAnsi="Tahoma" w:cs="Tahoma"/>
                <w:color w:val="000000"/>
                <w:szCs w:val="20"/>
                <w:lang w:val="en-US" w:eastAsia="en-US"/>
              </w:rPr>
              <w:t>&lt;</w:t>
            </w:r>
            <w:proofErr w:type="spellStart"/>
            <w:r w:rsidR="0094456D">
              <w:rPr>
                <w:rFonts w:ascii="Tahoma" w:hAnsi="Tahoma" w:cs="Tahoma"/>
                <w:color w:val="000000"/>
                <w:szCs w:val="20"/>
                <w:lang w:val="en-US" w:eastAsia="en-US"/>
              </w:rPr>
              <w:t>Emplpoyee</w:t>
            </w:r>
            <w:proofErr w:type="spellEnd"/>
            <w:r w:rsidR="0094456D">
              <w:rPr>
                <w:rFonts w:ascii="Tahoma" w:hAnsi="Tahoma" w:cs="Tahoma"/>
                <w:color w:val="000000"/>
                <w:szCs w:val="20"/>
                <w:lang w:val="vi-VN" w:eastAsia="en-US"/>
              </w:rPr>
              <w:t xml:space="preserve"> </w:t>
            </w:r>
            <w:proofErr w:type="spellStart"/>
            <w:r w:rsidR="0094456D">
              <w:rPr>
                <w:rFonts w:ascii="Tahoma" w:hAnsi="Tahoma" w:cs="Tahoma"/>
                <w:color w:val="000000"/>
                <w:szCs w:val="20"/>
                <w:lang w:val="vi-VN" w:eastAsia="en-US"/>
              </w:rPr>
              <w:t>email</w:t>
            </w:r>
            <w:proofErr w:type="spellEnd"/>
            <w:r w:rsidRPr="00BE5AFF">
              <w:rPr>
                <w:rFonts w:ascii="Tahoma" w:hAnsi="Tahoma" w:cs="Tahoma"/>
                <w:color w:val="000000"/>
                <w:szCs w:val="20"/>
                <w:lang w:val="en-US" w:eastAsia="en-US"/>
              </w:rPr>
              <w:t>&gt;</w:t>
            </w:r>
          </w:p>
        </w:tc>
      </w:tr>
      <w:tr w:rsidR="00BE5AFF" w:rsidRPr="00BE5AFF" w14:paraId="59EB774C" w14:textId="77777777" w:rsidTr="00BE5AF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11CAA5" w14:textId="77777777" w:rsidR="00BE5AFF" w:rsidRPr="00BE5AFF" w:rsidRDefault="00BE5AFF" w:rsidP="00BE5AFF">
            <w:pPr>
              <w:spacing w:before="0" w:line="240" w:lineRule="auto"/>
              <w:rPr>
                <w:rFonts w:ascii="Times New Roman" w:hAnsi="Times New Roman"/>
                <w:sz w:val="24"/>
                <w:lang w:val="en-US" w:eastAsia="en-US"/>
              </w:rPr>
            </w:pPr>
            <w:r w:rsidRPr="00BE5AFF">
              <w:rPr>
                <w:rFonts w:ascii="Tahoma" w:hAnsi="Tahoma" w:cs="Tahoma"/>
                <w:b/>
                <w:bCs/>
                <w:color w:val="000000"/>
                <w:szCs w:val="20"/>
                <w:lang w:val="en-US" w:eastAsia="en-US"/>
              </w:rPr>
              <w:t>CC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97DC4F" w14:textId="77777777" w:rsidR="00BE5AFF" w:rsidRPr="00BE5AFF" w:rsidRDefault="00BE5AFF" w:rsidP="00BE5AFF">
            <w:pPr>
              <w:spacing w:before="0" w:line="240" w:lineRule="auto"/>
              <w:rPr>
                <w:rFonts w:ascii="Times New Roman" w:hAnsi="Times New Roman"/>
                <w:sz w:val="24"/>
                <w:lang w:val="en-US" w:eastAsia="en-US"/>
              </w:rPr>
            </w:pPr>
          </w:p>
        </w:tc>
      </w:tr>
      <w:tr w:rsidR="00BE5AFF" w:rsidRPr="00BE5AFF" w14:paraId="40A96585" w14:textId="77777777" w:rsidTr="00BE5AF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4C8C15" w14:textId="77777777" w:rsidR="00BE5AFF" w:rsidRPr="00BE5AFF" w:rsidRDefault="00BE5AFF" w:rsidP="00BE5AFF">
            <w:pPr>
              <w:spacing w:before="0" w:line="240" w:lineRule="auto"/>
              <w:rPr>
                <w:rFonts w:ascii="Times New Roman" w:hAnsi="Times New Roman"/>
                <w:sz w:val="24"/>
                <w:lang w:val="en-US" w:eastAsia="en-US"/>
              </w:rPr>
            </w:pPr>
            <w:r w:rsidRPr="00BE5AFF">
              <w:rPr>
                <w:rFonts w:ascii="Tahoma" w:hAnsi="Tahoma" w:cs="Tahoma"/>
                <w:b/>
                <w:bCs/>
                <w:color w:val="000000"/>
                <w:szCs w:val="20"/>
                <w:lang w:val="en-US" w:eastAsia="en-US"/>
              </w:rPr>
              <w:t>Subject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361E90" w14:textId="0B9F551C" w:rsidR="0094456D" w:rsidRPr="00662B39" w:rsidRDefault="00662B39" w:rsidP="0094456D">
            <w:pPr>
              <w:spacing w:before="0" w:line="240" w:lineRule="auto"/>
              <w:rPr>
                <w:rFonts w:ascii="Times New Roman" w:hAnsi="Times New Roman"/>
                <w:sz w:val="24"/>
                <w:lang w:val="vi-VN" w:eastAsia="en-US"/>
              </w:rPr>
            </w:pPr>
            <w:r>
              <w:rPr>
                <w:rFonts w:ascii="Times New Roman" w:hAnsi="Times New Roman"/>
                <w:lang w:val="vi-VN" w:eastAsia="en-US"/>
              </w:rPr>
              <w:t>Chào mừng đên với whiteneuron</w:t>
            </w:r>
          </w:p>
          <w:p w14:paraId="48A6C391" w14:textId="74F78855" w:rsidR="00BE5AFF" w:rsidRPr="00BE5AFF" w:rsidRDefault="00BE5AFF" w:rsidP="00BE5AFF">
            <w:pPr>
              <w:spacing w:before="0" w:line="240" w:lineRule="auto"/>
              <w:rPr>
                <w:rFonts w:ascii="Times New Roman" w:hAnsi="Times New Roman"/>
                <w:sz w:val="24"/>
                <w:lang w:val="vi-VN" w:eastAsia="en-US"/>
              </w:rPr>
            </w:pPr>
          </w:p>
        </w:tc>
      </w:tr>
      <w:tr w:rsidR="00BE5AFF" w:rsidRPr="005E0A80" w14:paraId="4B2AF29D" w14:textId="77777777" w:rsidTr="00BE5AF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A882F9" w14:textId="77777777" w:rsidR="00BE5AFF" w:rsidRPr="00BE5AFF" w:rsidRDefault="00BE5AFF" w:rsidP="00BE5AFF">
            <w:pPr>
              <w:spacing w:before="0" w:line="240" w:lineRule="auto"/>
              <w:rPr>
                <w:rFonts w:ascii="Times New Roman" w:hAnsi="Times New Roman"/>
                <w:sz w:val="24"/>
                <w:lang w:val="en-US" w:eastAsia="en-US"/>
              </w:rPr>
            </w:pPr>
            <w:r w:rsidRPr="00BE5AFF">
              <w:rPr>
                <w:rFonts w:ascii="Tahoma" w:hAnsi="Tahoma" w:cs="Tahoma"/>
                <w:b/>
                <w:bCs/>
                <w:color w:val="000000"/>
                <w:szCs w:val="20"/>
                <w:lang w:val="en-US" w:eastAsia="en-US"/>
              </w:rPr>
              <w:t>Body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B55444" w14:textId="7FBE9965" w:rsidR="00BE5AFF" w:rsidRPr="00BE5AFF" w:rsidRDefault="00BE5AFF" w:rsidP="00BE5AFF">
            <w:pPr>
              <w:spacing w:before="0" w:line="240" w:lineRule="auto"/>
              <w:rPr>
                <w:rFonts w:ascii="Times New Roman" w:hAnsi="Times New Roman"/>
                <w:sz w:val="24"/>
                <w:lang w:val="en-US" w:eastAsia="en-US"/>
              </w:rPr>
            </w:pPr>
            <w:r>
              <w:rPr>
                <w:rFonts w:ascii="Tahoma" w:hAnsi="Tahoma" w:cs="Tahoma"/>
                <w:color w:val="000000"/>
                <w:szCs w:val="20"/>
                <w:lang w:val="en-US" w:eastAsia="en-US"/>
              </w:rPr>
              <w:t>Xin</w:t>
            </w:r>
            <w:r>
              <w:rPr>
                <w:rFonts w:ascii="Tahoma" w:hAnsi="Tahoma" w:cs="Tahoma"/>
                <w:color w:val="000000"/>
                <w:szCs w:val="20"/>
                <w:lang w:val="vi-VN" w:eastAsia="en-US"/>
              </w:rPr>
              <w:t xml:space="preserve"> chào</w:t>
            </w:r>
            <w:r w:rsidRPr="00BE5AFF">
              <w:rPr>
                <w:rFonts w:ascii="Tahoma" w:hAnsi="Tahoma" w:cs="Tahoma"/>
                <w:color w:val="000000"/>
                <w:szCs w:val="20"/>
                <w:lang w:val="en-US" w:eastAsia="en-US"/>
              </w:rPr>
              <w:t xml:space="preserve"> &lt;</w:t>
            </w:r>
            <w:r>
              <w:rPr>
                <w:rFonts w:ascii="Tahoma" w:hAnsi="Tahoma" w:cs="Tahoma"/>
                <w:color w:val="000000"/>
                <w:szCs w:val="20"/>
                <w:lang w:val="en-US" w:eastAsia="en-US"/>
              </w:rPr>
              <w:t>Emp</w:t>
            </w:r>
            <w:r>
              <w:rPr>
                <w:rFonts w:ascii="Tahoma" w:hAnsi="Tahoma" w:cs="Tahoma"/>
                <w:color w:val="000000"/>
                <w:szCs w:val="20"/>
                <w:lang w:val="vi-VN" w:eastAsia="en-US"/>
              </w:rPr>
              <w:t>Name</w:t>
            </w:r>
            <w:r w:rsidRPr="00BE5AFF">
              <w:rPr>
                <w:rFonts w:ascii="Tahoma" w:hAnsi="Tahoma" w:cs="Tahoma"/>
                <w:color w:val="000000"/>
                <w:szCs w:val="20"/>
                <w:lang w:val="en-US" w:eastAsia="en-US"/>
              </w:rPr>
              <w:t>&gt;,</w:t>
            </w:r>
          </w:p>
          <w:p w14:paraId="3B6E64F5" w14:textId="77777777" w:rsidR="00BE5AFF" w:rsidRPr="00BE5AFF" w:rsidRDefault="00BE5AFF" w:rsidP="00BE5AFF">
            <w:pPr>
              <w:spacing w:before="0" w:line="240" w:lineRule="auto"/>
              <w:rPr>
                <w:rFonts w:ascii="Times New Roman" w:hAnsi="Times New Roman"/>
                <w:sz w:val="24"/>
                <w:lang w:val="en-US" w:eastAsia="en-US"/>
              </w:rPr>
            </w:pPr>
          </w:p>
          <w:p w14:paraId="5B42934B" w14:textId="75E2BC1A" w:rsidR="0094456D" w:rsidRDefault="0094456D" w:rsidP="00BE5AFF">
            <w:pPr>
              <w:spacing w:before="0" w:line="240" w:lineRule="auto"/>
              <w:rPr>
                <w:rFonts w:ascii="Tahoma" w:hAnsi="Tahoma" w:cs="Tahoma"/>
                <w:color w:val="000000"/>
                <w:szCs w:val="20"/>
                <w:lang w:val="vi-VN" w:eastAsia="en-US"/>
              </w:rPr>
            </w:pPr>
            <w:r>
              <w:rPr>
                <w:rFonts w:ascii="Tahoma" w:hAnsi="Tahoma" w:cs="Tahoma"/>
                <w:color w:val="000000"/>
                <w:szCs w:val="20"/>
                <w:lang w:val="en-US" w:eastAsia="en-US"/>
              </w:rPr>
              <w:t>Tài</w:t>
            </w:r>
            <w:r>
              <w:rPr>
                <w:rFonts w:ascii="Tahoma" w:hAnsi="Tahoma" w:cs="Tahoma"/>
                <w:color w:val="000000"/>
                <w:szCs w:val="20"/>
                <w:lang w:val="vi-VN" w:eastAsia="en-US"/>
              </w:rPr>
              <w:t xml:space="preserve"> khoản của bạn đã được kích hoạt thành công trong hệ thống.</w:t>
            </w:r>
          </w:p>
          <w:p w14:paraId="0E0AD3CE" w14:textId="78CEDD75" w:rsidR="0094456D" w:rsidRDefault="0094456D" w:rsidP="0094456D">
            <w:pPr>
              <w:spacing w:before="0" w:line="240" w:lineRule="auto"/>
              <w:rPr>
                <w:rFonts w:ascii="Tahoma" w:hAnsi="Tahoma" w:cs="Tahoma"/>
                <w:color w:val="000000"/>
                <w:szCs w:val="20"/>
                <w:lang w:val="vi-VN" w:eastAsia="en-US"/>
              </w:rPr>
            </w:pPr>
            <w:r>
              <w:rPr>
                <w:rFonts w:ascii="Tahoma" w:hAnsi="Tahoma" w:cs="Tahoma"/>
                <w:color w:val="000000"/>
                <w:szCs w:val="20"/>
                <w:lang w:val="vi-VN" w:eastAsia="en-US"/>
              </w:rPr>
              <w:t xml:space="preserve">               Username: &lt;EmpID&gt;</w:t>
            </w:r>
          </w:p>
          <w:p w14:paraId="372DB1DC" w14:textId="3208FBA5" w:rsidR="0094456D" w:rsidRDefault="0094456D" w:rsidP="0094456D">
            <w:pPr>
              <w:spacing w:before="0" w:line="240" w:lineRule="auto"/>
            </w:pPr>
            <w:r>
              <w:rPr>
                <w:rFonts w:ascii="Tahoma" w:hAnsi="Tahoma" w:cs="Tahoma"/>
                <w:color w:val="000000"/>
                <w:szCs w:val="20"/>
                <w:lang w:val="vi-VN" w:eastAsia="en-US"/>
              </w:rPr>
              <w:t xml:space="preserve">               Password: </w:t>
            </w:r>
            <w:r>
              <w:t>“123A457a”</w:t>
            </w:r>
          </w:p>
          <w:p w14:paraId="0D2B62E3" w14:textId="547D5709" w:rsidR="0094456D" w:rsidRPr="00BE5AFF" w:rsidRDefault="0094456D" w:rsidP="0094456D">
            <w:pPr>
              <w:spacing w:before="0" w:line="240" w:lineRule="auto"/>
              <w:rPr>
                <w:color w:val="2F5496" w:themeColor="accent5" w:themeShade="BF"/>
                <w:u w:val="single"/>
                <w:lang w:val="vi-VN"/>
              </w:rPr>
            </w:pPr>
            <w:proofErr w:type="spellStart"/>
            <w:r>
              <w:t>Truy</w:t>
            </w:r>
            <w:proofErr w:type="spellEnd"/>
            <w:r>
              <w:rPr>
                <w:lang w:val="vi-VN"/>
              </w:rPr>
              <w:t xml:space="preserve"> cập trang </w:t>
            </w:r>
            <w:proofErr w:type="spellStart"/>
            <w:r>
              <w:rPr>
                <w:lang w:val="vi-VN"/>
              </w:rPr>
              <w:t>web</w:t>
            </w:r>
            <w:proofErr w:type="spellEnd"/>
            <w:r>
              <w:rPr>
                <w:lang w:val="vi-VN"/>
              </w:rPr>
              <w:t>:</w:t>
            </w:r>
            <w:r w:rsidRPr="0094456D">
              <w:rPr>
                <w:color w:val="2F5496" w:themeColor="accent5" w:themeShade="BF"/>
                <w:u w:val="single"/>
                <w:lang w:val="vi-VN"/>
              </w:rPr>
              <w:t xml:space="preserve"> a </w:t>
            </w:r>
            <w:proofErr w:type="spellStart"/>
            <w:r w:rsidRPr="0094456D">
              <w:rPr>
                <w:color w:val="2F5496" w:themeColor="accent5" w:themeShade="BF"/>
                <w:u w:val="single"/>
                <w:lang w:val="vi-VN"/>
              </w:rPr>
              <w:t>link</w:t>
            </w:r>
            <w:proofErr w:type="spellEnd"/>
          </w:p>
          <w:p w14:paraId="611DB162" w14:textId="77777777" w:rsidR="00BE5AFF" w:rsidRPr="005E0A80" w:rsidRDefault="00BE5AFF" w:rsidP="00BE5AFF">
            <w:pPr>
              <w:spacing w:before="0" w:line="240" w:lineRule="auto"/>
              <w:rPr>
                <w:rFonts w:ascii="Times New Roman" w:hAnsi="Times New Roman"/>
                <w:sz w:val="24"/>
                <w:lang w:val="vi-VN" w:eastAsia="en-US"/>
              </w:rPr>
            </w:pPr>
            <w:r w:rsidRPr="005E0A80">
              <w:rPr>
                <w:rFonts w:ascii="Tahoma" w:hAnsi="Tahoma" w:cs="Tahoma"/>
                <w:color w:val="000000"/>
                <w:sz w:val="16"/>
                <w:szCs w:val="16"/>
                <w:lang w:val="vi-VN" w:eastAsia="en-US"/>
              </w:rPr>
              <w:t xml:space="preserve">*Đây là </w:t>
            </w:r>
            <w:proofErr w:type="spellStart"/>
            <w:r w:rsidRPr="005E0A80">
              <w:rPr>
                <w:rFonts w:ascii="Tahoma" w:hAnsi="Tahoma" w:cs="Tahoma"/>
                <w:color w:val="000000"/>
                <w:sz w:val="16"/>
                <w:szCs w:val="16"/>
                <w:lang w:val="vi-VN" w:eastAsia="en-US"/>
              </w:rPr>
              <w:t>email</w:t>
            </w:r>
            <w:proofErr w:type="spellEnd"/>
            <w:r w:rsidRPr="005E0A80">
              <w:rPr>
                <w:rFonts w:ascii="Tahoma" w:hAnsi="Tahoma" w:cs="Tahoma"/>
                <w:color w:val="000000"/>
                <w:sz w:val="16"/>
                <w:szCs w:val="16"/>
                <w:lang w:val="vi-VN" w:eastAsia="en-US"/>
              </w:rPr>
              <w:t xml:space="preserve"> của hệ thống đề nghi không </w:t>
            </w:r>
            <w:proofErr w:type="spellStart"/>
            <w:r w:rsidRPr="005E0A80">
              <w:rPr>
                <w:rFonts w:ascii="Tahoma" w:hAnsi="Tahoma" w:cs="Tahoma"/>
                <w:color w:val="000000"/>
                <w:sz w:val="16"/>
                <w:szCs w:val="16"/>
                <w:lang w:val="vi-VN" w:eastAsia="en-US"/>
              </w:rPr>
              <w:t>reply</w:t>
            </w:r>
            <w:proofErr w:type="spellEnd"/>
          </w:p>
        </w:tc>
      </w:tr>
    </w:tbl>
    <w:p w14:paraId="49AA4E19" w14:textId="530D979E" w:rsidR="00BE5AFF" w:rsidRPr="00BE5AFF" w:rsidRDefault="00BE5AFF">
      <w:pPr>
        <w:numPr>
          <w:ilvl w:val="0"/>
          <w:numId w:val="12"/>
        </w:numPr>
        <w:spacing w:line="240" w:lineRule="auto"/>
        <w:textAlignment w:val="baseline"/>
        <w:rPr>
          <w:rFonts w:ascii="Noto Sans Symbols" w:hAnsi="Noto Sans Symbols"/>
          <w:color w:val="000000"/>
          <w:szCs w:val="20"/>
          <w:lang w:val="en-US" w:eastAsia="en-US"/>
        </w:rPr>
      </w:pPr>
      <w:r w:rsidRPr="00BE5AFF">
        <w:rPr>
          <w:rFonts w:cs="Arial"/>
          <w:color w:val="000000"/>
          <w:szCs w:val="20"/>
          <w:lang w:val="en-US" w:eastAsia="en-US"/>
        </w:rPr>
        <w:t>&lt;</w:t>
      </w:r>
      <w:proofErr w:type="spellStart"/>
      <w:r w:rsidR="0094456D">
        <w:rPr>
          <w:rFonts w:cs="Arial"/>
          <w:color w:val="000000"/>
          <w:szCs w:val="20"/>
          <w:lang w:val="en-US" w:eastAsia="en-US"/>
        </w:rPr>
        <w:t>EmpName</w:t>
      </w:r>
      <w:proofErr w:type="spellEnd"/>
      <w:r w:rsidRPr="00BE5AFF">
        <w:rPr>
          <w:rFonts w:cs="Arial"/>
          <w:color w:val="000000"/>
          <w:szCs w:val="20"/>
          <w:lang w:val="en-US" w:eastAsia="en-US"/>
        </w:rPr>
        <w:t>&gt; = [</w:t>
      </w:r>
      <w:proofErr w:type="spellStart"/>
      <w:r w:rsidR="0094456D">
        <w:rPr>
          <w:rFonts w:cs="Arial"/>
          <w:color w:val="000000"/>
          <w:szCs w:val="20"/>
          <w:lang w:val="en-US" w:eastAsia="en-US"/>
        </w:rPr>
        <w:t>EmpName</w:t>
      </w:r>
      <w:proofErr w:type="spellEnd"/>
      <w:r w:rsidRPr="00BE5AFF">
        <w:rPr>
          <w:rFonts w:cs="Arial"/>
          <w:color w:val="000000"/>
          <w:szCs w:val="20"/>
          <w:lang w:val="en-US" w:eastAsia="en-US"/>
        </w:rPr>
        <w:t xml:space="preserve">] </w:t>
      </w:r>
      <w:proofErr w:type="spellStart"/>
      <w:r w:rsidRPr="00BE5AFF">
        <w:rPr>
          <w:rFonts w:cs="Arial"/>
          <w:color w:val="000000"/>
          <w:szCs w:val="20"/>
          <w:lang w:val="en-US" w:eastAsia="en-US"/>
        </w:rPr>
        <w:t>của</w:t>
      </w:r>
      <w:proofErr w:type="spellEnd"/>
      <w:r w:rsidRPr="00BE5AFF">
        <w:rPr>
          <w:rFonts w:cs="Arial"/>
          <w:color w:val="000000"/>
          <w:szCs w:val="20"/>
          <w:lang w:val="en-US" w:eastAsia="en-US"/>
        </w:rPr>
        <w:t xml:space="preserve"> </w:t>
      </w:r>
      <w:proofErr w:type="spellStart"/>
      <w:r w:rsidR="0094456D">
        <w:rPr>
          <w:rFonts w:cs="Arial"/>
          <w:color w:val="000000"/>
          <w:szCs w:val="20"/>
          <w:lang w:val="en-US" w:eastAsia="en-US"/>
        </w:rPr>
        <w:t>tài</w:t>
      </w:r>
      <w:proofErr w:type="spellEnd"/>
      <w:r w:rsidR="0094456D">
        <w:rPr>
          <w:rFonts w:cs="Arial"/>
          <w:color w:val="000000"/>
          <w:szCs w:val="20"/>
          <w:lang w:val="vi-VN" w:eastAsia="en-US"/>
        </w:rPr>
        <w:t xml:space="preserve"> khoản</w:t>
      </w:r>
    </w:p>
    <w:p w14:paraId="2582DF7D" w14:textId="7765D458" w:rsidR="00BE5AFF" w:rsidRPr="0095105C" w:rsidRDefault="00BE5AFF">
      <w:pPr>
        <w:numPr>
          <w:ilvl w:val="0"/>
          <w:numId w:val="12"/>
        </w:numPr>
        <w:spacing w:before="0" w:line="240" w:lineRule="auto"/>
        <w:textAlignment w:val="baseline"/>
        <w:rPr>
          <w:rFonts w:ascii="Noto Sans Symbols" w:hAnsi="Noto Sans Symbols"/>
          <w:color w:val="000000"/>
          <w:szCs w:val="20"/>
          <w:lang w:val="en-US" w:eastAsia="en-US"/>
        </w:rPr>
      </w:pPr>
      <w:r w:rsidRPr="00BE5AFF">
        <w:rPr>
          <w:rFonts w:cs="Arial"/>
          <w:color w:val="000000"/>
          <w:szCs w:val="20"/>
          <w:lang w:val="en-US" w:eastAsia="en-US"/>
        </w:rPr>
        <w:t>&lt;</w:t>
      </w:r>
      <w:proofErr w:type="spellStart"/>
      <w:r w:rsidR="0095105C">
        <w:rPr>
          <w:rFonts w:cs="Arial"/>
          <w:color w:val="000000"/>
          <w:szCs w:val="20"/>
          <w:lang w:val="en-US" w:eastAsia="en-US"/>
        </w:rPr>
        <w:t>EmpID</w:t>
      </w:r>
      <w:proofErr w:type="spellEnd"/>
      <w:r w:rsidRPr="00BE5AFF">
        <w:rPr>
          <w:rFonts w:cs="Arial"/>
          <w:color w:val="000000"/>
          <w:szCs w:val="20"/>
          <w:lang w:val="en-US" w:eastAsia="en-US"/>
        </w:rPr>
        <w:t>&gt; = [</w:t>
      </w:r>
      <w:proofErr w:type="spellStart"/>
      <w:r w:rsidR="0094456D">
        <w:rPr>
          <w:rFonts w:cs="Arial"/>
          <w:color w:val="000000"/>
          <w:szCs w:val="20"/>
          <w:lang w:val="en-US" w:eastAsia="en-US"/>
        </w:rPr>
        <w:t>EmpID</w:t>
      </w:r>
      <w:proofErr w:type="spellEnd"/>
      <w:r w:rsidRPr="00BE5AFF">
        <w:rPr>
          <w:rFonts w:cs="Arial"/>
          <w:color w:val="000000"/>
          <w:szCs w:val="20"/>
          <w:lang w:val="en-US" w:eastAsia="en-US"/>
        </w:rPr>
        <w:t xml:space="preserve">] </w:t>
      </w:r>
      <w:proofErr w:type="spellStart"/>
      <w:r w:rsidRPr="00BE5AFF">
        <w:rPr>
          <w:rFonts w:cs="Arial"/>
          <w:color w:val="000000"/>
          <w:szCs w:val="20"/>
          <w:lang w:val="en-US" w:eastAsia="en-US"/>
        </w:rPr>
        <w:t>của</w:t>
      </w:r>
      <w:proofErr w:type="spellEnd"/>
      <w:r w:rsidRPr="00BE5AFF">
        <w:rPr>
          <w:rFonts w:cs="Arial"/>
          <w:color w:val="000000"/>
          <w:szCs w:val="20"/>
          <w:lang w:val="en-US" w:eastAsia="en-US"/>
        </w:rPr>
        <w:t xml:space="preserve"> </w:t>
      </w:r>
      <w:proofErr w:type="spellStart"/>
      <w:r w:rsidRPr="00BE5AFF">
        <w:rPr>
          <w:rFonts w:cs="Arial"/>
          <w:color w:val="000000"/>
          <w:szCs w:val="20"/>
          <w:lang w:val="en-US" w:eastAsia="en-US"/>
        </w:rPr>
        <w:t>đơn</w:t>
      </w:r>
      <w:proofErr w:type="spellEnd"/>
      <w:r w:rsidRPr="00BE5AFF">
        <w:rPr>
          <w:rFonts w:cs="Arial"/>
          <w:color w:val="000000"/>
          <w:szCs w:val="20"/>
          <w:lang w:val="en-US" w:eastAsia="en-US"/>
        </w:rPr>
        <w:t xml:space="preserve"> </w:t>
      </w:r>
      <w:proofErr w:type="spellStart"/>
      <w:r w:rsidRPr="00BE5AFF">
        <w:rPr>
          <w:rFonts w:cs="Arial"/>
          <w:color w:val="000000"/>
          <w:szCs w:val="20"/>
          <w:lang w:val="en-US" w:eastAsia="en-US"/>
        </w:rPr>
        <w:t>xin</w:t>
      </w:r>
      <w:proofErr w:type="spellEnd"/>
      <w:r w:rsidRPr="00BE5AFF">
        <w:rPr>
          <w:rFonts w:cs="Arial"/>
          <w:color w:val="000000"/>
          <w:szCs w:val="20"/>
          <w:lang w:val="en-US" w:eastAsia="en-US"/>
        </w:rPr>
        <w:t xml:space="preserve"> </w:t>
      </w:r>
      <w:proofErr w:type="spellStart"/>
      <w:r w:rsidRPr="00BE5AFF">
        <w:rPr>
          <w:rFonts w:cs="Arial"/>
          <w:color w:val="000000"/>
          <w:szCs w:val="20"/>
          <w:lang w:val="en-US" w:eastAsia="en-US"/>
        </w:rPr>
        <w:t>nghỉ</w:t>
      </w:r>
      <w:proofErr w:type="spellEnd"/>
    </w:p>
    <w:p w14:paraId="28C4800D" w14:textId="4459A33C" w:rsidR="00BE5AFF" w:rsidRPr="00BE5AFF" w:rsidRDefault="00BE5AFF">
      <w:pPr>
        <w:numPr>
          <w:ilvl w:val="0"/>
          <w:numId w:val="12"/>
        </w:numPr>
        <w:spacing w:before="0" w:line="240" w:lineRule="auto"/>
        <w:textAlignment w:val="baseline"/>
        <w:rPr>
          <w:rFonts w:ascii="Noto Sans Symbols" w:hAnsi="Noto Sans Symbols"/>
          <w:color w:val="000000"/>
          <w:szCs w:val="20"/>
          <w:lang w:val="en-US" w:eastAsia="en-US"/>
        </w:rPr>
      </w:pPr>
      <w:r w:rsidRPr="00BE5AFF">
        <w:rPr>
          <w:rFonts w:cs="Arial"/>
          <w:color w:val="000000"/>
          <w:szCs w:val="20"/>
          <w:lang w:val="en-US" w:eastAsia="en-US"/>
        </w:rPr>
        <w:t xml:space="preserve">Link: Link </w:t>
      </w:r>
      <w:r w:rsidR="00662B39">
        <w:rPr>
          <w:rFonts w:cs="Arial"/>
          <w:color w:val="000000"/>
          <w:szCs w:val="20"/>
          <w:lang w:val="vi-VN" w:eastAsia="en-US"/>
        </w:rPr>
        <w:t>tới trang đăng nhập</w:t>
      </w:r>
    </w:p>
    <w:p w14:paraId="3DADD0EF" w14:textId="77777777" w:rsidR="00BE5AFF" w:rsidRPr="00BE5AFF" w:rsidRDefault="00BE5AFF" w:rsidP="00BE5AFF">
      <w:pPr>
        <w:rPr>
          <w:lang w:val="en-US" w:eastAsia="en-US"/>
        </w:rPr>
      </w:pPr>
    </w:p>
    <w:sectPr w:rsidR="00BE5AFF" w:rsidRPr="00BE5AFF" w:rsidSect="003D77F6">
      <w:headerReference w:type="default" r:id="rId168"/>
      <w:footerReference w:type="default" r:id="rId169"/>
      <w:headerReference w:type="first" r:id="rId170"/>
      <w:pgSz w:w="12240" w:h="15840"/>
      <w:pgMar w:top="459" w:right="1440" w:bottom="1135" w:left="1440" w:header="426" w:footer="251"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 w:author="Jacky Jacky" w:date="2020-03-28T19:29:00Z" w:initials="JJ">
    <w:p w14:paraId="0DC9ECC8" w14:textId="77777777" w:rsidR="002D6741" w:rsidRDefault="002D6741" w:rsidP="002D6741">
      <w:pPr>
        <w:pStyle w:val="CommentText"/>
      </w:pPr>
      <w:r>
        <w:rPr>
          <w:rStyle w:val="CommentReference"/>
        </w:rPr>
        <w:annotationRef/>
      </w:r>
      <w:r>
        <w:t>PHẦN NÀY ĐỂ DEFAULT, BA KHÔNG CẦN VIẾT THÊM GÌ CẢ</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DC9ECC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DC9ECC8" w16cid:durableId="48CA70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2CF9B5" w14:textId="77777777" w:rsidR="009772AE" w:rsidRDefault="009772AE" w:rsidP="00ED27B7">
      <w:r>
        <w:separator/>
      </w:r>
    </w:p>
  </w:endnote>
  <w:endnote w:type="continuationSeparator" w:id="0">
    <w:p w14:paraId="6AF87D21" w14:textId="77777777" w:rsidR="009772AE" w:rsidRDefault="009772AE" w:rsidP="00ED27B7">
      <w:r>
        <w:continuationSeparator/>
      </w:r>
    </w:p>
  </w:endnote>
  <w:endnote w:type="continuationNotice" w:id="1">
    <w:p w14:paraId="4EC899E5" w14:textId="77777777" w:rsidR="009772AE" w:rsidRDefault="009772AE">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docs-Calibri">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MS PMincho">
    <w:charset w:val="80"/>
    <w:family w:val="roman"/>
    <w:pitch w:val="variable"/>
    <w:sig w:usb0="E00002FF" w:usb1="6AC7FDFB" w:usb2="08000012" w:usb3="00000000" w:csb0="0002009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09E2E0" w14:textId="5B53B027" w:rsidR="00E81EF9" w:rsidRPr="001C6537" w:rsidRDefault="00E81EF9" w:rsidP="001C6537">
    <w:pPr>
      <w:rPr>
        <w:rFonts w:eastAsia="Arial Unicode MS"/>
        <w:noProof/>
        <w:sz w:val="18"/>
      </w:rPr>
    </w:pPr>
    <w:r>
      <w:rPr>
        <w:sz w:val="18"/>
      </w:rPr>
      <w:ptab w:relativeTo="margin" w:alignment="center" w:leader="none"/>
    </w:r>
    <w:r>
      <w:rPr>
        <w:sz w:val="18"/>
      </w:rPr>
      <w:ptab w:relativeTo="margin" w:alignment="right" w:leader="none"/>
    </w:r>
    <w:r w:rsidRPr="00B32B9A">
      <w:rPr>
        <w:rFonts w:cs="Arial"/>
        <w:sz w:val="16"/>
        <w:szCs w:val="16"/>
      </w:rPr>
      <w:fldChar w:fldCharType="begin"/>
    </w:r>
    <w:r w:rsidRPr="00B32B9A">
      <w:rPr>
        <w:rFonts w:cs="Arial"/>
        <w:sz w:val="16"/>
        <w:szCs w:val="16"/>
      </w:rPr>
      <w:instrText xml:space="preserve"> PAGE  \* Arabic  \* MERGEFORMAT </w:instrText>
    </w:r>
    <w:r w:rsidRPr="00B32B9A">
      <w:rPr>
        <w:rFonts w:cs="Arial"/>
        <w:sz w:val="16"/>
        <w:szCs w:val="16"/>
      </w:rPr>
      <w:fldChar w:fldCharType="separate"/>
    </w:r>
    <w:r w:rsidR="00B042ED">
      <w:rPr>
        <w:rFonts w:cs="Arial"/>
        <w:noProof/>
        <w:sz w:val="16"/>
        <w:szCs w:val="16"/>
      </w:rPr>
      <w:t>10</w:t>
    </w:r>
    <w:r w:rsidRPr="00B32B9A">
      <w:rPr>
        <w:rFonts w:cs="Arial"/>
        <w:sz w:val="16"/>
        <w:szCs w:val="16"/>
      </w:rPr>
      <w:fldChar w:fldCharType="end"/>
    </w:r>
    <w:r w:rsidRPr="00B32B9A">
      <w:rPr>
        <w:rFonts w:cs="Arial"/>
        <w:sz w:val="16"/>
        <w:szCs w:val="16"/>
      </w:rPr>
      <w:t>/</w:t>
    </w:r>
    <w:r w:rsidRPr="00B32B9A">
      <w:rPr>
        <w:rFonts w:cs="Arial"/>
        <w:sz w:val="16"/>
        <w:szCs w:val="16"/>
      </w:rPr>
      <w:fldChar w:fldCharType="begin"/>
    </w:r>
    <w:r w:rsidRPr="00B32B9A">
      <w:rPr>
        <w:rFonts w:cs="Arial"/>
        <w:sz w:val="16"/>
        <w:szCs w:val="16"/>
      </w:rPr>
      <w:instrText xml:space="preserve"> NUMPAGES  \* Arabic  \* MERGEFORMAT </w:instrText>
    </w:r>
    <w:r w:rsidRPr="00B32B9A">
      <w:rPr>
        <w:rFonts w:cs="Arial"/>
        <w:sz w:val="16"/>
        <w:szCs w:val="16"/>
      </w:rPr>
      <w:fldChar w:fldCharType="separate"/>
    </w:r>
    <w:r w:rsidR="00B042ED">
      <w:rPr>
        <w:rFonts w:cs="Arial"/>
        <w:noProof/>
        <w:sz w:val="16"/>
        <w:szCs w:val="16"/>
      </w:rPr>
      <w:t>26</w:t>
    </w:r>
    <w:r w:rsidRPr="00B32B9A">
      <w:rPr>
        <w:rFonts w:cs="Arial"/>
        <w:noProof/>
        <w:sz w:val="16"/>
        <w:szCs w:val="16"/>
      </w:rPr>
      <w:fldChar w:fldCharType="end"/>
    </w:r>
  </w:p>
  <w:p w14:paraId="55517B9F" w14:textId="6D63D8B9" w:rsidR="00E81EF9" w:rsidRPr="001C6537" w:rsidRDefault="00E81EF9" w:rsidP="001C6537">
    <w:pPr>
      <w:rPr>
        <w:rFonts w:eastAsia="Arial Unicode MS"/>
        <w:noProof/>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644AE1" w14:textId="77777777" w:rsidR="009772AE" w:rsidRDefault="009772AE" w:rsidP="00ED27B7">
      <w:r>
        <w:separator/>
      </w:r>
    </w:p>
  </w:footnote>
  <w:footnote w:type="continuationSeparator" w:id="0">
    <w:p w14:paraId="423EDA18" w14:textId="77777777" w:rsidR="009772AE" w:rsidRDefault="009772AE" w:rsidP="00ED27B7">
      <w:r>
        <w:continuationSeparator/>
      </w:r>
    </w:p>
  </w:footnote>
  <w:footnote w:type="continuationNotice" w:id="1">
    <w:p w14:paraId="73247EAB" w14:textId="77777777" w:rsidR="009772AE" w:rsidRDefault="009772AE">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9401E" w14:textId="2ACB9C29" w:rsidR="00E81EF9" w:rsidRPr="001C6537" w:rsidRDefault="00E81EF9" w:rsidP="001C6537">
    <w:pPr>
      <w:pStyle w:val="Header"/>
      <w:pBdr>
        <w:bottom w:val="single" w:sz="4" w:space="8" w:color="5B9BD5" w:themeColor="accent1"/>
      </w:pBdr>
      <w:tabs>
        <w:tab w:val="clear" w:pos="4680"/>
        <w:tab w:val="clear" w:pos="9360"/>
      </w:tabs>
      <w:spacing w:after="360"/>
      <w:contextualSpacing/>
      <w:rPr>
        <w:sz w:val="18"/>
      </w:rPr>
    </w:pPr>
    <w:r>
      <w:rPr>
        <w:rFonts w:cs="Arial"/>
        <w:color w:val="404040" w:themeColor="text1" w:themeTint="BF"/>
      </w:rPr>
      <w:ptab w:relativeTo="margin" w:alignment="left" w:leader="none"/>
    </w:r>
    <w:r>
      <w:rPr>
        <w:sz w:val="18"/>
      </w:rPr>
      <w:fldChar w:fldCharType="begin"/>
    </w:r>
    <w:r>
      <w:rPr>
        <w:sz w:val="18"/>
      </w:rPr>
      <w:instrText xml:space="preserve"> DOCPROPERTY  "_Customer Name"  \* MERGEFORMAT </w:instrText>
    </w:r>
    <w:r>
      <w:rPr>
        <w:sz w:val="18"/>
      </w:rPr>
      <w:fldChar w:fldCharType="separate"/>
    </w:r>
    <w:r>
      <w:rPr>
        <w:sz w:val="18"/>
      </w:rPr>
      <w:t>[Customer Name]</w:t>
    </w:r>
    <w:r>
      <w:rPr>
        <w:sz w:val="18"/>
      </w:rPr>
      <w:fldChar w:fldCharType="end"/>
    </w:r>
    <w:r>
      <w:rPr>
        <w:sz w:val="18"/>
      </w:rPr>
      <w:t xml:space="preserve"> </w:t>
    </w:r>
    <w:r>
      <w:rPr>
        <w:sz w:val="18"/>
      </w:rPr>
      <w:fldChar w:fldCharType="begin"/>
    </w:r>
    <w:r>
      <w:rPr>
        <w:sz w:val="18"/>
      </w:rPr>
      <w:instrText xml:space="preserve"> DOCPROPERTY  "_Project Name"  \* MERGEFORMAT </w:instrText>
    </w:r>
    <w:r>
      <w:rPr>
        <w:sz w:val="18"/>
      </w:rPr>
      <w:fldChar w:fldCharType="separate"/>
    </w:r>
    <w:r>
      <w:rPr>
        <w:sz w:val="18"/>
      </w:rPr>
      <w:t>[Project Name]</w:t>
    </w:r>
    <w:r>
      <w:rPr>
        <w:sz w:val="18"/>
      </w:rPr>
      <w:fldChar w:fldCharType="end"/>
    </w:r>
    <w:r>
      <w:rPr>
        <w:rFonts w:cs="Arial"/>
        <w:color w:val="404040" w:themeColor="text1" w:themeTint="BF"/>
      </w:rPr>
      <w:ptab w:relativeTo="margin" w:alignment="right" w:leader="none"/>
    </w:r>
    <w:sdt>
      <w:sdtPr>
        <w:rPr>
          <w:sz w:val="18"/>
        </w:rPr>
        <w:alias w:val="Title"/>
        <w:tag w:val=""/>
        <w:id w:val="-1303850833"/>
        <w:dataBinding w:prefixMappings="xmlns:ns0='http://purl.org/dc/elements/1.1/' xmlns:ns1='http://schemas.openxmlformats.org/package/2006/metadata/core-properties' " w:xpath="/ns1:coreProperties[1]/ns0:title[1]" w:storeItemID="{6C3C8BC8-F283-45AE-878A-BAB7291924A1}"/>
        <w:text/>
      </w:sdtPr>
      <w:sdtContent>
        <w:r>
          <w:rPr>
            <w:sz w:val="18"/>
            <w:lang w:val="en-US"/>
          </w:rPr>
          <w:t>System Requirement Specification</w:t>
        </w:r>
      </w:sdtContent>
    </w:sdt>
  </w:p>
  <w:p w14:paraId="5FFD9178" w14:textId="77777777" w:rsidR="00E81EF9" w:rsidRPr="00D61706" w:rsidRDefault="00E81EF9">
    <w:pPr>
      <w:pStyle w:val="Header"/>
      <w:rPr>
        <w:rFonts w:cs="Arial"/>
        <w:u w:val="single"/>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77894" w14:textId="67E7413E" w:rsidR="00E81EF9" w:rsidRDefault="00E81EF9">
    <w:pPr>
      <w:pStyle w:val="Header"/>
    </w:pPr>
  </w:p>
  <w:p w14:paraId="4C7A0B95" w14:textId="1DBBBB67" w:rsidR="00E81EF9" w:rsidRDefault="00E81EF9" w:rsidP="00E220E9">
    <w:pPr>
      <w:pStyle w:val="Header"/>
      <w:tabs>
        <w:tab w:val="left" w:pos="5812"/>
      </w:tabs>
    </w:pPr>
    <w:r>
      <w:tab/>
    </w:r>
    <w:r>
      <w:tab/>
    </w:r>
  </w:p>
  <w:p w14:paraId="5D73BFB4" w14:textId="4E0EBEED" w:rsidR="00E81EF9" w:rsidRDefault="00E81EF9" w:rsidP="00AF0CC1">
    <w:pPr>
      <w:pStyle w:val="Header"/>
      <w:tabs>
        <w:tab w:val="left" w:pos="5529"/>
      </w:tabs>
    </w:pPr>
    <w:r>
      <w:tab/>
    </w:r>
    <w:r>
      <w:tab/>
    </w:r>
    <w:r>
      <w:tab/>
    </w:r>
  </w:p>
  <w:p w14:paraId="3C8E3E53" w14:textId="1CCD4024" w:rsidR="00E81EF9" w:rsidRDefault="00E81E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A9A215E0"/>
    <w:lvl w:ilvl="0">
      <w:start w:val="1"/>
      <w:numFmt w:val="decimal"/>
      <w:pStyle w:val="Heading1"/>
      <w:lvlText w:val="%1."/>
      <w:lvlJc w:val="left"/>
      <w:pPr>
        <w:ind w:left="-720" w:firstLine="0"/>
      </w:pPr>
      <w:rPr>
        <w:rFonts w:hint="eastAsia"/>
      </w:rPr>
    </w:lvl>
    <w:lvl w:ilvl="1">
      <w:start w:val="1"/>
      <w:numFmt w:val="decimal"/>
      <w:pStyle w:val="Heading2"/>
      <w:lvlText w:val="%1.%2"/>
      <w:lvlJc w:val="left"/>
      <w:pPr>
        <w:ind w:left="-720" w:firstLine="0"/>
      </w:pPr>
      <w:rPr>
        <w:rFonts w:hint="eastAsia"/>
      </w:rPr>
    </w:lvl>
    <w:lvl w:ilvl="2">
      <w:start w:val="1"/>
      <w:numFmt w:val="decimal"/>
      <w:pStyle w:val="Heading3"/>
      <w:lvlText w:val="%1.%2.%3"/>
      <w:lvlJc w:val="left"/>
      <w:pPr>
        <w:ind w:left="-720" w:firstLine="0"/>
      </w:pPr>
      <w:rPr>
        <w:rFonts w:hint="eastAsia"/>
      </w:rPr>
    </w:lvl>
    <w:lvl w:ilvl="3">
      <w:start w:val="1"/>
      <w:numFmt w:val="decimal"/>
      <w:pStyle w:val="Heading4"/>
      <w:lvlText w:val="%1.%2.%3.%4"/>
      <w:lvlJc w:val="left"/>
      <w:pPr>
        <w:ind w:left="-720" w:firstLine="0"/>
      </w:pPr>
      <w:rPr>
        <w:rFonts w:hint="eastAsia"/>
      </w:rPr>
    </w:lvl>
    <w:lvl w:ilvl="4">
      <w:start w:val="1"/>
      <w:numFmt w:val="decimal"/>
      <w:pStyle w:val="Heading5"/>
      <w:lvlText w:val="%1.%2.%3.%4.%5"/>
      <w:lvlJc w:val="left"/>
      <w:pPr>
        <w:ind w:left="-720" w:firstLine="0"/>
      </w:pPr>
      <w:rPr>
        <w:rFonts w:hint="eastAsia"/>
      </w:rPr>
    </w:lvl>
    <w:lvl w:ilvl="5">
      <w:start w:val="1"/>
      <w:numFmt w:val="decimal"/>
      <w:pStyle w:val="Heading6"/>
      <w:lvlText w:val="%1.%2.%3.%4.%5.%6"/>
      <w:lvlJc w:val="left"/>
      <w:pPr>
        <w:ind w:left="-720" w:firstLine="0"/>
      </w:pPr>
      <w:rPr>
        <w:rFonts w:hint="eastAsia"/>
      </w:rPr>
    </w:lvl>
    <w:lvl w:ilvl="6">
      <w:start w:val="1"/>
      <w:numFmt w:val="decimal"/>
      <w:pStyle w:val="Heading7"/>
      <w:lvlText w:val="%1.%2.%3.%4.%5.%6.%7"/>
      <w:lvlJc w:val="left"/>
      <w:pPr>
        <w:ind w:left="-720" w:firstLine="0"/>
      </w:pPr>
      <w:rPr>
        <w:rFonts w:hint="eastAsia"/>
      </w:rPr>
    </w:lvl>
    <w:lvl w:ilvl="7">
      <w:start w:val="1"/>
      <w:numFmt w:val="decimal"/>
      <w:pStyle w:val="Heading8"/>
      <w:lvlText w:val="%1.%2.%3.%4.%5.%6.%7.%8"/>
      <w:lvlJc w:val="left"/>
      <w:pPr>
        <w:ind w:left="-720" w:firstLine="0"/>
      </w:pPr>
      <w:rPr>
        <w:rFonts w:hint="eastAsia"/>
      </w:rPr>
    </w:lvl>
    <w:lvl w:ilvl="8">
      <w:start w:val="1"/>
      <w:numFmt w:val="decimal"/>
      <w:pStyle w:val="Heading9"/>
      <w:lvlText w:val="%1.%2.%3.%4.%5.%6.%7.%8.%9"/>
      <w:lvlJc w:val="left"/>
      <w:pPr>
        <w:ind w:left="-720" w:firstLine="0"/>
      </w:pPr>
      <w:rPr>
        <w:rFonts w:hint="eastAsia"/>
      </w:rPr>
    </w:lvl>
  </w:abstractNum>
  <w:abstractNum w:abstractNumId="1" w15:restartNumberingAfterBreak="0">
    <w:nsid w:val="0C567C9A"/>
    <w:multiLevelType w:val="hybridMultilevel"/>
    <w:tmpl w:val="50A89D18"/>
    <w:lvl w:ilvl="0" w:tplc="32C0425A">
      <w:start w:val="1"/>
      <w:numFmt w:val="bullet"/>
      <w:pStyle w:val="Level5"/>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EAF1526"/>
    <w:multiLevelType w:val="hybridMultilevel"/>
    <w:tmpl w:val="5AEA543E"/>
    <w:lvl w:ilvl="0" w:tplc="6966D66E">
      <w:start w:val="1"/>
      <w:numFmt w:val="bullet"/>
      <w:pStyle w:val="Level4"/>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D56849"/>
    <w:multiLevelType w:val="hybridMultilevel"/>
    <w:tmpl w:val="8F4A9B5E"/>
    <w:lvl w:ilvl="0" w:tplc="74101446">
      <w:start w:val="1"/>
      <w:numFmt w:val="bullet"/>
      <w:pStyle w:val="BulletList1"/>
      <w:lvlText w:val=""/>
      <w:lvlJc w:val="left"/>
      <w:pPr>
        <w:ind w:left="360" w:hanging="360"/>
      </w:pPr>
      <w:rPr>
        <w:rFonts w:ascii="Wingdings" w:hAnsi="Wingdings" w:hint="default"/>
      </w:rPr>
    </w:lvl>
    <w:lvl w:ilvl="1" w:tplc="342A87FC">
      <w:start w:val="1"/>
      <w:numFmt w:val="bullet"/>
      <w:lvlText w:val=""/>
      <w:lvlJc w:val="left"/>
      <w:pPr>
        <w:ind w:left="720" w:hanging="360"/>
      </w:pPr>
      <w:rPr>
        <w:rFonts w:ascii="Wingdings" w:hAnsi="Wingdings" w:hint="default"/>
      </w:rPr>
    </w:lvl>
    <w:lvl w:ilvl="2" w:tplc="786E7BB2">
      <w:start w:val="1"/>
      <w:numFmt w:val="bullet"/>
      <w:lvlText w:val=""/>
      <w:lvlJc w:val="left"/>
      <w:pPr>
        <w:ind w:left="1080" w:hanging="360"/>
      </w:pPr>
      <w:rPr>
        <w:rFonts w:ascii="Wingdings" w:hAnsi="Wingdings" w:hint="default"/>
      </w:rPr>
    </w:lvl>
    <w:lvl w:ilvl="3" w:tplc="E7BCBB26">
      <w:start w:val="1"/>
      <w:numFmt w:val="bullet"/>
      <w:lvlText w:val=""/>
      <w:lvlJc w:val="left"/>
      <w:pPr>
        <w:ind w:left="1440" w:hanging="360"/>
      </w:pPr>
      <w:rPr>
        <w:rFonts w:ascii="Symbol" w:hAnsi="Symbol" w:hint="default"/>
      </w:rPr>
    </w:lvl>
    <w:lvl w:ilvl="4" w:tplc="1D362362">
      <w:start w:val="1"/>
      <w:numFmt w:val="bullet"/>
      <w:lvlText w:val=""/>
      <w:lvlJc w:val="left"/>
      <w:pPr>
        <w:ind w:left="1800" w:hanging="360"/>
      </w:pPr>
      <w:rPr>
        <w:rFonts w:ascii="Symbol" w:hAnsi="Symbol" w:hint="default"/>
      </w:rPr>
    </w:lvl>
    <w:lvl w:ilvl="5" w:tplc="E23A8606">
      <w:start w:val="1"/>
      <w:numFmt w:val="bullet"/>
      <w:lvlText w:val=""/>
      <w:lvlJc w:val="left"/>
      <w:pPr>
        <w:ind w:left="2160" w:hanging="360"/>
      </w:pPr>
      <w:rPr>
        <w:rFonts w:ascii="Wingdings" w:hAnsi="Wingdings" w:hint="default"/>
      </w:rPr>
    </w:lvl>
    <w:lvl w:ilvl="6" w:tplc="1660E1DE">
      <w:start w:val="1"/>
      <w:numFmt w:val="bullet"/>
      <w:lvlText w:val=""/>
      <w:lvlJc w:val="left"/>
      <w:pPr>
        <w:ind w:left="2520" w:hanging="360"/>
      </w:pPr>
      <w:rPr>
        <w:rFonts w:ascii="Wingdings" w:hAnsi="Wingdings" w:hint="default"/>
      </w:rPr>
    </w:lvl>
    <w:lvl w:ilvl="7" w:tplc="96640DDA">
      <w:start w:val="1"/>
      <w:numFmt w:val="bullet"/>
      <w:lvlText w:val=""/>
      <w:lvlJc w:val="left"/>
      <w:pPr>
        <w:ind w:left="2880" w:hanging="360"/>
      </w:pPr>
      <w:rPr>
        <w:rFonts w:ascii="Symbol" w:hAnsi="Symbol" w:hint="default"/>
      </w:rPr>
    </w:lvl>
    <w:lvl w:ilvl="8" w:tplc="9E7689A8">
      <w:start w:val="1"/>
      <w:numFmt w:val="bullet"/>
      <w:lvlText w:val=""/>
      <w:lvlJc w:val="left"/>
      <w:pPr>
        <w:ind w:left="3240" w:hanging="360"/>
      </w:pPr>
      <w:rPr>
        <w:rFonts w:ascii="Symbol" w:hAnsi="Symbol" w:hint="default"/>
      </w:rPr>
    </w:lvl>
  </w:abstractNum>
  <w:abstractNum w:abstractNumId="4" w15:restartNumberingAfterBreak="0">
    <w:nsid w:val="117E4CCE"/>
    <w:multiLevelType w:val="hybridMultilevel"/>
    <w:tmpl w:val="072A2EBC"/>
    <w:lvl w:ilvl="0" w:tplc="49DE428A">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34A316F"/>
    <w:multiLevelType w:val="hybridMultilevel"/>
    <w:tmpl w:val="8BB879EC"/>
    <w:lvl w:ilvl="0" w:tplc="BD12CAD8">
      <w:start w:val="1"/>
      <w:numFmt w:val="bullet"/>
      <w:pStyle w:val="Level3"/>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9DF3FDF"/>
    <w:multiLevelType w:val="hybridMultilevel"/>
    <w:tmpl w:val="BBB8184C"/>
    <w:lvl w:ilvl="0" w:tplc="9E3A9EF8">
      <w:start w:val="1"/>
      <w:numFmt w:val="bullet"/>
      <w:pStyle w:val="Level2"/>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2E10C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24580D8E"/>
    <w:multiLevelType w:val="multilevel"/>
    <w:tmpl w:val="603EB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77242F"/>
    <w:multiLevelType w:val="multilevel"/>
    <w:tmpl w:val="B308EE8C"/>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604F77A9"/>
    <w:multiLevelType w:val="multilevel"/>
    <w:tmpl w:val="9AD8B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FE70C3"/>
    <w:multiLevelType w:val="multilevel"/>
    <w:tmpl w:val="5EFEBB3E"/>
    <w:lvl w:ilvl="0">
      <w:start w:val="1"/>
      <w:numFmt w:val="bullet"/>
      <w:pStyle w:val="Bullet"/>
      <w:lvlText w:val=""/>
      <w:lvlJc w:val="left"/>
      <w:pPr>
        <w:ind w:left="1440" w:hanging="360"/>
      </w:pPr>
      <w:rPr>
        <w:rFonts w:ascii="Wingdings" w:hAnsi="Wingdings" w:hint="default"/>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
      <w:lvlJc w:val="left"/>
      <w:pPr>
        <w:ind w:left="2880" w:hanging="360"/>
      </w:pPr>
      <w:rPr>
        <w:rFonts w:ascii="Symbol" w:hAnsi="Symbol" w:hint="default"/>
      </w:rPr>
    </w:lvl>
    <w:lvl w:ilvl="5">
      <w:start w:val="1"/>
      <w:numFmt w:val="bullet"/>
      <w:lvlText w:val=""/>
      <w:lvlJc w:val="left"/>
      <w:pPr>
        <w:ind w:left="3240" w:hanging="360"/>
      </w:pPr>
      <w:rPr>
        <w:rFonts w:ascii="Wingdings" w:hAnsi="Wingdings" w:hint="default"/>
      </w:rPr>
    </w:lvl>
    <w:lvl w:ilvl="6">
      <w:start w:val="1"/>
      <w:numFmt w:val="bullet"/>
      <w:lvlText w:val=""/>
      <w:lvlJc w:val="left"/>
      <w:pPr>
        <w:ind w:left="3600" w:hanging="360"/>
      </w:pPr>
      <w:rPr>
        <w:rFonts w:ascii="Wingdings" w:hAnsi="Wingdings" w:hint="default"/>
      </w:rPr>
    </w:lvl>
    <w:lvl w:ilvl="7">
      <w:start w:val="1"/>
      <w:numFmt w:val="bullet"/>
      <w:lvlText w:val=""/>
      <w:lvlJc w:val="left"/>
      <w:pPr>
        <w:ind w:left="3960" w:hanging="360"/>
      </w:pPr>
      <w:rPr>
        <w:rFonts w:ascii="Symbol" w:hAnsi="Symbol" w:hint="default"/>
      </w:rPr>
    </w:lvl>
    <w:lvl w:ilvl="8">
      <w:start w:val="1"/>
      <w:numFmt w:val="bullet"/>
      <w:lvlText w:val=""/>
      <w:lvlJc w:val="left"/>
      <w:pPr>
        <w:ind w:left="4320" w:hanging="360"/>
      </w:pPr>
      <w:rPr>
        <w:rFonts w:ascii="Symbol" w:hAnsi="Symbol" w:hint="default"/>
      </w:rPr>
    </w:lvl>
  </w:abstractNum>
  <w:num w:numId="1" w16cid:durableId="927226425">
    <w:abstractNumId w:val="9"/>
  </w:num>
  <w:num w:numId="2" w16cid:durableId="398214877">
    <w:abstractNumId w:val="11"/>
  </w:num>
  <w:num w:numId="3" w16cid:durableId="1636524979">
    <w:abstractNumId w:val="4"/>
  </w:num>
  <w:num w:numId="4" w16cid:durableId="417407071">
    <w:abstractNumId w:val="0"/>
  </w:num>
  <w:num w:numId="5" w16cid:durableId="2107188020">
    <w:abstractNumId w:val="3"/>
  </w:num>
  <w:num w:numId="6" w16cid:durableId="1227570518">
    <w:abstractNumId w:val="7"/>
  </w:num>
  <w:num w:numId="7" w16cid:durableId="416900152">
    <w:abstractNumId w:val="6"/>
  </w:num>
  <w:num w:numId="8" w16cid:durableId="1342971320">
    <w:abstractNumId w:val="5"/>
  </w:num>
  <w:num w:numId="9" w16cid:durableId="1393238396">
    <w:abstractNumId w:val="2"/>
  </w:num>
  <w:num w:numId="10" w16cid:durableId="183983412">
    <w:abstractNumId w:val="1"/>
  </w:num>
  <w:num w:numId="11" w16cid:durableId="448665181">
    <w:abstractNumId w:val="8"/>
  </w:num>
  <w:num w:numId="12" w16cid:durableId="1073548729">
    <w:abstractNumId w:val="10"/>
  </w:num>
  <w:numIdMacAtCleanup w:val="1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acky Jacky">
    <w15:presenceInfo w15:providerId="Windows Live" w15:userId="8d8a2ea479a5640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5B0F"/>
    <w:rsid w:val="00000387"/>
    <w:rsid w:val="00000B81"/>
    <w:rsid w:val="00001A6B"/>
    <w:rsid w:val="00001FB5"/>
    <w:rsid w:val="00002423"/>
    <w:rsid w:val="000035A5"/>
    <w:rsid w:val="00003AF0"/>
    <w:rsid w:val="00003E72"/>
    <w:rsid w:val="000044B8"/>
    <w:rsid w:val="0000611C"/>
    <w:rsid w:val="00006671"/>
    <w:rsid w:val="000071D2"/>
    <w:rsid w:val="00007207"/>
    <w:rsid w:val="0000737A"/>
    <w:rsid w:val="0001149A"/>
    <w:rsid w:val="000116EF"/>
    <w:rsid w:val="00011DBF"/>
    <w:rsid w:val="0001233E"/>
    <w:rsid w:val="00012C12"/>
    <w:rsid w:val="00013834"/>
    <w:rsid w:val="000147A2"/>
    <w:rsid w:val="0001495E"/>
    <w:rsid w:val="00014B16"/>
    <w:rsid w:val="000158DA"/>
    <w:rsid w:val="00016EC3"/>
    <w:rsid w:val="00017205"/>
    <w:rsid w:val="0002161D"/>
    <w:rsid w:val="00022391"/>
    <w:rsid w:val="0002288A"/>
    <w:rsid w:val="00022C6C"/>
    <w:rsid w:val="00022EE6"/>
    <w:rsid w:val="0002391D"/>
    <w:rsid w:val="00023B8F"/>
    <w:rsid w:val="00024EB5"/>
    <w:rsid w:val="00024F09"/>
    <w:rsid w:val="00025E86"/>
    <w:rsid w:val="00026300"/>
    <w:rsid w:val="000266A1"/>
    <w:rsid w:val="00026B54"/>
    <w:rsid w:val="000272CC"/>
    <w:rsid w:val="0003069B"/>
    <w:rsid w:val="0003084F"/>
    <w:rsid w:val="00030D1B"/>
    <w:rsid w:val="00031970"/>
    <w:rsid w:val="00032582"/>
    <w:rsid w:val="0003262E"/>
    <w:rsid w:val="00032675"/>
    <w:rsid w:val="00032CBA"/>
    <w:rsid w:val="00032FEE"/>
    <w:rsid w:val="000336F1"/>
    <w:rsid w:val="00033889"/>
    <w:rsid w:val="00034335"/>
    <w:rsid w:val="00034FBA"/>
    <w:rsid w:val="0003599D"/>
    <w:rsid w:val="00035A31"/>
    <w:rsid w:val="00035E81"/>
    <w:rsid w:val="00036469"/>
    <w:rsid w:val="000368FA"/>
    <w:rsid w:val="0003734F"/>
    <w:rsid w:val="0003744D"/>
    <w:rsid w:val="00037465"/>
    <w:rsid w:val="0003793B"/>
    <w:rsid w:val="000400C0"/>
    <w:rsid w:val="00041120"/>
    <w:rsid w:val="00041279"/>
    <w:rsid w:val="00041599"/>
    <w:rsid w:val="0004178E"/>
    <w:rsid w:val="00041B65"/>
    <w:rsid w:val="00041E20"/>
    <w:rsid w:val="000423E6"/>
    <w:rsid w:val="000429D2"/>
    <w:rsid w:val="00042D2C"/>
    <w:rsid w:val="000431CE"/>
    <w:rsid w:val="000431CF"/>
    <w:rsid w:val="00043B97"/>
    <w:rsid w:val="00043DFA"/>
    <w:rsid w:val="0004484B"/>
    <w:rsid w:val="00044D0A"/>
    <w:rsid w:val="00044E74"/>
    <w:rsid w:val="00046156"/>
    <w:rsid w:val="00046CCC"/>
    <w:rsid w:val="00046FBE"/>
    <w:rsid w:val="0004707D"/>
    <w:rsid w:val="00047812"/>
    <w:rsid w:val="00047CA3"/>
    <w:rsid w:val="000502C1"/>
    <w:rsid w:val="00051C86"/>
    <w:rsid w:val="000539FD"/>
    <w:rsid w:val="00053AB7"/>
    <w:rsid w:val="0005454B"/>
    <w:rsid w:val="00054719"/>
    <w:rsid w:val="0005475E"/>
    <w:rsid w:val="00054B76"/>
    <w:rsid w:val="00055276"/>
    <w:rsid w:val="0005631D"/>
    <w:rsid w:val="0005652B"/>
    <w:rsid w:val="00057CA6"/>
    <w:rsid w:val="00057CDC"/>
    <w:rsid w:val="00060BEF"/>
    <w:rsid w:val="00060C72"/>
    <w:rsid w:val="00060D06"/>
    <w:rsid w:val="00060EFF"/>
    <w:rsid w:val="00061464"/>
    <w:rsid w:val="00061885"/>
    <w:rsid w:val="0006218C"/>
    <w:rsid w:val="0006307F"/>
    <w:rsid w:val="000636B1"/>
    <w:rsid w:val="00064559"/>
    <w:rsid w:val="00064E81"/>
    <w:rsid w:val="00064E96"/>
    <w:rsid w:val="00064FB5"/>
    <w:rsid w:val="000663DC"/>
    <w:rsid w:val="000664A1"/>
    <w:rsid w:val="00066B68"/>
    <w:rsid w:val="000678E8"/>
    <w:rsid w:val="00067A60"/>
    <w:rsid w:val="00073682"/>
    <w:rsid w:val="00073879"/>
    <w:rsid w:val="00074DD4"/>
    <w:rsid w:val="00075B00"/>
    <w:rsid w:val="00075BCC"/>
    <w:rsid w:val="0007680B"/>
    <w:rsid w:val="00076EB8"/>
    <w:rsid w:val="00077832"/>
    <w:rsid w:val="00080125"/>
    <w:rsid w:val="00080984"/>
    <w:rsid w:val="00080B2C"/>
    <w:rsid w:val="000811DE"/>
    <w:rsid w:val="0008148B"/>
    <w:rsid w:val="00081B2B"/>
    <w:rsid w:val="000825C9"/>
    <w:rsid w:val="00082A77"/>
    <w:rsid w:val="00083591"/>
    <w:rsid w:val="00083D85"/>
    <w:rsid w:val="0008483E"/>
    <w:rsid w:val="00084A8A"/>
    <w:rsid w:val="00084EE3"/>
    <w:rsid w:val="000873EC"/>
    <w:rsid w:val="00087577"/>
    <w:rsid w:val="000875E1"/>
    <w:rsid w:val="0008774E"/>
    <w:rsid w:val="00087E27"/>
    <w:rsid w:val="00090016"/>
    <w:rsid w:val="00090127"/>
    <w:rsid w:val="000907BE"/>
    <w:rsid w:val="0009147E"/>
    <w:rsid w:val="00091B5B"/>
    <w:rsid w:val="00091E6F"/>
    <w:rsid w:val="0009251C"/>
    <w:rsid w:val="000939D0"/>
    <w:rsid w:val="00093B4E"/>
    <w:rsid w:val="0009440A"/>
    <w:rsid w:val="00094443"/>
    <w:rsid w:val="00094A32"/>
    <w:rsid w:val="0009526E"/>
    <w:rsid w:val="000956D3"/>
    <w:rsid w:val="000957CB"/>
    <w:rsid w:val="00095CA6"/>
    <w:rsid w:val="00095FBE"/>
    <w:rsid w:val="00095FDC"/>
    <w:rsid w:val="0009601F"/>
    <w:rsid w:val="000963D0"/>
    <w:rsid w:val="00096F7A"/>
    <w:rsid w:val="0009787F"/>
    <w:rsid w:val="000A0791"/>
    <w:rsid w:val="000A08FA"/>
    <w:rsid w:val="000A0C92"/>
    <w:rsid w:val="000A2BB6"/>
    <w:rsid w:val="000A3398"/>
    <w:rsid w:val="000A3654"/>
    <w:rsid w:val="000A3DE6"/>
    <w:rsid w:val="000A4834"/>
    <w:rsid w:val="000A4965"/>
    <w:rsid w:val="000A4A3F"/>
    <w:rsid w:val="000A4AB9"/>
    <w:rsid w:val="000A51C7"/>
    <w:rsid w:val="000A72C2"/>
    <w:rsid w:val="000A7888"/>
    <w:rsid w:val="000A7E59"/>
    <w:rsid w:val="000A7ED9"/>
    <w:rsid w:val="000B0260"/>
    <w:rsid w:val="000B053F"/>
    <w:rsid w:val="000B1544"/>
    <w:rsid w:val="000B26D6"/>
    <w:rsid w:val="000B3627"/>
    <w:rsid w:val="000B4B25"/>
    <w:rsid w:val="000B4FBA"/>
    <w:rsid w:val="000B55AB"/>
    <w:rsid w:val="000B5A13"/>
    <w:rsid w:val="000B5C2E"/>
    <w:rsid w:val="000B5F0B"/>
    <w:rsid w:val="000B631F"/>
    <w:rsid w:val="000B6A78"/>
    <w:rsid w:val="000B6ABB"/>
    <w:rsid w:val="000B6AC1"/>
    <w:rsid w:val="000B6F96"/>
    <w:rsid w:val="000B7006"/>
    <w:rsid w:val="000B79CC"/>
    <w:rsid w:val="000B7ACC"/>
    <w:rsid w:val="000C02D0"/>
    <w:rsid w:val="000C0ACA"/>
    <w:rsid w:val="000C0B0F"/>
    <w:rsid w:val="000C0DB9"/>
    <w:rsid w:val="000C0E5E"/>
    <w:rsid w:val="000C20CA"/>
    <w:rsid w:val="000C25E2"/>
    <w:rsid w:val="000C279E"/>
    <w:rsid w:val="000C2CE6"/>
    <w:rsid w:val="000C3751"/>
    <w:rsid w:val="000C37C4"/>
    <w:rsid w:val="000C3919"/>
    <w:rsid w:val="000C3AEC"/>
    <w:rsid w:val="000C49EA"/>
    <w:rsid w:val="000C537E"/>
    <w:rsid w:val="000C5A0A"/>
    <w:rsid w:val="000C5BA4"/>
    <w:rsid w:val="000C6430"/>
    <w:rsid w:val="000C64E6"/>
    <w:rsid w:val="000C74BC"/>
    <w:rsid w:val="000C7CF5"/>
    <w:rsid w:val="000C7F93"/>
    <w:rsid w:val="000D082E"/>
    <w:rsid w:val="000D157F"/>
    <w:rsid w:val="000D15C6"/>
    <w:rsid w:val="000D199A"/>
    <w:rsid w:val="000D2110"/>
    <w:rsid w:val="000D2176"/>
    <w:rsid w:val="000D25AF"/>
    <w:rsid w:val="000D2764"/>
    <w:rsid w:val="000D2BEA"/>
    <w:rsid w:val="000D2F0D"/>
    <w:rsid w:val="000D390B"/>
    <w:rsid w:val="000D39A9"/>
    <w:rsid w:val="000D48C7"/>
    <w:rsid w:val="000D49C1"/>
    <w:rsid w:val="000D521E"/>
    <w:rsid w:val="000D7100"/>
    <w:rsid w:val="000D723C"/>
    <w:rsid w:val="000D7C48"/>
    <w:rsid w:val="000E0CA8"/>
    <w:rsid w:val="000E0DA4"/>
    <w:rsid w:val="000E1B06"/>
    <w:rsid w:val="000E3183"/>
    <w:rsid w:val="000E352C"/>
    <w:rsid w:val="000E36A5"/>
    <w:rsid w:val="000E6A80"/>
    <w:rsid w:val="000E6B1F"/>
    <w:rsid w:val="000F0070"/>
    <w:rsid w:val="000F07C0"/>
    <w:rsid w:val="000F130E"/>
    <w:rsid w:val="000F18E9"/>
    <w:rsid w:val="000F1FDD"/>
    <w:rsid w:val="000F207B"/>
    <w:rsid w:val="000F2A3D"/>
    <w:rsid w:val="000F33AA"/>
    <w:rsid w:val="000F445B"/>
    <w:rsid w:val="000F456D"/>
    <w:rsid w:val="000F4649"/>
    <w:rsid w:val="000F4A2D"/>
    <w:rsid w:val="000F4EC2"/>
    <w:rsid w:val="000F5132"/>
    <w:rsid w:val="000F52D0"/>
    <w:rsid w:val="000F57B7"/>
    <w:rsid w:val="000F58F9"/>
    <w:rsid w:val="000F5B2B"/>
    <w:rsid w:val="000F5BD1"/>
    <w:rsid w:val="000F73F6"/>
    <w:rsid w:val="000F7A49"/>
    <w:rsid w:val="000F7AA2"/>
    <w:rsid w:val="00100E8C"/>
    <w:rsid w:val="00100F5B"/>
    <w:rsid w:val="00101CBB"/>
    <w:rsid w:val="00102247"/>
    <w:rsid w:val="001024BC"/>
    <w:rsid w:val="00102872"/>
    <w:rsid w:val="00103DCD"/>
    <w:rsid w:val="00104D6E"/>
    <w:rsid w:val="00104DA8"/>
    <w:rsid w:val="00105B1D"/>
    <w:rsid w:val="00105E70"/>
    <w:rsid w:val="00105EA5"/>
    <w:rsid w:val="001065FC"/>
    <w:rsid w:val="001100E0"/>
    <w:rsid w:val="00110851"/>
    <w:rsid w:val="001114E5"/>
    <w:rsid w:val="00111AF7"/>
    <w:rsid w:val="00112D1C"/>
    <w:rsid w:val="00114204"/>
    <w:rsid w:val="00114989"/>
    <w:rsid w:val="0011510D"/>
    <w:rsid w:val="001155B0"/>
    <w:rsid w:val="00115813"/>
    <w:rsid w:val="001161B7"/>
    <w:rsid w:val="00116CF5"/>
    <w:rsid w:val="0012158A"/>
    <w:rsid w:val="00121BF3"/>
    <w:rsid w:val="001238A9"/>
    <w:rsid w:val="00123F90"/>
    <w:rsid w:val="00125335"/>
    <w:rsid w:val="00125B0D"/>
    <w:rsid w:val="00125D2E"/>
    <w:rsid w:val="00125ED5"/>
    <w:rsid w:val="0012675C"/>
    <w:rsid w:val="00126834"/>
    <w:rsid w:val="00127E2D"/>
    <w:rsid w:val="00130B13"/>
    <w:rsid w:val="00130D70"/>
    <w:rsid w:val="00130E4D"/>
    <w:rsid w:val="00131A11"/>
    <w:rsid w:val="00131FF2"/>
    <w:rsid w:val="00132898"/>
    <w:rsid w:val="001328A8"/>
    <w:rsid w:val="001351CC"/>
    <w:rsid w:val="00135989"/>
    <w:rsid w:val="00135E82"/>
    <w:rsid w:val="00135F24"/>
    <w:rsid w:val="00136F20"/>
    <w:rsid w:val="00137E17"/>
    <w:rsid w:val="001405EA"/>
    <w:rsid w:val="00140FD3"/>
    <w:rsid w:val="0014119B"/>
    <w:rsid w:val="00141590"/>
    <w:rsid w:val="001419B9"/>
    <w:rsid w:val="00141CEE"/>
    <w:rsid w:val="00142012"/>
    <w:rsid w:val="001426F0"/>
    <w:rsid w:val="00142D68"/>
    <w:rsid w:val="00143B93"/>
    <w:rsid w:val="001443B5"/>
    <w:rsid w:val="00144496"/>
    <w:rsid w:val="00144632"/>
    <w:rsid w:val="00144A37"/>
    <w:rsid w:val="00145A28"/>
    <w:rsid w:val="00145E19"/>
    <w:rsid w:val="00146203"/>
    <w:rsid w:val="0014645B"/>
    <w:rsid w:val="001467A4"/>
    <w:rsid w:val="00146C81"/>
    <w:rsid w:val="00146FAE"/>
    <w:rsid w:val="00147222"/>
    <w:rsid w:val="00147684"/>
    <w:rsid w:val="00147EFE"/>
    <w:rsid w:val="001507AC"/>
    <w:rsid w:val="00150942"/>
    <w:rsid w:val="00151069"/>
    <w:rsid w:val="00151D9F"/>
    <w:rsid w:val="00152262"/>
    <w:rsid w:val="001525E0"/>
    <w:rsid w:val="0015285F"/>
    <w:rsid w:val="00152C9C"/>
    <w:rsid w:val="00152D69"/>
    <w:rsid w:val="00153106"/>
    <w:rsid w:val="001535E5"/>
    <w:rsid w:val="0015521C"/>
    <w:rsid w:val="00155605"/>
    <w:rsid w:val="001560B2"/>
    <w:rsid w:val="00156D9E"/>
    <w:rsid w:val="00156EA6"/>
    <w:rsid w:val="00160D6B"/>
    <w:rsid w:val="00162B5F"/>
    <w:rsid w:val="0016365A"/>
    <w:rsid w:val="00163666"/>
    <w:rsid w:val="00163669"/>
    <w:rsid w:val="00163AFB"/>
    <w:rsid w:val="00163C26"/>
    <w:rsid w:val="00163EF2"/>
    <w:rsid w:val="00164175"/>
    <w:rsid w:val="00165089"/>
    <w:rsid w:val="00166A07"/>
    <w:rsid w:val="00166C9C"/>
    <w:rsid w:val="00170585"/>
    <w:rsid w:val="001708CF"/>
    <w:rsid w:val="00170D11"/>
    <w:rsid w:val="00170D33"/>
    <w:rsid w:val="00170EAC"/>
    <w:rsid w:val="00170F91"/>
    <w:rsid w:val="001712EB"/>
    <w:rsid w:val="001715FE"/>
    <w:rsid w:val="00172A82"/>
    <w:rsid w:val="00173B2C"/>
    <w:rsid w:val="0017424A"/>
    <w:rsid w:val="001755CF"/>
    <w:rsid w:val="0017646B"/>
    <w:rsid w:val="00176586"/>
    <w:rsid w:val="00176821"/>
    <w:rsid w:val="0017693A"/>
    <w:rsid w:val="00176CF4"/>
    <w:rsid w:val="0017708E"/>
    <w:rsid w:val="001772D5"/>
    <w:rsid w:val="00177886"/>
    <w:rsid w:val="00177CE8"/>
    <w:rsid w:val="0018006A"/>
    <w:rsid w:val="00180352"/>
    <w:rsid w:val="0018157E"/>
    <w:rsid w:val="001829B4"/>
    <w:rsid w:val="001839A6"/>
    <w:rsid w:val="00183AD1"/>
    <w:rsid w:val="00184560"/>
    <w:rsid w:val="00185029"/>
    <w:rsid w:val="001852C1"/>
    <w:rsid w:val="00185811"/>
    <w:rsid w:val="0018591A"/>
    <w:rsid w:val="00185B87"/>
    <w:rsid w:val="00186018"/>
    <w:rsid w:val="00186562"/>
    <w:rsid w:val="00186778"/>
    <w:rsid w:val="00190283"/>
    <w:rsid w:val="00190764"/>
    <w:rsid w:val="0019078B"/>
    <w:rsid w:val="00191A0E"/>
    <w:rsid w:val="00192F07"/>
    <w:rsid w:val="001931B4"/>
    <w:rsid w:val="001949F6"/>
    <w:rsid w:val="0019516D"/>
    <w:rsid w:val="0019525C"/>
    <w:rsid w:val="00195568"/>
    <w:rsid w:val="001966FA"/>
    <w:rsid w:val="00196800"/>
    <w:rsid w:val="00196F0B"/>
    <w:rsid w:val="00197491"/>
    <w:rsid w:val="001977DD"/>
    <w:rsid w:val="001A091D"/>
    <w:rsid w:val="001A0D29"/>
    <w:rsid w:val="001A1120"/>
    <w:rsid w:val="001A129D"/>
    <w:rsid w:val="001A1570"/>
    <w:rsid w:val="001A1881"/>
    <w:rsid w:val="001A2D48"/>
    <w:rsid w:val="001A4CE1"/>
    <w:rsid w:val="001A543A"/>
    <w:rsid w:val="001A576B"/>
    <w:rsid w:val="001A5798"/>
    <w:rsid w:val="001A5BBF"/>
    <w:rsid w:val="001A5E0F"/>
    <w:rsid w:val="001A5FB8"/>
    <w:rsid w:val="001A6C93"/>
    <w:rsid w:val="001A6E28"/>
    <w:rsid w:val="001A6E64"/>
    <w:rsid w:val="001A70F3"/>
    <w:rsid w:val="001A7CDD"/>
    <w:rsid w:val="001B1273"/>
    <w:rsid w:val="001B2AFC"/>
    <w:rsid w:val="001B2D71"/>
    <w:rsid w:val="001B2EA6"/>
    <w:rsid w:val="001B2F89"/>
    <w:rsid w:val="001B3E81"/>
    <w:rsid w:val="001B4BF1"/>
    <w:rsid w:val="001B4C27"/>
    <w:rsid w:val="001B52CE"/>
    <w:rsid w:val="001B551F"/>
    <w:rsid w:val="001B58DE"/>
    <w:rsid w:val="001B593B"/>
    <w:rsid w:val="001B5E5E"/>
    <w:rsid w:val="001B621C"/>
    <w:rsid w:val="001B7060"/>
    <w:rsid w:val="001B73BB"/>
    <w:rsid w:val="001B7627"/>
    <w:rsid w:val="001B7842"/>
    <w:rsid w:val="001B7DB4"/>
    <w:rsid w:val="001B7FCF"/>
    <w:rsid w:val="001C03F2"/>
    <w:rsid w:val="001C0B69"/>
    <w:rsid w:val="001C138E"/>
    <w:rsid w:val="001C15B8"/>
    <w:rsid w:val="001C1959"/>
    <w:rsid w:val="001C197E"/>
    <w:rsid w:val="001C1FB8"/>
    <w:rsid w:val="001C2089"/>
    <w:rsid w:val="001C20CE"/>
    <w:rsid w:val="001C24FB"/>
    <w:rsid w:val="001C37F1"/>
    <w:rsid w:val="001C538E"/>
    <w:rsid w:val="001C54EE"/>
    <w:rsid w:val="001C55E0"/>
    <w:rsid w:val="001C6302"/>
    <w:rsid w:val="001C6537"/>
    <w:rsid w:val="001C7137"/>
    <w:rsid w:val="001C7A74"/>
    <w:rsid w:val="001C7ECF"/>
    <w:rsid w:val="001D0396"/>
    <w:rsid w:val="001D04D9"/>
    <w:rsid w:val="001D0950"/>
    <w:rsid w:val="001D1412"/>
    <w:rsid w:val="001D1A44"/>
    <w:rsid w:val="001D2B18"/>
    <w:rsid w:val="001D2C7E"/>
    <w:rsid w:val="001D330A"/>
    <w:rsid w:val="001D33AA"/>
    <w:rsid w:val="001D36DB"/>
    <w:rsid w:val="001D3920"/>
    <w:rsid w:val="001D3AC6"/>
    <w:rsid w:val="001D3B77"/>
    <w:rsid w:val="001D4026"/>
    <w:rsid w:val="001D4E2E"/>
    <w:rsid w:val="001D5673"/>
    <w:rsid w:val="001D59B4"/>
    <w:rsid w:val="001D68B1"/>
    <w:rsid w:val="001D6937"/>
    <w:rsid w:val="001D6E19"/>
    <w:rsid w:val="001D7489"/>
    <w:rsid w:val="001D7FCA"/>
    <w:rsid w:val="001E0334"/>
    <w:rsid w:val="001E07CA"/>
    <w:rsid w:val="001E0A52"/>
    <w:rsid w:val="001E0EEC"/>
    <w:rsid w:val="001E140B"/>
    <w:rsid w:val="001E2DC8"/>
    <w:rsid w:val="001E2DEF"/>
    <w:rsid w:val="001E3905"/>
    <w:rsid w:val="001E3A12"/>
    <w:rsid w:val="001E3C0A"/>
    <w:rsid w:val="001E4F75"/>
    <w:rsid w:val="001E527E"/>
    <w:rsid w:val="001E531F"/>
    <w:rsid w:val="001E65B0"/>
    <w:rsid w:val="001E6739"/>
    <w:rsid w:val="001E6E2F"/>
    <w:rsid w:val="001E78B9"/>
    <w:rsid w:val="001E7E63"/>
    <w:rsid w:val="001F02A9"/>
    <w:rsid w:val="001F0CA8"/>
    <w:rsid w:val="001F0D35"/>
    <w:rsid w:val="001F12CF"/>
    <w:rsid w:val="001F1651"/>
    <w:rsid w:val="001F1C81"/>
    <w:rsid w:val="001F2249"/>
    <w:rsid w:val="001F29C5"/>
    <w:rsid w:val="001F35CE"/>
    <w:rsid w:val="001F3E51"/>
    <w:rsid w:val="001F405F"/>
    <w:rsid w:val="001F49D8"/>
    <w:rsid w:val="001F4E54"/>
    <w:rsid w:val="001F50C3"/>
    <w:rsid w:val="001F55AA"/>
    <w:rsid w:val="001F59A8"/>
    <w:rsid w:val="001F5FE9"/>
    <w:rsid w:val="001F6270"/>
    <w:rsid w:val="001F630F"/>
    <w:rsid w:val="001F7083"/>
    <w:rsid w:val="001F710A"/>
    <w:rsid w:val="001F7134"/>
    <w:rsid w:val="001F7769"/>
    <w:rsid w:val="001F7958"/>
    <w:rsid w:val="00200806"/>
    <w:rsid w:val="00200AD3"/>
    <w:rsid w:val="00201D76"/>
    <w:rsid w:val="00202341"/>
    <w:rsid w:val="00202764"/>
    <w:rsid w:val="00203547"/>
    <w:rsid w:val="002035E9"/>
    <w:rsid w:val="00203901"/>
    <w:rsid w:val="00204AC1"/>
    <w:rsid w:val="00204B13"/>
    <w:rsid w:val="00205E2A"/>
    <w:rsid w:val="002063EB"/>
    <w:rsid w:val="002066E8"/>
    <w:rsid w:val="00207599"/>
    <w:rsid w:val="00210C7B"/>
    <w:rsid w:val="002110D6"/>
    <w:rsid w:val="002113E1"/>
    <w:rsid w:val="002117D3"/>
    <w:rsid w:val="0021295E"/>
    <w:rsid w:val="0021298F"/>
    <w:rsid w:val="00212C48"/>
    <w:rsid w:val="00213A19"/>
    <w:rsid w:val="0021425A"/>
    <w:rsid w:val="00214AB3"/>
    <w:rsid w:val="00214B2A"/>
    <w:rsid w:val="00214E1E"/>
    <w:rsid w:val="002155C5"/>
    <w:rsid w:val="00215BB4"/>
    <w:rsid w:val="00215D13"/>
    <w:rsid w:val="00216150"/>
    <w:rsid w:val="00216258"/>
    <w:rsid w:val="00216D80"/>
    <w:rsid w:val="00217852"/>
    <w:rsid w:val="002179AF"/>
    <w:rsid w:val="002201FD"/>
    <w:rsid w:val="00220B81"/>
    <w:rsid w:val="00221515"/>
    <w:rsid w:val="00221B73"/>
    <w:rsid w:val="00221D0B"/>
    <w:rsid w:val="002229E5"/>
    <w:rsid w:val="00223711"/>
    <w:rsid w:val="002239D5"/>
    <w:rsid w:val="002242A8"/>
    <w:rsid w:val="0022494E"/>
    <w:rsid w:val="00224CD1"/>
    <w:rsid w:val="00224FBD"/>
    <w:rsid w:val="0022531F"/>
    <w:rsid w:val="002256B9"/>
    <w:rsid w:val="0022627D"/>
    <w:rsid w:val="00226ECD"/>
    <w:rsid w:val="0022705E"/>
    <w:rsid w:val="00227E2F"/>
    <w:rsid w:val="0023060E"/>
    <w:rsid w:val="0023060F"/>
    <w:rsid w:val="002307B3"/>
    <w:rsid w:val="002307D0"/>
    <w:rsid w:val="00230A3C"/>
    <w:rsid w:val="00230E4F"/>
    <w:rsid w:val="002312CC"/>
    <w:rsid w:val="00231FAD"/>
    <w:rsid w:val="00232A0D"/>
    <w:rsid w:val="00233EE9"/>
    <w:rsid w:val="00234B50"/>
    <w:rsid w:val="00235A05"/>
    <w:rsid w:val="002363DD"/>
    <w:rsid w:val="00236E0F"/>
    <w:rsid w:val="00237369"/>
    <w:rsid w:val="002379B9"/>
    <w:rsid w:val="00237D16"/>
    <w:rsid w:val="00240195"/>
    <w:rsid w:val="0024019F"/>
    <w:rsid w:val="002405E7"/>
    <w:rsid w:val="00240C51"/>
    <w:rsid w:val="00241183"/>
    <w:rsid w:val="00242004"/>
    <w:rsid w:val="002427E5"/>
    <w:rsid w:val="00242A29"/>
    <w:rsid w:val="0024303D"/>
    <w:rsid w:val="00243672"/>
    <w:rsid w:val="0024625C"/>
    <w:rsid w:val="0024639E"/>
    <w:rsid w:val="002467DB"/>
    <w:rsid w:val="0024778E"/>
    <w:rsid w:val="00247AD2"/>
    <w:rsid w:val="002510E1"/>
    <w:rsid w:val="0025332A"/>
    <w:rsid w:val="002535BD"/>
    <w:rsid w:val="00253643"/>
    <w:rsid w:val="00253E3C"/>
    <w:rsid w:val="00254755"/>
    <w:rsid w:val="00254BE3"/>
    <w:rsid w:val="00254DB8"/>
    <w:rsid w:val="00255225"/>
    <w:rsid w:val="00255312"/>
    <w:rsid w:val="0025569B"/>
    <w:rsid w:val="00255CAE"/>
    <w:rsid w:val="002565D6"/>
    <w:rsid w:val="00256D1A"/>
    <w:rsid w:val="002576DF"/>
    <w:rsid w:val="002578D6"/>
    <w:rsid w:val="00257A1B"/>
    <w:rsid w:val="00257EE7"/>
    <w:rsid w:val="0026136F"/>
    <w:rsid w:val="00261C6A"/>
    <w:rsid w:val="00262246"/>
    <w:rsid w:val="002622B1"/>
    <w:rsid w:val="00262F5B"/>
    <w:rsid w:val="002637B9"/>
    <w:rsid w:val="00264597"/>
    <w:rsid w:val="002648E2"/>
    <w:rsid w:val="00264EA7"/>
    <w:rsid w:val="0026629A"/>
    <w:rsid w:val="00266CA3"/>
    <w:rsid w:val="00266CC7"/>
    <w:rsid w:val="00267E74"/>
    <w:rsid w:val="00267EAD"/>
    <w:rsid w:val="0027041D"/>
    <w:rsid w:val="00270786"/>
    <w:rsid w:val="00270977"/>
    <w:rsid w:val="00270D3C"/>
    <w:rsid w:val="002711EB"/>
    <w:rsid w:val="00271E3B"/>
    <w:rsid w:val="002723A9"/>
    <w:rsid w:val="0027410B"/>
    <w:rsid w:val="002744F9"/>
    <w:rsid w:val="002753CA"/>
    <w:rsid w:val="002757F9"/>
    <w:rsid w:val="00276163"/>
    <w:rsid w:val="00276E3F"/>
    <w:rsid w:val="00277517"/>
    <w:rsid w:val="00277A34"/>
    <w:rsid w:val="00280497"/>
    <w:rsid w:val="00282355"/>
    <w:rsid w:val="0028260C"/>
    <w:rsid w:val="00282A6F"/>
    <w:rsid w:val="00283297"/>
    <w:rsid w:val="00285562"/>
    <w:rsid w:val="0028571D"/>
    <w:rsid w:val="00286720"/>
    <w:rsid w:val="00286932"/>
    <w:rsid w:val="002900F9"/>
    <w:rsid w:val="002911E8"/>
    <w:rsid w:val="002911F5"/>
    <w:rsid w:val="002929CC"/>
    <w:rsid w:val="002930AB"/>
    <w:rsid w:val="0029344D"/>
    <w:rsid w:val="00293558"/>
    <w:rsid w:val="00293629"/>
    <w:rsid w:val="002943DF"/>
    <w:rsid w:val="00294F74"/>
    <w:rsid w:val="002962F9"/>
    <w:rsid w:val="00296CE4"/>
    <w:rsid w:val="002A0760"/>
    <w:rsid w:val="002A1814"/>
    <w:rsid w:val="002A2351"/>
    <w:rsid w:val="002A23A5"/>
    <w:rsid w:val="002A2485"/>
    <w:rsid w:val="002A27DE"/>
    <w:rsid w:val="002A3224"/>
    <w:rsid w:val="002A3293"/>
    <w:rsid w:val="002A38FC"/>
    <w:rsid w:val="002A430F"/>
    <w:rsid w:val="002A6AEF"/>
    <w:rsid w:val="002A6D7A"/>
    <w:rsid w:val="002A6FBC"/>
    <w:rsid w:val="002A7B3D"/>
    <w:rsid w:val="002B00F7"/>
    <w:rsid w:val="002B00FD"/>
    <w:rsid w:val="002B0EF7"/>
    <w:rsid w:val="002B1588"/>
    <w:rsid w:val="002B1C74"/>
    <w:rsid w:val="002B23E8"/>
    <w:rsid w:val="002B252D"/>
    <w:rsid w:val="002B2ED0"/>
    <w:rsid w:val="002B3218"/>
    <w:rsid w:val="002B363F"/>
    <w:rsid w:val="002B3A95"/>
    <w:rsid w:val="002B3F5C"/>
    <w:rsid w:val="002B417F"/>
    <w:rsid w:val="002B50ED"/>
    <w:rsid w:val="002B55B9"/>
    <w:rsid w:val="002B5666"/>
    <w:rsid w:val="002B63FC"/>
    <w:rsid w:val="002B6FF0"/>
    <w:rsid w:val="002B70DF"/>
    <w:rsid w:val="002B7485"/>
    <w:rsid w:val="002C09B1"/>
    <w:rsid w:val="002C1330"/>
    <w:rsid w:val="002C162B"/>
    <w:rsid w:val="002C1E16"/>
    <w:rsid w:val="002C1F62"/>
    <w:rsid w:val="002C26E9"/>
    <w:rsid w:val="002C30BD"/>
    <w:rsid w:val="002C3F87"/>
    <w:rsid w:val="002C4383"/>
    <w:rsid w:val="002C537F"/>
    <w:rsid w:val="002C65A6"/>
    <w:rsid w:val="002C6E05"/>
    <w:rsid w:val="002C7842"/>
    <w:rsid w:val="002C793C"/>
    <w:rsid w:val="002C7EE5"/>
    <w:rsid w:val="002D05AB"/>
    <w:rsid w:val="002D0A42"/>
    <w:rsid w:val="002D0E95"/>
    <w:rsid w:val="002D18AC"/>
    <w:rsid w:val="002D2246"/>
    <w:rsid w:val="002D2861"/>
    <w:rsid w:val="002D2E6A"/>
    <w:rsid w:val="002D2F13"/>
    <w:rsid w:val="002D329E"/>
    <w:rsid w:val="002D3DB8"/>
    <w:rsid w:val="002D4739"/>
    <w:rsid w:val="002D4C86"/>
    <w:rsid w:val="002D51A0"/>
    <w:rsid w:val="002D6741"/>
    <w:rsid w:val="002D6A45"/>
    <w:rsid w:val="002D75B7"/>
    <w:rsid w:val="002D76E0"/>
    <w:rsid w:val="002D7D22"/>
    <w:rsid w:val="002E11B9"/>
    <w:rsid w:val="002E1ABC"/>
    <w:rsid w:val="002E2055"/>
    <w:rsid w:val="002E2391"/>
    <w:rsid w:val="002E276F"/>
    <w:rsid w:val="002E3EBE"/>
    <w:rsid w:val="002E4567"/>
    <w:rsid w:val="002E473E"/>
    <w:rsid w:val="002E4C45"/>
    <w:rsid w:val="002E50E7"/>
    <w:rsid w:val="002E5B82"/>
    <w:rsid w:val="002E609A"/>
    <w:rsid w:val="002E65C2"/>
    <w:rsid w:val="002E6BBE"/>
    <w:rsid w:val="002E6C71"/>
    <w:rsid w:val="002E6D83"/>
    <w:rsid w:val="002E76F0"/>
    <w:rsid w:val="002E7802"/>
    <w:rsid w:val="002E78AC"/>
    <w:rsid w:val="002E7C4E"/>
    <w:rsid w:val="002F00DF"/>
    <w:rsid w:val="002F0F5F"/>
    <w:rsid w:val="002F1850"/>
    <w:rsid w:val="002F1E7C"/>
    <w:rsid w:val="002F207F"/>
    <w:rsid w:val="002F2521"/>
    <w:rsid w:val="002F2534"/>
    <w:rsid w:val="002F3302"/>
    <w:rsid w:val="002F36C5"/>
    <w:rsid w:val="002F381E"/>
    <w:rsid w:val="002F3D89"/>
    <w:rsid w:val="002F579A"/>
    <w:rsid w:val="002F59FB"/>
    <w:rsid w:val="002F5F14"/>
    <w:rsid w:val="002F62D6"/>
    <w:rsid w:val="002F63AB"/>
    <w:rsid w:val="002F6BB3"/>
    <w:rsid w:val="002F7801"/>
    <w:rsid w:val="003003E8"/>
    <w:rsid w:val="0030048B"/>
    <w:rsid w:val="00300A2C"/>
    <w:rsid w:val="00300E5C"/>
    <w:rsid w:val="00302C9A"/>
    <w:rsid w:val="00302D88"/>
    <w:rsid w:val="003031FF"/>
    <w:rsid w:val="003035BC"/>
    <w:rsid w:val="00303E89"/>
    <w:rsid w:val="00304352"/>
    <w:rsid w:val="003043AC"/>
    <w:rsid w:val="00304BF4"/>
    <w:rsid w:val="003053C5"/>
    <w:rsid w:val="0030555A"/>
    <w:rsid w:val="00307B14"/>
    <w:rsid w:val="0031065E"/>
    <w:rsid w:val="00310C5C"/>
    <w:rsid w:val="00310E9C"/>
    <w:rsid w:val="00310F63"/>
    <w:rsid w:val="00311046"/>
    <w:rsid w:val="0031172D"/>
    <w:rsid w:val="003118FC"/>
    <w:rsid w:val="00311B77"/>
    <w:rsid w:val="00311F23"/>
    <w:rsid w:val="0031388F"/>
    <w:rsid w:val="0031398C"/>
    <w:rsid w:val="00313AF4"/>
    <w:rsid w:val="00314847"/>
    <w:rsid w:val="00314865"/>
    <w:rsid w:val="00314B80"/>
    <w:rsid w:val="00314C79"/>
    <w:rsid w:val="003155F8"/>
    <w:rsid w:val="0031581C"/>
    <w:rsid w:val="003161DE"/>
    <w:rsid w:val="003161E1"/>
    <w:rsid w:val="003179FF"/>
    <w:rsid w:val="003203FB"/>
    <w:rsid w:val="00321DB0"/>
    <w:rsid w:val="00321FFE"/>
    <w:rsid w:val="00322E9F"/>
    <w:rsid w:val="00323102"/>
    <w:rsid w:val="0032351F"/>
    <w:rsid w:val="00323F85"/>
    <w:rsid w:val="003241F7"/>
    <w:rsid w:val="003243A2"/>
    <w:rsid w:val="00324859"/>
    <w:rsid w:val="0032637D"/>
    <w:rsid w:val="003264D1"/>
    <w:rsid w:val="00326ADD"/>
    <w:rsid w:val="00326E74"/>
    <w:rsid w:val="00327AEA"/>
    <w:rsid w:val="00327C5D"/>
    <w:rsid w:val="003300C9"/>
    <w:rsid w:val="003306B3"/>
    <w:rsid w:val="00330B26"/>
    <w:rsid w:val="003311D7"/>
    <w:rsid w:val="0033148B"/>
    <w:rsid w:val="0033190A"/>
    <w:rsid w:val="0033307F"/>
    <w:rsid w:val="00333120"/>
    <w:rsid w:val="00333C4F"/>
    <w:rsid w:val="00333D17"/>
    <w:rsid w:val="00333DE4"/>
    <w:rsid w:val="00334215"/>
    <w:rsid w:val="00334622"/>
    <w:rsid w:val="00334889"/>
    <w:rsid w:val="00334B38"/>
    <w:rsid w:val="00334D44"/>
    <w:rsid w:val="003363D2"/>
    <w:rsid w:val="00336A06"/>
    <w:rsid w:val="00337DAE"/>
    <w:rsid w:val="0034007B"/>
    <w:rsid w:val="00340203"/>
    <w:rsid w:val="00340D3E"/>
    <w:rsid w:val="00341139"/>
    <w:rsid w:val="00341628"/>
    <w:rsid w:val="00343A46"/>
    <w:rsid w:val="00343B6F"/>
    <w:rsid w:val="00343D92"/>
    <w:rsid w:val="00343ECC"/>
    <w:rsid w:val="003442A9"/>
    <w:rsid w:val="0034437C"/>
    <w:rsid w:val="00344744"/>
    <w:rsid w:val="0034489D"/>
    <w:rsid w:val="0034518E"/>
    <w:rsid w:val="00345288"/>
    <w:rsid w:val="00345417"/>
    <w:rsid w:val="003457E0"/>
    <w:rsid w:val="003461BD"/>
    <w:rsid w:val="003465A2"/>
    <w:rsid w:val="00346E1C"/>
    <w:rsid w:val="0034728D"/>
    <w:rsid w:val="00347A43"/>
    <w:rsid w:val="00350B9A"/>
    <w:rsid w:val="00350E14"/>
    <w:rsid w:val="0035169F"/>
    <w:rsid w:val="00351E50"/>
    <w:rsid w:val="0035237E"/>
    <w:rsid w:val="003534BA"/>
    <w:rsid w:val="003537D6"/>
    <w:rsid w:val="0035448B"/>
    <w:rsid w:val="00354813"/>
    <w:rsid w:val="00354944"/>
    <w:rsid w:val="00354CE9"/>
    <w:rsid w:val="00356009"/>
    <w:rsid w:val="0035652E"/>
    <w:rsid w:val="003568D8"/>
    <w:rsid w:val="00356DA2"/>
    <w:rsid w:val="00357016"/>
    <w:rsid w:val="003571EC"/>
    <w:rsid w:val="003573D7"/>
    <w:rsid w:val="00357767"/>
    <w:rsid w:val="003608C7"/>
    <w:rsid w:val="00361B15"/>
    <w:rsid w:val="00361DBA"/>
    <w:rsid w:val="00362FB0"/>
    <w:rsid w:val="00363106"/>
    <w:rsid w:val="00363744"/>
    <w:rsid w:val="003645DB"/>
    <w:rsid w:val="0036566F"/>
    <w:rsid w:val="0036581B"/>
    <w:rsid w:val="003665A5"/>
    <w:rsid w:val="00366ED3"/>
    <w:rsid w:val="0036724B"/>
    <w:rsid w:val="00367332"/>
    <w:rsid w:val="00370191"/>
    <w:rsid w:val="00371661"/>
    <w:rsid w:val="00371BDA"/>
    <w:rsid w:val="00372524"/>
    <w:rsid w:val="00372713"/>
    <w:rsid w:val="00372742"/>
    <w:rsid w:val="003736B7"/>
    <w:rsid w:val="00374171"/>
    <w:rsid w:val="00374950"/>
    <w:rsid w:val="003750B3"/>
    <w:rsid w:val="00375AEF"/>
    <w:rsid w:val="00376345"/>
    <w:rsid w:val="003764FC"/>
    <w:rsid w:val="00376FFE"/>
    <w:rsid w:val="00377FF1"/>
    <w:rsid w:val="003803FB"/>
    <w:rsid w:val="003807DC"/>
    <w:rsid w:val="00380849"/>
    <w:rsid w:val="00381481"/>
    <w:rsid w:val="00381958"/>
    <w:rsid w:val="003819C7"/>
    <w:rsid w:val="00383AA8"/>
    <w:rsid w:val="003844E0"/>
    <w:rsid w:val="00385414"/>
    <w:rsid w:val="00386314"/>
    <w:rsid w:val="00386665"/>
    <w:rsid w:val="003867A1"/>
    <w:rsid w:val="00390683"/>
    <w:rsid w:val="00390D5B"/>
    <w:rsid w:val="00391836"/>
    <w:rsid w:val="00391DAF"/>
    <w:rsid w:val="00392619"/>
    <w:rsid w:val="0039298E"/>
    <w:rsid w:val="003937E7"/>
    <w:rsid w:val="00393C7D"/>
    <w:rsid w:val="003950BC"/>
    <w:rsid w:val="00395196"/>
    <w:rsid w:val="00395282"/>
    <w:rsid w:val="00395560"/>
    <w:rsid w:val="0039588C"/>
    <w:rsid w:val="003958A5"/>
    <w:rsid w:val="003966B3"/>
    <w:rsid w:val="00397291"/>
    <w:rsid w:val="003976CF"/>
    <w:rsid w:val="003A03F3"/>
    <w:rsid w:val="003A0DE0"/>
    <w:rsid w:val="003A1165"/>
    <w:rsid w:val="003A1543"/>
    <w:rsid w:val="003A1FA5"/>
    <w:rsid w:val="003A2199"/>
    <w:rsid w:val="003A24BB"/>
    <w:rsid w:val="003A4396"/>
    <w:rsid w:val="003A4565"/>
    <w:rsid w:val="003A4764"/>
    <w:rsid w:val="003A48E5"/>
    <w:rsid w:val="003A552A"/>
    <w:rsid w:val="003A5C39"/>
    <w:rsid w:val="003A5EDA"/>
    <w:rsid w:val="003A617A"/>
    <w:rsid w:val="003A6491"/>
    <w:rsid w:val="003A6D75"/>
    <w:rsid w:val="003A6E90"/>
    <w:rsid w:val="003A7450"/>
    <w:rsid w:val="003A748B"/>
    <w:rsid w:val="003B0783"/>
    <w:rsid w:val="003B0E62"/>
    <w:rsid w:val="003B10D6"/>
    <w:rsid w:val="003B15CB"/>
    <w:rsid w:val="003B16F0"/>
    <w:rsid w:val="003B1FED"/>
    <w:rsid w:val="003B237F"/>
    <w:rsid w:val="003B2789"/>
    <w:rsid w:val="003B3913"/>
    <w:rsid w:val="003B4B7A"/>
    <w:rsid w:val="003B4CD4"/>
    <w:rsid w:val="003B513E"/>
    <w:rsid w:val="003B5947"/>
    <w:rsid w:val="003B6176"/>
    <w:rsid w:val="003B68B6"/>
    <w:rsid w:val="003B7665"/>
    <w:rsid w:val="003B79BC"/>
    <w:rsid w:val="003B7A17"/>
    <w:rsid w:val="003B7E5E"/>
    <w:rsid w:val="003C1361"/>
    <w:rsid w:val="003C14C0"/>
    <w:rsid w:val="003C153B"/>
    <w:rsid w:val="003C19E0"/>
    <w:rsid w:val="003C1BF0"/>
    <w:rsid w:val="003C1CEC"/>
    <w:rsid w:val="003C1D0F"/>
    <w:rsid w:val="003C36DC"/>
    <w:rsid w:val="003C38AC"/>
    <w:rsid w:val="003C41E2"/>
    <w:rsid w:val="003C4A6A"/>
    <w:rsid w:val="003C4B79"/>
    <w:rsid w:val="003C52F6"/>
    <w:rsid w:val="003C5B7D"/>
    <w:rsid w:val="003C5CA8"/>
    <w:rsid w:val="003C6504"/>
    <w:rsid w:val="003C67AE"/>
    <w:rsid w:val="003C6811"/>
    <w:rsid w:val="003C6B19"/>
    <w:rsid w:val="003C76FB"/>
    <w:rsid w:val="003C7842"/>
    <w:rsid w:val="003C7AB4"/>
    <w:rsid w:val="003D00F6"/>
    <w:rsid w:val="003D0D3A"/>
    <w:rsid w:val="003D155C"/>
    <w:rsid w:val="003D1C73"/>
    <w:rsid w:val="003D30DF"/>
    <w:rsid w:val="003D4378"/>
    <w:rsid w:val="003D4A7F"/>
    <w:rsid w:val="003D50BE"/>
    <w:rsid w:val="003D6292"/>
    <w:rsid w:val="003D77F6"/>
    <w:rsid w:val="003E0159"/>
    <w:rsid w:val="003E1876"/>
    <w:rsid w:val="003E18E0"/>
    <w:rsid w:val="003E1EC6"/>
    <w:rsid w:val="003E3703"/>
    <w:rsid w:val="003E3CC1"/>
    <w:rsid w:val="003E4331"/>
    <w:rsid w:val="003E4A86"/>
    <w:rsid w:val="003E61E3"/>
    <w:rsid w:val="003E77D3"/>
    <w:rsid w:val="003E77EB"/>
    <w:rsid w:val="003E7B2C"/>
    <w:rsid w:val="003F006B"/>
    <w:rsid w:val="003F170A"/>
    <w:rsid w:val="003F1FCC"/>
    <w:rsid w:val="003F20C7"/>
    <w:rsid w:val="003F2695"/>
    <w:rsid w:val="003F3028"/>
    <w:rsid w:val="003F52CB"/>
    <w:rsid w:val="003F5408"/>
    <w:rsid w:val="003F55EF"/>
    <w:rsid w:val="003F591B"/>
    <w:rsid w:val="003F74FE"/>
    <w:rsid w:val="003F7BAF"/>
    <w:rsid w:val="0040082B"/>
    <w:rsid w:val="00400902"/>
    <w:rsid w:val="00401275"/>
    <w:rsid w:val="0040215E"/>
    <w:rsid w:val="00402944"/>
    <w:rsid w:val="00402C06"/>
    <w:rsid w:val="004037CB"/>
    <w:rsid w:val="00403860"/>
    <w:rsid w:val="00403D5F"/>
    <w:rsid w:val="0040546B"/>
    <w:rsid w:val="0040633C"/>
    <w:rsid w:val="004070AD"/>
    <w:rsid w:val="004076B4"/>
    <w:rsid w:val="004108F4"/>
    <w:rsid w:val="00410A14"/>
    <w:rsid w:val="00410EF3"/>
    <w:rsid w:val="004112E7"/>
    <w:rsid w:val="0041226B"/>
    <w:rsid w:val="004123D4"/>
    <w:rsid w:val="00412D34"/>
    <w:rsid w:val="004137DE"/>
    <w:rsid w:val="0041406B"/>
    <w:rsid w:val="00414F7E"/>
    <w:rsid w:val="00415616"/>
    <w:rsid w:val="00415721"/>
    <w:rsid w:val="00415EDB"/>
    <w:rsid w:val="00416100"/>
    <w:rsid w:val="00416E5E"/>
    <w:rsid w:val="0041742F"/>
    <w:rsid w:val="00417C3D"/>
    <w:rsid w:val="00417D79"/>
    <w:rsid w:val="00417E73"/>
    <w:rsid w:val="00417F2B"/>
    <w:rsid w:val="004208CC"/>
    <w:rsid w:val="00420D3E"/>
    <w:rsid w:val="00420DAE"/>
    <w:rsid w:val="00422B7B"/>
    <w:rsid w:val="00422D99"/>
    <w:rsid w:val="00422E0B"/>
    <w:rsid w:val="00423823"/>
    <w:rsid w:val="004241FA"/>
    <w:rsid w:val="004248C9"/>
    <w:rsid w:val="0042529D"/>
    <w:rsid w:val="00425568"/>
    <w:rsid w:val="004255FD"/>
    <w:rsid w:val="00425904"/>
    <w:rsid w:val="00426153"/>
    <w:rsid w:val="00426533"/>
    <w:rsid w:val="00426683"/>
    <w:rsid w:val="004268D2"/>
    <w:rsid w:val="00426F15"/>
    <w:rsid w:val="00427E13"/>
    <w:rsid w:val="00430413"/>
    <w:rsid w:val="004304E8"/>
    <w:rsid w:val="00432B15"/>
    <w:rsid w:val="00432CC4"/>
    <w:rsid w:val="00432F11"/>
    <w:rsid w:val="00433DCB"/>
    <w:rsid w:val="00434458"/>
    <w:rsid w:val="00435E36"/>
    <w:rsid w:val="00435EA8"/>
    <w:rsid w:val="00436345"/>
    <w:rsid w:val="00436397"/>
    <w:rsid w:val="00436DD9"/>
    <w:rsid w:val="00436E8D"/>
    <w:rsid w:val="0043760A"/>
    <w:rsid w:val="004409A2"/>
    <w:rsid w:val="004419AC"/>
    <w:rsid w:val="00441D0E"/>
    <w:rsid w:val="0044204D"/>
    <w:rsid w:val="00444410"/>
    <w:rsid w:val="00444432"/>
    <w:rsid w:val="00444C75"/>
    <w:rsid w:val="00445186"/>
    <w:rsid w:val="00445C5C"/>
    <w:rsid w:val="0044710C"/>
    <w:rsid w:val="00447251"/>
    <w:rsid w:val="0044751E"/>
    <w:rsid w:val="00447553"/>
    <w:rsid w:val="00447D1B"/>
    <w:rsid w:val="004505D3"/>
    <w:rsid w:val="004512DC"/>
    <w:rsid w:val="004524FE"/>
    <w:rsid w:val="00452CE3"/>
    <w:rsid w:val="004533F1"/>
    <w:rsid w:val="0045377D"/>
    <w:rsid w:val="0045466B"/>
    <w:rsid w:val="00455576"/>
    <w:rsid w:val="004573F9"/>
    <w:rsid w:val="00457DB1"/>
    <w:rsid w:val="00460649"/>
    <w:rsid w:val="004607A9"/>
    <w:rsid w:val="00460D55"/>
    <w:rsid w:val="00462721"/>
    <w:rsid w:val="00462CC1"/>
    <w:rsid w:val="00462EF9"/>
    <w:rsid w:val="004630A1"/>
    <w:rsid w:val="00463264"/>
    <w:rsid w:val="0046382C"/>
    <w:rsid w:val="004651FC"/>
    <w:rsid w:val="0046579A"/>
    <w:rsid w:val="00465F6F"/>
    <w:rsid w:val="00466422"/>
    <w:rsid w:val="00466632"/>
    <w:rsid w:val="00466F1E"/>
    <w:rsid w:val="00467B7C"/>
    <w:rsid w:val="00467C7F"/>
    <w:rsid w:val="004702EF"/>
    <w:rsid w:val="004704F6"/>
    <w:rsid w:val="00470E9C"/>
    <w:rsid w:val="004711FE"/>
    <w:rsid w:val="00471C1D"/>
    <w:rsid w:val="00472000"/>
    <w:rsid w:val="004729ED"/>
    <w:rsid w:val="00472FA8"/>
    <w:rsid w:val="0047309F"/>
    <w:rsid w:val="00473389"/>
    <w:rsid w:val="00473401"/>
    <w:rsid w:val="0047351F"/>
    <w:rsid w:val="00473567"/>
    <w:rsid w:val="0047402D"/>
    <w:rsid w:val="00474512"/>
    <w:rsid w:val="00474800"/>
    <w:rsid w:val="004748E6"/>
    <w:rsid w:val="004754B6"/>
    <w:rsid w:val="004761BB"/>
    <w:rsid w:val="0047733A"/>
    <w:rsid w:val="004776BC"/>
    <w:rsid w:val="00480E0A"/>
    <w:rsid w:val="0048137F"/>
    <w:rsid w:val="00481752"/>
    <w:rsid w:val="00481E7F"/>
    <w:rsid w:val="004825F1"/>
    <w:rsid w:val="00482681"/>
    <w:rsid w:val="00482944"/>
    <w:rsid w:val="0048316C"/>
    <w:rsid w:val="00483423"/>
    <w:rsid w:val="00483D24"/>
    <w:rsid w:val="0048495C"/>
    <w:rsid w:val="00484DE5"/>
    <w:rsid w:val="00484DFE"/>
    <w:rsid w:val="00484E6E"/>
    <w:rsid w:val="004857C4"/>
    <w:rsid w:val="00486234"/>
    <w:rsid w:val="004870BF"/>
    <w:rsid w:val="00487169"/>
    <w:rsid w:val="004911F6"/>
    <w:rsid w:val="00491C58"/>
    <w:rsid w:val="00492195"/>
    <w:rsid w:val="0049224D"/>
    <w:rsid w:val="004922EE"/>
    <w:rsid w:val="00492B9B"/>
    <w:rsid w:val="00492D03"/>
    <w:rsid w:val="004943DE"/>
    <w:rsid w:val="00494A22"/>
    <w:rsid w:val="00494D14"/>
    <w:rsid w:val="00495299"/>
    <w:rsid w:val="004953CE"/>
    <w:rsid w:val="00495F55"/>
    <w:rsid w:val="0049660B"/>
    <w:rsid w:val="00496CE6"/>
    <w:rsid w:val="00496E65"/>
    <w:rsid w:val="00497220"/>
    <w:rsid w:val="004975FE"/>
    <w:rsid w:val="00497907"/>
    <w:rsid w:val="004A08FF"/>
    <w:rsid w:val="004A1A3F"/>
    <w:rsid w:val="004A1D55"/>
    <w:rsid w:val="004A1DAA"/>
    <w:rsid w:val="004A1F6F"/>
    <w:rsid w:val="004A20D2"/>
    <w:rsid w:val="004A32CD"/>
    <w:rsid w:val="004A3AEB"/>
    <w:rsid w:val="004A456F"/>
    <w:rsid w:val="004A4F23"/>
    <w:rsid w:val="004A51BB"/>
    <w:rsid w:val="004A60C8"/>
    <w:rsid w:val="004A61F6"/>
    <w:rsid w:val="004B0D5A"/>
    <w:rsid w:val="004B18E7"/>
    <w:rsid w:val="004B23EC"/>
    <w:rsid w:val="004B294C"/>
    <w:rsid w:val="004B2AA5"/>
    <w:rsid w:val="004B2F28"/>
    <w:rsid w:val="004B34AA"/>
    <w:rsid w:val="004B3B26"/>
    <w:rsid w:val="004B3DC2"/>
    <w:rsid w:val="004B48D4"/>
    <w:rsid w:val="004B536E"/>
    <w:rsid w:val="004B6275"/>
    <w:rsid w:val="004B66C8"/>
    <w:rsid w:val="004B6F91"/>
    <w:rsid w:val="004C0983"/>
    <w:rsid w:val="004C0CFD"/>
    <w:rsid w:val="004C157E"/>
    <w:rsid w:val="004C17DC"/>
    <w:rsid w:val="004C1A07"/>
    <w:rsid w:val="004C3118"/>
    <w:rsid w:val="004C39A6"/>
    <w:rsid w:val="004C3A9A"/>
    <w:rsid w:val="004C3D8E"/>
    <w:rsid w:val="004C7646"/>
    <w:rsid w:val="004D0748"/>
    <w:rsid w:val="004D1004"/>
    <w:rsid w:val="004D1A46"/>
    <w:rsid w:val="004D1D9D"/>
    <w:rsid w:val="004D323B"/>
    <w:rsid w:val="004D39F1"/>
    <w:rsid w:val="004D3CBB"/>
    <w:rsid w:val="004D408D"/>
    <w:rsid w:val="004D42CA"/>
    <w:rsid w:val="004D4C36"/>
    <w:rsid w:val="004D4C76"/>
    <w:rsid w:val="004D4EC6"/>
    <w:rsid w:val="004D5A03"/>
    <w:rsid w:val="004D65F1"/>
    <w:rsid w:val="004D7569"/>
    <w:rsid w:val="004D7E37"/>
    <w:rsid w:val="004E0884"/>
    <w:rsid w:val="004E0979"/>
    <w:rsid w:val="004E1225"/>
    <w:rsid w:val="004E2B26"/>
    <w:rsid w:val="004E34CB"/>
    <w:rsid w:val="004E3571"/>
    <w:rsid w:val="004E3786"/>
    <w:rsid w:val="004E4C26"/>
    <w:rsid w:val="004E4CF5"/>
    <w:rsid w:val="004E53E9"/>
    <w:rsid w:val="004E573B"/>
    <w:rsid w:val="004E5B8B"/>
    <w:rsid w:val="004E5F3A"/>
    <w:rsid w:val="004E61F5"/>
    <w:rsid w:val="004E70A3"/>
    <w:rsid w:val="004E7395"/>
    <w:rsid w:val="004E764F"/>
    <w:rsid w:val="004E7807"/>
    <w:rsid w:val="004E7A21"/>
    <w:rsid w:val="004F0282"/>
    <w:rsid w:val="004F0760"/>
    <w:rsid w:val="004F1A12"/>
    <w:rsid w:val="004F1C2A"/>
    <w:rsid w:val="004F24FF"/>
    <w:rsid w:val="004F366B"/>
    <w:rsid w:val="004F4223"/>
    <w:rsid w:val="004F499B"/>
    <w:rsid w:val="004F5179"/>
    <w:rsid w:val="004F519C"/>
    <w:rsid w:val="004F536C"/>
    <w:rsid w:val="004F54C5"/>
    <w:rsid w:val="004F55DF"/>
    <w:rsid w:val="004F5A2C"/>
    <w:rsid w:val="004F5A75"/>
    <w:rsid w:val="004F5C61"/>
    <w:rsid w:val="004F5DBE"/>
    <w:rsid w:val="004F642A"/>
    <w:rsid w:val="004F6D32"/>
    <w:rsid w:val="004F6E0F"/>
    <w:rsid w:val="004F7DEC"/>
    <w:rsid w:val="005002F6"/>
    <w:rsid w:val="0050055F"/>
    <w:rsid w:val="00500E26"/>
    <w:rsid w:val="00501536"/>
    <w:rsid w:val="0050155C"/>
    <w:rsid w:val="00501D21"/>
    <w:rsid w:val="00501E0A"/>
    <w:rsid w:val="00502F73"/>
    <w:rsid w:val="00504639"/>
    <w:rsid w:val="00504A00"/>
    <w:rsid w:val="00504BDC"/>
    <w:rsid w:val="005050C5"/>
    <w:rsid w:val="00505331"/>
    <w:rsid w:val="00505535"/>
    <w:rsid w:val="0050569F"/>
    <w:rsid w:val="00505B0F"/>
    <w:rsid w:val="005061D6"/>
    <w:rsid w:val="00506A72"/>
    <w:rsid w:val="00506ECC"/>
    <w:rsid w:val="0050702A"/>
    <w:rsid w:val="00507387"/>
    <w:rsid w:val="00507EEC"/>
    <w:rsid w:val="00510381"/>
    <w:rsid w:val="0051077A"/>
    <w:rsid w:val="00511665"/>
    <w:rsid w:val="0051314C"/>
    <w:rsid w:val="0051321E"/>
    <w:rsid w:val="0051393E"/>
    <w:rsid w:val="00513951"/>
    <w:rsid w:val="00513D35"/>
    <w:rsid w:val="00513F91"/>
    <w:rsid w:val="005146AD"/>
    <w:rsid w:val="00514D72"/>
    <w:rsid w:val="00516052"/>
    <w:rsid w:val="005162BB"/>
    <w:rsid w:val="0051651F"/>
    <w:rsid w:val="00516A73"/>
    <w:rsid w:val="005170E8"/>
    <w:rsid w:val="00517671"/>
    <w:rsid w:val="00517765"/>
    <w:rsid w:val="0051797D"/>
    <w:rsid w:val="0052033B"/>
    <w:rsid w:val="00520C63"/>
    <w:rsid w:val="005217A9"/>
    <w:rsid w:val="00522541"/>
    <w:rsid w:val="00525DF3"/>
    <w:rsid w:val="00525EB0"/>
    <w:rsid w:val="00526195"/>
    <w:rsid w:val="005269D3"/>
    <w:rsid w:val="005271B6"/>
    <w:rsid w:val="00530454"/>
    <w:rsid w:val="00530DFC"/>
    <w:rsid w:val="0053130A"/>
    <w:rsid w:val="0053148B"/>
    <w:rsid w:val="00531AA4"/>
    <w:rsid w:val="00531D57"/>
    <w:rsid w:val="005346E0"/>
    <w:rsid w:val="005355D0"/>
    <w:rsid w:val="00535B9A"/>
    <w:rsid w:val="0053671D"/>
    <w:rsid w:val="0053681D"/>
    <w:rsid w:val="00536A89"/>
    <w:rsid w:val="00540778"/>
    <w:rsid w:val="0054162F"/>
    <w:rsid w:val="00541CCC"/>
    <w:rsid w:val="0054251C"/>
    <w:rsid w:val="00542657"/>
    <w:rsid w:val="00542C87"/>
    <w:rsid w:val="00542FBF"/>
    <w:rsid w:val="00543256"/>
    <w:rsid w:val="005438E8"/>
    <w:rsid w:val="00543AE5"/>
    <w:rsid w:val="00543D62"/>
    <w:rsid w:val="00544008"/>
    <w:rsid w:val="005445FD"/>
    <w:rsid w:val="00544915"/>
    <w:rsid w:val="00544FA8"/>
    <w:rsid w:val="0054556E"/>
    <w:rsid w:val="0054639D"/>
    <w:rsid w:val="005468C1"/>
    <w:rsid w:val="0054696A"/>
    <w:rsid w:val="00546AD2"/>
    <w:rsid w:val="005503F7"/>
    <w:rsid w:val="0055193B"/>
    <w:rsid w:val="00551969"/>
    <w:rsid w:val="00551ADF"/>
    <w:rsid w:val="00551C10"/>
    <w:rsid w:val="005523F2"/>
    <w:rsid w:val="00552D5C"/>
    <w:rsid w:val="00552F7F"/>
    <w:rsid w:val="00553713"/>
    <w:rsid w:val="00553A2D"/>
    <w:rsid w:val="005542CE"/>
    <w:rsid w:val="00554D7C"/>
    <w:rsid w:val="00555B54"/>
    <w:rsid w:val="00556261"/>
    <w:rsid w:val="00556B4F"/>
    <w:rsid w:val="00561162"/>
    <w:rsid w:val="005617B5"/>
    <w:rsid w:val="00561F5B"/>
    <w:rsid w:val="0056201E"/>
    <w:rsid w:val="00562544"/>
    <w:rsid w:val="00562598"/>
    <w:rsid w:val="00562600"/>
    <w:rsid w:val="00562C7F"/>
    <w:rsid w:val="005632CA"/>
    <w:rsid w:val="00563AE1"/>
    <w:rsid w:val="00564320"/>
    <w:rsid w:val="0056432B"/>
    <w:rsid w:val="005646C9"/>
    <w:rsid w:val="00564CBA"/>
    <w:rsid w:val="00565423"/>
    <w:rsid w:val="00565425"/>
    <w:rsid w:val="00565D1D"/>
    <w:rsid w:val="00565DD8"/>
    <w:rsid w:val="00565F8B"/>
    <w:rsid w:val="00565FB7"/>
    <w:rsid w:val="00566ED9"/>
    <w:rsid w:val="00567D60"/>
    <w:rsid w:val="00567FE0"/>
    <w:rsid w:val="0057000C"/>
    <w:rsid w:val="005705EB"/>
    <w:rsid w:val="00570A7B"/>
    <w:rsid w:val="00570C04"/>
    <w:rsid w:val="00571075"/>
    <w:rsid w:val="00571869"/>
    <w:rsid w:val="00571BEA"/>
    <w:rsid w:val="005729D3"/>
    <w:rsid w:val="005738C6"/>
    <w:rsid w:val="00573D90"/>
    <w:rsid w:val="005747FB"/>
    <w:rsid w:val="00576BDE"/>
    <w:rsid w:val="0057736D"/>
    <w:rsid w:val="00577AD8"/>
    <w:rsid w:val="00577B56"/>
    <w:rsid w:val="00581C53"/>
    <w:rsid w:val="00581CF4"/>
    <w:rsid w:val="00582A3B"/>
    <w:rsid w:val="005831C8"/>
    <w:rsid w:val="005837A1"/>
    <w:rsid w:val="00584B01"/>
    <w:rsid w:val="00584D3D"/>
    <w:rsid w:val="00584F9B"/>
    <w:rsid w:val="005857E2"/>
    <w:rsid w:val="005859CC"/>
    <w:rsid w:val="00586146"/>
    <w:rsid w:val="0058637B"/>
    <w:rsid w:val="005863C4"/>
    <w:rsid w:val="005868C0"/>
    <w:rsid w:val="00586E71"/>
    <w:rsid w:val="0058700B"/>
    <w:rsid w:val="00587303"/>
    <w:rsid w:val="005874E5"/>
    <w:rsid w:val="005874EC"/>
    <w:rsid w:val="005875AB"/>
    <w:rsid w:val="005877EF"/>
    <w:rsid w:val="005878B2"/>
    <w:rsid w:val="00590DEE"/>
    <w:rsid w:val="00591017"/>
    <w:rsid w:val="00591D27"/>
    <w:rsid w:val="005920BD"/>
    <w:rsid w:val="005924B5"/>
    <w:rsid w:val="0059269D"/>
    <w:rsid w:val="005928CC"/>
    <w:rsid w:val="00594BA1"/>
    <w:rsid w:val="00594D94"/>
    <w:rsid w:val="005954FE"/>
    <w:rsid w:val="00595ACC"/>
    <w:rsid w:val="00597587"/>
    <w:rsid w:val="00597910"/>
    <w:rsid w:val="00597C3B"/>
    <w:rsid w:val="005A0A01"/>
    <w:rsid w:val="005A0A72"/>
    <w:rsid w:val="005A0DD5"/>
    <w:rsid w:val="005A0EA4"/>
    <w:rsid w:val="005A1C15"/>
    <w:rsid w:val="005A2428"/>
    <w:rsid w:val="005A2DF7"/>
    <w:rsid w:val="005A3023"/>
    <w:rsid w:val="005A37F5"/>
    <w:rsid w:val="005A3A7A"/>
    <w:rsid w:val="005A3F3B"/>
    <w:rsid w:val="005A4449"/>
    <w:rsid w:val="005A5B44"/>
    <w:rsid w:val="005A6799"/>
    <w:rsid w:val="005A6AA0"/>
    <w:rsid w:val="005A6D3B"/>
    <w:rsid w:val="005A76EA"/>
    <w:rsid w:val="005A7FD5"/>
    <w:rsid w:val="005B036B"/>
    <w:rsid w:val="005B0C82"/>
    <w:rsid w:val="005B0D60"/>
    <w:rsid w:val="005B12FF"/>
    <w:rsid w:val="005B17DE"/>
    <w:rsid w:val="005B28D9"/>
    <w:rsid w:val="005B3728"/>
    <w:rsid w:val="005B3D32"/>
    <w:rsid w:val="005B3D88"/>
    <w:rsid w:val="005B49E5"/>
    <w:rsid w:val="005B4BE5"/>
    <w:rsid w:val="005B63F6"/>
    <w:rsid w:val="005B6BE6"/>
    <w:rsid w:val="005B74A9"/>
    <w:rsid w:val="005C0921"/>
    <w:rsid w:val="005C0A5B"/>
    <w:rsid w:val="005C0F60"/>
    <w:rsid w:val="005C16B3"/>
    <w:rsid w:val="005C1801"/>
    <w:rsid w:val="005C2125"/>
    <w:rsid w:val="005C248C"/>
    <w:rsid w:val="005C2C02"/>
    <w:rsid w:val="005C4790"/>
    <w:rsid w:val="005C484E"/>
    <w:rsid w:val="005C49C4"/>
    <w:rsid w:val="005C5834"/>
    <w:rsid w:val="005C5F6E"/>
    <w:rsid w:val="005C68FF"/>
    <w:rsid w:val="005C7AA4"/>
    <w:rsid w:val="005D026B"/>
    <w:rsid w:val="005D079C"/>
    <w:rsid w:val="005D0F40"/>
    <w:rsid w:val="005D1C2C"/>
    <w:rsid w:val="005D2465"/>
    <w:rsid w:val="005D24D6"/>
    <w:rsid w:val="005D3451"/>
    <w:rsid w:val="005D34B7"/>
    <w:rsid w:val="005D3BFE"/>
    <w:rsid w:val="005D3CA1"/>
    <w:rsid w:val="005D478F"/>
    <w:rsid w:val="005D7202"/>
    <w:rsid w:val="005D72D5"/>
    <w:rsid w:val="005E0373"/>
    <w:rsid w:val="005E062B"/>
    <w:rsid w:val="005E0A80"/>
    <w:rsid w:val="005E0BC5"/>
    <w:rsid w:val="005E0FBD"/>
    <w:rsid w:val="005E1475"/>
    <w:rsid w:val="005E2DEC"/>
    <w:rsid w:val="005E3B3E"/>
    <w:rsid w:val="005E412B"/>
    <w:rsid w:val="005E4681"/>
    <w:rsid w:val="005E4F1E"/>
    <w:rsid w:val="005E51FF"/>
    <w:rsid w:val="005E6C9E"/>
    <w:rsid w:val="005E72CC"/>
    <w:rsid w:val="005E748C"/>
    <w:rsid w:val="005E7887"/>
    <w:rsid w:val="005E7BA9"/>
    <w:rsid w:val="005E7EE7"/>
    <w:rsid w:val="005F05C6"/>
    <w:rsid w:val="005F219F"/>
    <w:rsid w:val="005F25B8"/>
    <w:rsid w:val="005F26AF"/>
    <w:rsid w:val="005F34FA"/>
    <w:rsid w:val="005F38A5"/>
    <w:rsid w:val="005F3A87"/>
    <w:rsid w:val="005F44C7"/>
    <w:rsid w:val="005F47F8"/>
    <w:rsid w:val="005F4C00"/>
    <w:rsid w:val="005F5038"/>
    <w:rsid w:val="005F5916"/>
    <w:rsid w:val="005F6B01"/>
    <w:rsid w:val="006000F1"/>
    <w:rsid w:val="00600CA5"/>
    <w:rsid w:val="00602730"/>
    <w:rsid w:val="00603849"/>
    <w:rsid w:val="00604EB4"/>
    <w:rsid w:val="006060BE"/>
    <w:rsid w:val="00606CB3"/>
    <w:rsid w:val="00607158"/>
    <w:rsid w:val="00610285"/>
    <w:rsid w:val="00610A4A"/>
    <w:rsid w:val="00610B16"/>
    <w:rsid w:val="00610F82"/>
    <w:rsid w:val="00611C5E"/>
    <w:rsid w:val="00612B76"/>
    <w:rsid w:val="0061344C"/>
    <w:rsid w:val="006134B7"/>
    <w:rsid w:val="006139A3"/>
    <w:rsid w:val="00613B45"/>
    <w:rsid w:val="00613FF8"/>
    <w:rsid w:val="00614FF0"/>
    <w:rsid w:val="0061554B"/>
    <w:rsid w:val="00615724"/>
    <w:rsid w:val="00615CDC"/>
    <w:rsid w:val="00616581"/>
    <w:rsid w:val="00616DEC"/>
    <w:rsid w:val="00617698"/>
    <w:rsid w:val="00617AF8"/>
    <w:rsid w:val="0062036D"/>
    <w:rsid w:val="006203EA"/>
    <w:rsid w:val="00620D8F"/>
    <w:rsid w:val="0062121D"/>
    <w:rsid w:val="00621AFB"/>
    <w:rsid w:val="00622030"/>
    <w:rsid w:val="006220E3"/>
    <w:rsid w:val="00622A7D"/>
    <w:rsid w:val="00622AB0"/>
    <w:rsid w:val="006236E9"/>
    <w:rsid w:val="006240C3"/>
    <w:rsid w:val="00624306"/>
    <w:rsid w:val="00624429"/>
    <w:rsid w:val="006252CE"/>
    <w:rsid w:val="00626329"/>
    <w:rsid w:val="0062638A"/>
    <w:rsid w:val="00626A0F"/>
    <w:rsid w:val="00626CF7"/>
    <w:rsid w:val="00626FE2"/>
    <w:rsid w:val="006272C3"/>
    <w:rsid w:val="0062767F"/>
    <w:rsid w:val="006301F7"/>
    <w:rsid w:val="0063243E"/>
    <w:rsid w:val="00632AAC"/>
    <w:rsid w:val="00634513"/>
    <w:rsid w:val="006347EE"/>
    <w:rsid w:val="00634D02"/>
    <w:rsid w:val="00635139"/>
    <w:rsid w:val="006362DF"/>
    <w:rsid w:val="00636F51"/>
    <w:rsid w:val="00637F0F"/>
    <w:rsid w:val="00637F35"/>
    <w:rsid w:val="006400C6"/>
    <w:rsid w:val="00640109"/>
    <w:rsid w:val="006406B3"/>
    <w:rsid w:val="00641414"/>
    <w:rsid w:val="006417BA"/>
    <w:rsid w:val="00641F69"/>
    <w:rsid w:val="00644557"/>
    <w:rsid w:val="0064468C"/>
    <w:rsid w:val="00644B96"/>
    <w:rsid w:val="006451DC"/>
    <w:rsid w:val="006465E6"/>
    <w:rsid w:val="006467C0"/>
    <w:rsid w:val="00646B54"/>
    <w:rsid w:val="00646E31"/>
    <w:rsid w:val="00646ECC"/>
    <w:rsid w:val="00646F23"/>
    <w:rsid w:val="006479FC"/>
    <w:rsid w:val="00647B7A"/>
    <w:rsid w:val="00647C63"/>
    <w:rsid w:val="0065025B"/>
    <w:rsid w:val="006502B7"/>
    <w:rsid w:val="00651F30"/>
    <w:rsid w:val="006524E5"/>
    <w:rsid w:val="00652AEB"/>
    <w:rsid w:val="006531D5"/>
    <w:rsid w:val="00654459"/>
    <w:rsid w:val="0065631D"/>
    <w:rsid w:val="00656952"/>
    <w:rsid w:val="0065788D"/>
    <w:rsid w:val="006603BA"/>
    <w:rsid w:val="00660491"/>
    <w:rsid w:val="00660ECC"/>
    <w:rsid w:val="006624D3"/>
    <w:rsid w:val="0066293B"/>
    <w:rsid w:val="00662B39"/>
    <w:rsid w:val="00662D68"/>
    <w:rsid w:val="006634FF"/>
    <w:rsid w:val="00663B10"/>
    <w:rsid w:val="00663C5E"/>
    <w:rsid w:val="00663D80"/>
    <w:rsid w:val="006647A6"/>
    <w:rsid w:val="00664C45"/>
    <w:rsid w:val="006650FC"/>
    <w:rsid w:val="006657B4"/>
    <w:rsid w:val="006666A9"/>
    <w:rsid w:val="00666C20"/>
    <w:rsid w:val="00667183"/>
    <w:rsid w:val="006703F9"/>
    <w:rsid w:val="00670B34"/>
    <w:rsid w:val="00671566"/>
    <w:rsid w:val="006718F7"/>
    <w:rsid w:val="00672A8C"/>
    <w:rsid w:val="00672B1E"/>
    <w:rsid w:val="00674905"/>
    <w:rsid w:val="00674AD0"/>
    <w:rsid w:val="0067530A"/>
    <w:rsid w:val="00675555"/>
    <w:rsid w:val="00675922"/>
    <w:rsid w:val="0067592D"/>
    <w:rsid w:val="00675C61"/>
    <w:rsid w:val="00676B6E"/>
    <w:rsid w:val="006800EA"/>
    <w:rsid w:val="006807E7"/>
    <w:rsid w:val="00680C53"/>
    <w:rsid w:val="00681D24"/>
    <w:rsid w:val="006822FD"/>
    <w:rsid w:val="006824E0"/>
    <w:rsid w:val="006835E1"/>
    <w:rsid w:val="00683A99"/>
    <w:rsid w:val="00683CE6"/>
    <w:rsid w:val="00684A9C"/>
    <w:rsid w:val="00684DC3"/>
    <w:rsid w:val="0068505F"/>
    <w:rsid w:val="0068526A"/>
    <w:rsid w:val="006853B9"/>
    <w:rsid w:val="00685415"/>
    <w:rsid w:val="006854BC"/>
    <w:rsid w:val="00685573"/>
    <w:rsid w:val="00686334"/>
    <w:rsid w:val="00686665"/>
    <w:rsid w:val="00686680"/>
    <w:rsid w:val="00686954"/>
    <w:rsid w:val="00686B11"/>
    <w:rsid w:val="00687295"/>
    <w:rsid w:val="0068772A"/>
    <w:rsid w:val="006878AE"/>
    <w:rsid w:val="00687D5B"/>
    <w:rsid w:val="00687EFB"/>
    <w:rsid w:val="006900F3"/>
    <w:rsid w:val="00690C8F"/>
    <w:rsid w:val="00690E07"/>
    <w:rsid w:val="00691BFC"/>
    <w:rsid w:val="00691CF6"/>
    <w:rsid w:val="006933D2"/>
    <w:rsid w:val="00693F17"/>
    <w:rsid w:val="00694034"/>
    <w:rsid w:val="0069418A"/>
    <w:rsid w:val="006949C0"/>
    <w:rsid w:val="00694C88"/>
    <w:rsid w:val="00694D3A"/>
    <w:rsid w:val="00694EFF"/>
    <w:rsid w:val="0069537F"/>
    <w:rsid w:val="00695B53"/>
    <w:rsid w:val="00695C16"/>
    <w:rsid w:val="00695C22"/>
    <w:rsid w:val="00695E95"/>
    <w:rsid w:val="00695EE6"/>
    <w:rsid w:val="0069619D"/>
    <w:rsid w:val="006963C5"/>
    <w:rsid w:val="00696AF5"/>
    <w:rsid w:val="00696BBF"/>
    <w:rsid w:val="006970F4"/>
    <w:rsid w:val="006A060F"/>
    <w:rsid w:val="006A1E53"/>
    <w:rsid w:val="006A2890"/>
    <w:rsid w:val="006A2AF9"/>
    <w:rsid w:val="006A2C36"/>
    <w:rsid w:val="006A4964"/>
    <w:rsid w:val="006A49FA"/>
    <w:rsid w:val="006A4CF7"/>
    <w:rsid w:val="006A4D76"/>
    <w:rsid w:val="006A5D95"/>
    <w:rsid w:val="006A5DDB"/>
    <w:rsid w:val="006A620E"/>
    <w:rsid w:val="006B0016"/>
    <w:rsid w:val="006B052A"/>
    <w:rsid w:val="006B06DB"/>
    <w:rsid w:val="006B19C7"/>
    <w:rsid w:val="006B25FE"/>
    <w:rsid w:val="006B2BAC"/>
    <w:rsid w:val="006B38A1"/>
    <w:rsid w:val="006B3CBC"/>
    <w:rsid w:val="006B3CC0"/>
    <w:rsid w:val="006B413F"/>
    <w:rsid w:val="006B4358"/>
    <w:rsid w:val="006B4634"/>
    <w:rsid w:val="006B48D0"/>
    <w:rsid w:val="006B4CD0"/>
    <w:rsid w:val="006B57CF"/>
    <w:rsid w:val="006B5C9F"/>
    <w:rsid w:val="006B735A"/>
    <w:rsid w:val="006B7F64"/>
    <w:rsid w:val="006C0BC3"/>
    <w:rsid w:val="006C0CDF"/>
    <w:rsid w:val="006C1665"/>
    <w:rsid w:val="006C170A"/>
    <w:rsid w:val="006C2128"/>
    <w:rsid w:val="006C2382"/>
    <w:rsid w:val="006C2966"/>
    <w:rsid w:val="006C5782"/>
    <w:rsid w:val="006C57BE"/>
    <w:rsid w:val="006C5CA4"/>
    <w:rsid w:val="006C68F8"/>
    <w:rsid w:val="006C701A"/>
    <w:rsid w:val="006C75F1"/>
    <w:rsid w:val="006C760E"/>
    <w:rsid w:val="006C7825"/>
    <w:rsid w:val="006D0CBA"/>
    <w:rsid w:val="006D0FA7"/>
    <w:rsid w:val="006D2225"/>
    <w:rsid w:val="006D27D5"/>
    <w:rsid w:val="006D2BCD"/>
    <w:rsid w:val="006D2FAA"/>
    <w:rsid w:val="006D4F21"/>
    <w:rsid w:val="006D5C6C"/>
    <w:rsid w:val="006D62CD"/>
    <w:rsid w:val="006D6C73"/>
    <w:rsid w:val="006D6D3E"/>
    <w:rsid w:val="006E0278"/>
    <w:rsid w:val="006E02F3"/>
    <w:rsid w:val="006E0CED"/>
    <w:rsid w:val="006E15EA"/>
    <w:rsid w:val="006E1C1A"/>
    <w:rsid w:val="006E2060"/>
    <w:rsid w:val="006E28A4"/>
    <w:rsid w:val="006E2C9F"/>
    <w:rsid w:val="006E3918"/>
    <w:rsid w:val="006E3DD4"/>
    <w:rsid w:val="006E435A"/>
    <w:rsid w:val="006E5000"/>
    <w:rsid w:val="006E587D"/>
    <w:rsid w:val="006E5D0D"/>
    <w:rsid w:val="006E624A"/>
    <w:rsid w:val="006E640C"/>
    <w:rsid w:val="006E66AE"/>
    <w:rsid w:val="006E6B7E"/>
    <w:rsid w:val="006E6E6C"/>
    <w:rsid w:val="006F0070"/>
    <w:rsid w:val="006F04B9"/>
    <w:rsid w:val="006F24D3"/>
    <w:rsid w:val="006F25CF"/>
    <w:rsid w:val="006F2794"/>
    <w:rsid w:val="006F306D"/>
    <w:rsid w:val="006F31BB"/>
    <w:rsid w:val="006F3D19"/>
    <w:rsid w:val="006F3DA1"/>
    <w:rsid w:val="006F3F73"/>
    <w:rsid w:val="006F4ED3"/>
    <w:rsid w:val="006F5875"/>
    <w:rsid w:val="006F60E3"/>
    <w:rsid w:val="006F7095"/>
    <w:rsid w:val="006F7261"/>
    <w:rsid w:val="006F7342"/>
    <w:rsid w:val="006F7A52"/>
    <w:rsid w:val="006F7BCE"/>
    <w:rsid w:val="006F7D2D"/>
    <w:rsid w:val="0070082F"/>
    <w:rsid w:val="0070094A"/>
    <w:rsid w:val="00700B60"/>
    <w:rsid w:val="00700E18"/>
    <w:rsid w:val="007012D1"/>
    <w:rsid w:val="00701CA0"/>
    <w:rsid w:val="0070253F"/>
    <w:rsid w:val="00702899"/>
    <w:rsid w:val="0070392E"/>
    <w:rsid w:val="007048DC"/>
    <w:rsid w:val="0070503A"/>
    <w:rsid w:val="00705834"/>
    <w:rsid w:val="00705AD5"/>
    <w:rsid w:val="007061F0"/>
    <w:rsid w:val="00706441"/>
    <w:rsid w:val="00706562"/>
    <w:rsid w:val="0070734F"/>
    <w:rsid w:val="00710B20"/>
    <w:rsid w:val="00710E01"/>
    <w:rsid w:val="007115C1"/>
    <w:rsid w:val="00711689"/>
    <w:rsid w:val="00712DC1"/>
    <w:rsid w:val="00713EF9"/>
    <w:rsid w:val="00714919"/>
    <w:rsid w:val="00714DBA"/>
    <w:rsid w:val="00714EE3"/>
    <w:rsid w:val="0071664E"/>
    <w:rsid w:val="007172A4"/>
    <w:rsid w:val="007177F2"/>
    <w:rsid w:val="00717D0C"/>
    <w:rsid w:val="00717F00"/>
    <w:rsid w:val="00720254"/>
    <w:rsid w:val="00720D50"/>
    <w:rsid w:val="0072178C"/>
    <w:rsid w:val="007224AD"/>
    <w:rsid w:val="0072267F"/>
    <w:rsid w:val="00723452"/>
    <w:rsid w:val="007234BF"/>
    <w:rsid w:val="007241FA"/>
    <w:rsid w:val="00725317"/>
    <w:rsid w:val="0072556C"/>
    <w:rsid w:val="00725DA3"/>
    <w:rsid w:val="00726112"/>
    <w:rsid w:val="007268B2"/>
    <w:rsid w:val="0072745F"/>
    <w:rsid w:val="00730831"/>
    <w:rsid w:val="00730898"/>
    <w:rsid w:val="007313E5"/>
    <w:rsid w:val="007314C0"/>
    <w:rsid w:val="007322A6"/>
    <w:rsid w:val="00732496"/>
    <w:rsid w:val="0073278E"/>
    <w:rsid w:val="00732AE5"/>
    <w:rsid w:val="007336F0"/>
    <w:rsid w:val="0073384C"/>
    <w:rsid w:val="00734179"/>
    <w:rsid w:val="0073450B"/>
    <w:rsid w:val="00734BFF"/>
    <w:rsid w:val="00735652"/>
    <w:rsid w:val="00735D6E"/>
    <w:rsid w:val="00736DEA"/>
    <w:rsid w:val="00737086"/>
    <w:rsid w:val="00737209"/>
    <w:rsid w:val="00737407"/>
    <w:rsid w:val="007374B1"/>
    <w:rsid w:val="00737AFB"/>
    <w:rsid w:val="00737BCD"/>
    <w:rsid w:val="0074094D"/>
    <w:rsid w:val="00740A08"/>
    <w:rsid w:val="00742719"/>
    <w:rsid w:val="00742F4D"/>
    <w:rsid w:val="00743851"/>
    <w:rsid w:val="00743D86"/>
    <w:rsid w:val="00744DF5"/>
    <w:rsid w:val="00745D53"/>
    <w:rsid w:val="007474BA"/>
    <w:rsid w:val="00747BEB"/>
    <w:rsid w:val="00747DFA"/>
    <w:rsid w:val="00750652"/>
    <w:rsid w:val="00750B72"/>
    <w:rsid w:val="00750B7C"/>
    <w:rsid w:val="00751292"/>
    <w:rsid w:val="00752030"/>
    <w:rsid w:val="007531A9"/>
    <w:rsid w:val="00753407"/>
    <w:rsid w:val="0075386F"/>
    <w:rsid w:val="00755387"/>
    <w:rsid w:val="00756508"/>
    <w:rsid w:val="00756EC4"/>
    <w:rsid w:val="00757A3A"/>
    <w:rsid w:val="00757B2B"/>
    <w:rsid w:val="00760DA1"/>
    <w:rsid w:val="00761ADF"/>
    <w:rsid w:val="0076223B"/>
    <w:rsid w:val="007630C1"/>
    <w:rsid w:val="0076383C"/>
    <w:rsid w:val="007641EA"/>
    <w:rsid w:val="00764A86"/>
    <w:rsid w:val="007658F6"/>
    <w:rsid w:val="00765A17"/>
    <w:rsid w:val="00766085"/>
    <w:rsid w:val="007662EC"/>
    <w:rsid w:val="00766375"/>
    <w:rsid w:val="00766558"/>
    <w:rsid w:val="007669EF"/>
    <w:rsid w:val="007679EE"/>
    <w:rsid w:val="00770989"/>
    <w:rsid w:val="00770B8A"/>
    <w:rsid w:val="00771180"/>
    <w:rsid w:val="00771187"/>
    <w:rsid w:val="00771DA0"/>
    <w:rsid w:val="007723B8"/>
    <w:rsid w:val="007729B1"/>
    <w:rsid w:val="00772DE7"/>
    <w:rsid w:val="00772F41"/>
    <w:rsid w:val="00773656"/>
    <w:rsid w:val="007744A1"/>
    <w:rsid w:val="00774D1D"/>
    <w:rsid w:val="0077545A"/>
    <w:rsid w:val="00775EBD"/>
    <w:rsid w:val="00775EF4"/>
    <w:rsid w:val="00776885"/>
    <w:rsid w:val="00776A51"/>
    <w:rsid w:val="007778EA"/>
    <w:rsid w:val="00780812"/>
    <w:rsid w:val="0078121E"/>
    <w:rsid w:val="007815C2"/>
    <w:rsid w:val="00783874"/>
    <w:rsid w:val="00784387"/>
    <w:rsid w:val="00784477"/>
    <w:rsid w:val="007855C8"/>
    <w:rsid w:val="0078573D"/>
    <w:rsid w:val="00785E17"/>
    <w:rsid w:val="007871E0"/>
    <w:rsid w:val="00790AC0"/>
    <w:rsid w:val="0079109A"/>
    <w:rsid w:val="00792065"/>
    <w:rsid w:val="0079216E"/>
    <w:rsid w:val="007922C3"/>
    <w:rsid w:val="0079265A"/>
    <w:rsid w:val="0079313A"/>
    <w:rsid w:val="00793895"/>
    <w:rsid w:val="00793FED"/>
    <w:rsid w:val="00794271"/>
    <w:rsid w:val="00794ACB"/>
    <w:rsid w:val="00794DF9"/>
    <w:rsid w:val="0079548D"/>
    <w:rsid w:val="00795B92"/>
    <w:rsid w:val="00795D24"/>
    <w:rsid w:val="00795F68"/>
    <w:rsid w:val="007973AC"/>
    <w:rsid w:val="00797EFF"/>
    <w:rsid w:val="007A008E"/>
    <w:rsid w:val="007A039C"/>
    <w:rsid w:val="007A042D"/>
    <w:rsid w:val="007A0C56"/>
    <w:rsid w:val="007A0EE4"/>
    <w:rsid w:val="007A1FBF"/>
    <w:rsid w:val="007A206D"/>
    <w:rsid w:val="007A31E0"/>
    <w:rsid w:val="007A33D5"/>
    <w:rsid w:val="007A34AB"/>
    <w:rsid w:val="007A4EAD"/>
    <w:rsid w:val="007A540B"/>
    <w:rsid w:val="007A581E"/>
    <w:rsid w:val="007A62F2"/>
    <w:rsid w:val="007A6D85"/>
    <w:rsid w:val="007A7A96"/>
    <w:rsid w:val="007A7C40"/>
    <w:rsid w:val="007B0982"/>
    <w:rsid w:val="007B1311"/>
    <w:rsid w:val="007B15C3"/>
    <w:rsid w:val="007B1995"/>
    <w:rsid w:val="007B19CA"/>
    <w:rsid w:val="007B210B"/>
    <w:rsid w:val="007B23FF"/>
    <w:rsid w:val="007B29B5"/>
    <w:rsid w:val="007B4AE9"/>
    <w:rsid w:val="007B5CF7"/>
    <w:rsid w:val="007B6EA5"/>
    <w:rsid w:val="007C0778"/>
    <w:rsid w:val="007C0B2D"/>
    <w:rsid w:val="007C0B48"/>
    <w:rsid w:val="007C0EE7"/>
    <w:rsid w:val="007C11CF"/>
    <w:rsid w:val="007C190A"/>
    <w:rsid w:val="007C1FD8"/>
    <w:rsid w:val="007C2612"/>
    <w:rsid w:val="007C2AAB"/>
    <w:rsid w:val="007C3016"/>
    <w:rsid w:val="007C3EED"/>
    <w:rsid w:val="007C44EA"/>
    <w:rsid w:val="007C4E32"/>
    <w:rsid w:val="007C5CB9"/>
    <w:rsid w:val="007C6247"/>
    <w:rsid w:val="007C680B"/>
    <w:rsid w:val="007C7A56"/>
    <w:rsid w:val="007D0927"/>
    <w:rsid w:val="007D0D4C"/>
    <w:rsid w:val="007D25A2"/>
    <w:rsid w:val="007D33BF"/>
    <w:rsid w:val="007D380F"/>
    <w:rsid w:val="007D3F00"/>
    <w:rsid w:val="007D4417"/>
    <w:rsid w:val="007D5622"/>
    <w:rsid w:val="007D770A"/>
    <w:rsid w:val="007D7A12"/>
    <w:rsid w:val="007E05B2"/>
    <w:rsid w:val="007E0646"/>
    <w:rsid w:val="007E09AD"/>
    <w:rsid w:val="007E13D9"/>
    <w:rsid w:val="007E2127"/>
    <w:rsid w:val="007E23AB"/>
    <w:rsid w:val="007E2B05"/>
    <w:rsid w:val="007E2C87"/>
    <w:rsid w:val="007E2EC4"/>
    <w:rsid w:val="007E2FA4"/>
    <w:rsid w:val="007E354B"/>
    <w:rsid w:val="007E3B0D"/>
    <w:rsid w:val="007E43B6"/>
    <w:rsid w:val="007E4ADD"/>
    <w:rsid w:val="007E50E2"/>
    <w:rsid w:val="007E5520"/>
    <w:rsid w:val="007E565C"/>
    <w:rsid w:val="007E5BBD"/>
    <w:rsid w:val="007E5F2A"/>
    <w:rsid w:val="007E6A95"/>
    <w:rsid w:val="007E6F54"/>
    <w:rsid w:val="007F139F"/>
    <w:rsid w:val="007F1E12"/>
    <w:rsid w:val="007F2330"/>
    <w:rsid w:val="007F2576"/>
    <w:rsid w:val="007F3B4E"/>
    <w:rsid w:val="007F3BF0"/>
    <w:rsid w:val="007F44C6"/>
    <w:rsid w:val="007F4DBA"/>
    <w:rsid w:val="007F4DE6"/>
    <w:rsid w:val="007F5625"/>
    <w:rsid w:val="007F6449"/>
    <w:rsid w:val="007F6E28"/>
    <w:rsid w:val="007F6EE7"/>
    <w:rsid w:val="007F6F35"/>
    <w:rsid w:val="007F7564"/>
    <w:rsid w:val="007F7943"/>
    <w:rsid w:val="007F7B56"/>
    <w:rsid w:val="007F7E96"/>
    <w:rsid w:val="00800D9E"/>
    <w:rsid w:val="00801D2E"/>
    <w:rsid w:val="00801F02"/>
    <w:rsid w:val="00804910"/>
    <w:rsid w:val="00805181"/>
    <w:rsid w:val="0080518B"/>
    <w:rsid w:val="0080606F"/>
    <w:rsid w:val="00806C93"/>
    <w:rsid w:val="0080787A"/>
    <w:rsid w:val="008103E0"/>
    <w:rsid w:val="008108D9"/>
    <w:rsid w:val="00811428"/>
    <w:rsid w:val="00811448"/>
    <w:rsid w:val="0081150A"/>
    <w:rsid w:val="00811ADC"/>
    <w:rsid w:val="00812FFE"/>
    <w:rsid w:val="0081368D"/>
    <w:rsid w:val="008138A0"/>
    <w:rsid w:val="00813D4C"/>
    <w:rsid w:val="00815AC3"/>
    <w:rsid w:val="00815DE6"/>
    <w:rsid w:val="00816EB7"/>
    <w:rsid w:val="008172D4"/>
    <w:rsid w:val="008175C8"/>
    <w:rsid w:val="00817864"/>
    <w:rsid w:val="00820302"/>
    <w:rsid w:val="008206F6"/>
    <w:rsid w:val="00820C36"/>
    <w:rsid w:val="00820DB9"/>
    <w:rsid w:val="00820FA3"/>
    <w:rsid w:val="00821F06"/>
    <w:rsid w:val="008227FC"/>
    <w:rsid w:val="00823C97"/>
    <w:rsid w:val="00824D2D"/>
    <w:rsid w:val="00824F2C"/>
    <w:rsid w:val="00827A48"/>
    <w:rsid w:val="00830127"/>
    <w:rsid w:val="00830859"/>
    <w:rsid w:val="00830B5D"/>
    <w:rsid w:val="00830C85"/>
    <w:rsid w:val="0083102C"/>
    <w:rsid w:val="008314E3"/>
    <w:rsid w:val="00831640"/>
    <w:rsid w:val="0083178A"/>
    <w:rsid w:val="008338BC"/>
    <w:rsid w:val="00834D05"/>
    <w:rsid w:val="00834D20"/>
    <w:rsid w:val="00834DF4"/>
    <w:rsid w:val="00835523"/>
    <w:rsid w:val="0083589A"/>
    <w:rsid w:val="008358FD"/>
    <w:rsid w:val="0083673D"/>
    <w:rsid w:val="008367ED"/>
    <w:rsid w:val="00836DC7"/>
    <w:rsid w:val="008370E5"/>
    <w:rsid w:val="008371CF"/>
    <w:rsid w:val="00837A10"/>
    <w:rsid w:val="00837F13"/>
    <w:rsid w:val="008401BB"/>
    <w:rsid w:val="00840402"/>
    <w:rsid w:val="008404A8"/>
    <w:rsid w:val="008414EB"/>
    <w:rsid w:val="00841F5E"/>
    <w:rsid w:val="008422F9"/>
    <w:rsid w:val="008423D3"/>
    <w:rsid w:val="00843D94"/>
    <w:rsid w:val="00843FEF"/>
    <w:rsid w:val="00844304"/>
    <w:rsid w:val="0084440F"/>
    <w:rsid w:val="008446C0"/>
    <w:rsid w:val="008457AC"/>
    <w:rsid w:val="00845C84"/>
    <w:rsid w:val="00845F52"/>
    <w:rsid w:val="00846EF2"/>
    <w:rsid w:val="008473B6"/>
    <w:rsid w:val="00850409"/>
    <w:rsid w:val="00850499"/>
    <w:rsid w:val="008507FC"/>
    <w:rsid w:val="00850E9B"/>
    <w:rsid w:val="00851633"/>
    <w:rsid w:val="008518B0"/>
    <w:rsid w:val="00851CF2"/>
    <w:rsid w:val="0085210D"/>
    <w:rsid w:val="008522CA"/>
    <w:rsid w:val="008527C2"/>
    <w:rsid w:val="00852D51"/>
    <w:rsid w:val="00852D71"/>
    <w:rsid w:val="0085371A"/>
    <w:rsid w:val="00853CDD"/>
    <w:rsid w:val="00853F98"/>
    <w:rsid w:val="00854902"/>
    <w:rsid w:val="00855876"/>
    <w:rsid w:val="00855B24"/>
    <w:rsid w:val="00856186"/>
    <w:rsid w:val="00856303"/>
    <w:rsid w:val="008565DD"/>
    <w:rsid w:val="00860392"/>
    <w:rsid w:val="0086062F"/>
    <w:rsid w:val="00860DD8"/>
    <w:rsid w:val="008615B0"/>
    <w:rsid w:val="0086160E"/>
    <w:rsid w:val="0086261D"/>
    <w:rsid w:val="00862704"/>
    <w:rsid w:val="00863725"/>
    <w:rsid w:val="00863E99"/>
    <w:rsid w:val="00864B12"/>
    <w:rsid w:val="00864DE3"/>
    <w:rsid w:val="00865335"/>
    <w:rsid w:val="00865418"/>
    <w:rsid w:val="00866466"/>
    <w:rsid w:val="00867172"/>
    <w:rsid w:val="008677D9"/>
    <w:rsid w:val="00867CBA"/>
    <w:rsid w:val="0087053C"/>
    <w:rsid w:val="00870CC8"/>
    <w:rsid w:val="0087162E"/>
    <w:rsid w:val="00871EE8"/>
    <w:rsid w:val="00872909"/>
    <w:rsid w:val="00872A31"/>
    <w:rsid w:val="008747EA"/>
    <w:rsid w:val="00875D87"/>
    <w:rsid w:val="0087700F"/>
    <w:rsid w:val="00877CD1"/>
    <w:rsid w:val="0088040B"/>
    <w:rsid w:val="00880415"/>
    <w:rsid w:val="0088050C"/>
    <w:rsid w:val="00880798"/>
    <w:rsid w:val="008811B0"/>
    <w:rsid w:val="0088173D"/>
    <w:rsid w:val="008836E9"/>
    <w:rsid w:val="00884447"/>
    <w:rsid w:val="008845E0"/>
    <w:rsid w:val="0088563D"/>
    <w:rsid w:val="00886BE4"/>
    <w:rsid w:val="00886F0C"/>
    <w:rsid w:val="008873F6"/>
    <w:rsid w:val="00890788"/>
    <w:rsid w:val="00890BDA"/>
    <w:rsid w:val="0089128C"/>
    <w:rsid w:val="00891A17"/>
    <w:rsid w:val="00892843"/>
    <w:rsid w:val="00892D31"/>
    <w:rsid w:val="00893129"/>
    <w:rsid w:val="0089319C"/>
    <w:rsid w:val="0089367F"/>
    <w:rsid w:val="008948B3"/>
    <w:rsid w:val="00895AC2"/>
    <w:rsid w:val="00895FEA"/>
    <w:rsid w:val="008960BF"/>
    <w:rsid w:val="00896B13"/>
    <w:rsid w:val="00896EF6"/>
    <w:rsid w:val="008977FA"/>
    <w:rsid w:val="008A01AC"/>
    <w:rsid w:val="008A0D66"/>
    <w:rsid w:val="008A10AC"/>
    <w:rsid w:val="008A1209"/>
    <w:rsid w:val="008A343C"/>
    <w:rsid w:val="008A3B0D"/>
    <w:rsid w:val="008A4795"/>
    <w:rsid w:val="008A582C"/>
    <w:rsid w:val="008A5F8D"/>
    <w:rsid w:val="008A652A"/>
    <w:rsid w:val="008A6939"/>
    <w:rsid w:val="008A6AB4"/>
    <w:rsid w:val="008A7B62"/>
    <w:rsid w:val="008B061A"/>
    <w:rsid w:val="008B0791"/>
    <w:rsid w:val="008B0E95"/>
    <w:rsid w:val="008B14B7"/>
    <w:rsid w:val="008B2046"/>
    <w:rsid w:val="008B26E1"/>
    <w:rsid w:val="008B2F8B"/>
    <w:rsid w:val="008B30BE"/>
    <w:rsid w:val="008B3306"/>
    <w:rsid w:val="008B3681"/>
    <w:rsid w:val="008B47F5"/>
    <w:rsid w:val="008B5199"/>
    <w:rsid w:val="008B5D21"/>
    <w:rsid w:val="008B5F8C"/>
    <w:rsid w:val="008B6490"/>
    <w:rsid w:val="008B6872"/>
    <w:rsid w:val="008B6E73"/>
    <w:rsid w:val="008B7A06"/>
    <w:rsid w:val="008C0088"/>
    <w:rsid w:val="008C014E"/>
    <w:rsid w:val="008C0B34"/>
    <w:rsid w:val="008C216C"/>
    <w:rsid w:val="008C32D0"/>
    <w:rsid w:val="008C32D1"/>
    <w:rsid w:val="008C3F29"/>
    <w:rsid w:val="008C5242"/>
    <w:rsid w:val="008C5358"/>
    <w:rsid w:val="008C55E0"/>
    <w:rsid w:val="008C5FE1"/>
    <w:rsid w:val="008C5FF0"/>
    <w:rsid w:val="008C68DC"/>
    <w:rsid w:val="008C72ED"/>
    <w:rsid w:val="008C72FC"/>
    <w:rsid w:val="008C7D6A"/>
    <w:rsid w:val="008D1655"/>
    <w:rsid w:val="008D26F1"/>
    <w:rsid w:val="008D64BC"/>
    <w:rsid w:val="008D70D6"/>
    <w:rsid w:val="008E02A8"/>
    <w:rsid w:val="008E071F"/>
    <w:rsid w:val="008E0899"/>
    <w:rsid w:val="008E0A33"/>
    <w:rsid w:val="008E0B28"/>
    <w:rsid w:val="008E0CE3"/>
    <w:rsid w:val="008E133C"/>
    <w:rsid w:val="008E1ABD"/>
    <w:rsid w:val="008E2691"/>
    <w:rsid w:val="008E2D9B"/>
    <w:rsid w:val="008E36DE"/>
    <w:rsid w:val="008E370E"/>
    <w:rsid w:val="008E49BC"/>
    <w:rsid w:val="008E4A8B"/>
    <w:rsid w:val="008E4F07"/>
    <w:rsid w:val="008E5965"/>
    <w:rsid w:val="008E5B9B"/>
    <w:rsid w:val="008E5C42"/>
    <w:rsid w:val="008E5CB3"/>
    <w:rsid w:val="008E5DF6"/>
    <w:rsid w:val="008E62E2"/>
    <w:rsid w:val="008E651D"/>
    <w:rsid w:val="008E6FEC"/>
    <w:rsid w:val="008E7C6E"/>
    <w:rsid w:val="008F06C6"/>
    <w:rsid w:val="008F0798"/>
    <w:rsid w:val="008F0FAF"/>
    <w:rsid w:val="008F1046"/>
    <w:rsid w:val="008F16A1"/>
    <w:rsid w:val="008F1896"/>
    <w:rsid w:val="008F2D5E"/>
    <w:rsid w:val="008F2DD8"/>
    <w:rsid w:val="008F3552"/>
    <w:rsid w:val="008F37ED"/>
    <w:rsid w:val="008F3E41"/>
    <w:rsid w:val="008F4171"/>
    <w:rsid w:val="008F5030"/>
    <w:rsid w:val="008F5087"/>
    <w:rsid w:val="008F56FA"/>
    <w:rsid w:val="008F5CB0"/>
    <w:rsid w:val="008F773A"/>
    <w:rsid w:val="00900169"/>
    <w:rsid w:val="00900362"/>
    <w:rsid w:val="00901E30"/>
    <w:rsid w:val="0090269B"/>
    <w:rsid w:val="00903D02"/>
    <w:rsid w:val="0090433E"/>
    <w:rsid w:val="009048EC"/>
    <w:rsid w:val="0090515B"/>
    <w:rsid w:val="00905242"/>
    <w:rsid w:val="00905F9C"/>
    <w:rsid w:val="0090640D"/>
    <w:rsid w:val="00906944"/>
    <w:rsid w:val="00906F2A"/>
    <w:rsid w:val="009071A2"/>
    <w:rsid w:val="0090726E"/>
    <w:rsid w:val="009073AB"/>
    <w:rsid w:val="009078B8"/>
    <w:rsid w:val="00910190"/>
    <w:rsid w:val="00910D07"/>
    <w:rsid w:val="00910F30"/>
    <w:rsid w:val="00910FA6"/>
    <w:rsid w:val="0091109E"/>
    <w:rsid w:val="00911212"/>
    <w:rsid w:val="00911B65"/>
    <w:rsid w:val="00911D3A"/>
    <w:rsid w:val="009141F9"/>
    <w:rsid w:val="009145A7"/>
    <w:rsid w:val="00914DE7"/>
    <w:rsid w:val="00915717"/>
    <w:rsid w:val="00915C87"/>
    <w:rsid w:val="00915F48"/>
    <w:rsid w:val="00916AAF"/>
    <w:rsid w:val="00916B33"/>
    <w:rsid w:val="00916BB2"/>
    <w:rsid w:val="00916E9D"/>
    <w:rsid w:val="00917346"/>
    <w:rsid w:val="00917A2D"/>
    <w:rsid w:val="00917A60"/>
    <w:rsid w:val="00920585"/>
    <w:rsid w:val="00920A4A"/>
    <w:rsid w:val="00920C81"/>
    <w:rsid w:val="009217B3"/>
    <w:rsid w:val="009218DF"/>
    <w:rsid w:val="00921CBC"/>
    <w:rsid w:val="00921DD3"/>
    <w:rsid w:val="00923842"/>
    <w:rsid w:val="00923873"/>
    <w:rsid w:val="00923A15"/>
    <w:rsid w:val="00923DA4"/>
    <w:rsid w:val="00924CA4"/>
    <w:rsid w:val="00924D2E"/>
    <w:rsid w:val="00924F34"/>
    <w:rsid w:val="009250F0"/>
    <w:rsid w:val="009255E2"/>
    <w:rsid w:val="00925775"/>
    <w:rsid w:val="00925A5F"/>
    <w:rsid w:val="00926CE7"/>
    <w:rsid w:val="0092720B"/>
    <w:rsid w:val="00927912"/>
    <w:rsid w:val="00930169"/>
    <w:rsid w:val="00930DAA"/>
    <w:rsid w:val="00931B6F"/>
    <w:rsid w:val="00931E0C"/>
    <w:rsid w:val="00931E8A"/>
    <w:rsid w:val="00932077"/>
    <w:rsid w:val="00932259"/>
    <w:rsid w:val="0093283A"/>
    <w:rsid w:val="00932881"/>
    <w:rsid w:val="00932B7E"/>
    <w:rsid w:val="00932D8F"/>
    <w:rsid w:val="00933C7C"/>
    <w:rsid w:val="0093534C"/>
    <w:rsid w:val="00935E78"/>
    <w:rsid w:val="00936977"/>
    <w:rsid w:val="0093697C"/>
    <w:rsid w:val="00937A05"/>
    <w:rsid w:val="009415E7"/>
    <w:rsid w:val="00941C04"/>
    <w:rsid w:val="00941C62"/>
    <w:rsid w:val="00941E3C"/>
    <w:rsid w:val="009424C7"/>
    <w:rsid w:val="009425DA"/>
    <w:rsid w:val="00942619"/>
    <w:rsid w:val="0094349F"/>
    <w:rsid w:val="00943533"/>
    <w:rsid w:val="0094354A"/>
    <w:rsid w:val="0094367B"/>
    <w:rsid w:val="00943D29"/>
    <w:rsid w:val="0094456D"/>
    <w:rsid w:val="00944799"/>
    <w:rsid w:val="00945AD7"/>
    <w:rsid w:val="00945D07"/>
    <w:rsid w:val="00946A37"/>
    <w:rsid w:val="00946C37"/>
    <w:rsid w:val="009504FB"/>
    <w:rsid w:val="00950EBA"/>
    <w:rsid w:val="0095105C"/>
    <w:rsid w:val="00951081"/>
    <w:rsid w:val="009514F9"/>
    <w:rsid w:val="00953D3A"/>
    <w:rsid w:val="009541B8"/>
    <w:rsid w:val="00954D41"/>
    <w:rsid w:val="00955586"/>
    <w:rsid w:val="009560F8"/>
    <w:rsid w:val="0095630A"/>
    <w:rsid w:val="00956E96"/>
    <w:rsid w:val="0095750F"/>
    <w:rsid w:val="00960929"/>
    <w:rsid w:val="00961F1B"/>
    <w:rsid w:val="00961F2E"/>
    <w:rsid w:val="00962053"/>
    <w:rsid w:val="00962A14"/>
    <w:rsid w:val="00962C30"/>
    <w:rsid w:val="00963D3E"/>
    <w:rsid w:val="00964EA3"/>
    <w:rsid w:val="00966045"/>
    <w:rsid w:val="009674B4"/>
    <w:rsid w:val="0097010D"/>
    <w:rsid w:val="009706BA"/>
    <w:rsid w:val="00971385"/>
    <w:rsid w:val="00971A42"/>
    <w:rsid w:val="009728F7"/>
    <w:rsid w:val="00972984"/>
    <w:rsid w:val="009732FE"/>
    <w:rsid w:val="00973BBD"/>
    <w:rsid w:val="00974616"/>
    <w:rsid w:val="009747DE"/>
    <w:rsid w:val="00974A33"/>
    <w:rsid w:val="00975225"/>
    <w:rsid w:val="00975860"/>
    <w:rsid w:val="0097630C"/>
    <w:rsid w:val="009766AA"/>
    <w:rsid w:val="00976DAE"/>
    <w:rsid w:val="009772AE"/>
    <w:rsid w:val="009774CA"/>
    <w:rsid w:val="00977606"/>
    <w:rsid w:val="0097789D"/>
    <w:rsid w:val="00977954"/>
    <w:rsid w:val="00977C7C"/>
    <w:rsid w:val="00980121"/>
    <w:rsid w:val="009804F5"/>
    <w:rsid w:val="009815EE"/>
    <w:rsid w:val="00982DFA"/>
    <w:rsid w:val="009833F2"/>
    <w:rsid w:val="009834FF"/>
    <w:rsid w:val="0098403F"/>
    <w:rsid w:val="00984191"/>
    <w:rsid w:val="009841C0"/>
    <w:rsid w:val="0098427C"/>
    <w:rsid w:val="009844B2"/>
    <w:rsid w:val="009849F8"/>
    <w:rsid w:val="00984F5E"/>
    <w:rsid w:val="00985937"/>
    <w:rsid w:val="00986965"/>
    <w:rsid w:val="00986C42"/>
    <w:rsid w:val="009870D4"/>
    <w:rsid w:val="0098799A"/>
    <w:rsid w:val="00992A76"/>
    <w:rsid w:val="0099357F"/>
    <w:rsid w:val="009947E3"/>
    <w:rsid w:val="00994B4A"/>
    <w:rsid w:val="00995FEB"/>
    <w:rsid w:val="009A13D8"/>
    <w:rsid w:val="009A2469"/>
    <w:rsid w:val="009A264C"/>
    <w:rsid w:val="009A26AE"/>
    <w:rsid w:val="009A2C76"/>
    <w:rsid w:val="009A3B35"/>
    <w:rsid w:val="009A3E66"/>
    <w:rsid w:val="009A4139"/>
    <w:rsid w:val="009A4858"/>
    <w:rsid w:val="009A4C29"/>
    <w:rsid w:val="009A512A"/>
    <w:rsid w:val="009A534A"/>
    <w:rsid w:val="009A54D6"/>
    <w:rsid w:val="009A5561"/>
    <w:rsid w:val="009A55D0"/>
    <w:rsid w:val="009A58FA"/>
    <w:rsid w:val="009A7C35"/>
    <w:rsid w:val="009B0ED8"/>
    <w:rsid w:val="009B1FA9"/>
    <w:rsid w:val="009B2030"/>
    <w:rsid w:val="009B219D"/>
    <w:rsid w:val="009B265F"/>
    <w:rsid w:val="009B2D22"/>
    <w:rsid w:val="009B2E9D"/>
    <w:rsid w:val="009B3162"/>
    <w:rsid w:val="009B35C5"/>
    <w:rsid w:val="009B35D2"/>
    <w:rsid w:val="009B36FA"/>
    <w:rsid w:val="009B3ACB"/>
    <w:rsid w:val="009B426C"/>
    <w:rsid w:val="009B51B4"/>
    <w:rsid w:val="009B552A"/>
    <w:rsid w:val="009B5704"/>
    <w:rsid w:val="009B5A97"/>
    <w:rsid w:val="009B5BD6"/>
    <w:rsid w:val="009B5CC1"/>
    <w:rsid w:val="009B6045"/>
    <w:rsid w:val="009B6AF7"/>
    <w:rsid w:val="009B7CC5"/>
    <w:rsid w:val="009C04A2"/>
    <w:rsid w:val="009C058F"/>
    <w:rsid w:val="009C0600"/>
    <w:rsid w:val="009C1C71"/>
    <w:rsid w:val="009C291E"/>
    <w:rsid w:val="009C2BD6"/>
    <w:rsid w:val="009C3375"/>
    <w:rsid w:val="009C3502"/>
    <w:rsid w:val="009C450C"/>
    <w:rsid w:val="009C4AA9"/>
    <w:rsid w:val="009C4B18"/>
    <w:rsid w:val="009C4D2C"/>
    <w:rsid w:val="009C6479"/>
    <w:rsid w:val="009C68B0"/>
    <w:rsid w:val="009C7461"/>
    <w:rsid w:val="009C748E"/>
    <w:rsid w:val="009C7CA2"/>
    <w:rsid w:val="009C7E1C"/>
    <w:rsid w:val="009D0C78"/>
    <w:rsid w:val="009D17F2"/>
    <w:rsid w:val="009D1B9C"/>
    <w:rsid w:val="009D2253"/>
    <w:rsid w:val="009D2ACD"/>
    <w:rsid w:val="009D2FE1"/>
    <w:rsid w:val="009D367E"/>
    <w:rsid w:val="009D39DA"/>
    <w:rsid w:val="009D4153"/>
    <w:rsid w:val="009D47E8"/>
    <w:rsid w:val="009D4F2F"/>
    <w:rsid w:val="009D62EE"/>
    <w:rsid w:val="009D67B5"/>
    <w:rsid w:val="009D6A60"/>
    <w:rsid w:val="009E049F"/>
    <w:rsid w:val="009E0887"/>
    <w:rsid w:val="009E0C3B"/>
    <w:rsid w:val="009E12A9"/>
    <w:rsid w:val="009E149F"/>
    <w:rsid w:val="009E278F"/>
    <w:rsid w:val="009E2BB0"/>
    <w:rsid w:val="009E2D78"/>
    <w:rsid w:val="009E370B"/>
    <w:rsid w:val="009E3758"/>
    <w:rsid w:val="009E37FB"/>
    <w:rsid w:val="009E47A7"/>
    <w:rsid w:val="009E4D58"/>
    <w:rsid w:val="009E5455"/>
    <w:rsid w:val="009E54DA"/>
    <w:rsid w:val="009E6001"/>
    <w:rsid w:val="009E6128"/>
    <w:rsid w:val="009F1031"/>
    <w:rsid w:val="009F30EC"/>
    <w:rsid w:val="009F3E7E"/>
    <w:rsid w:val="009F5342"/>
    <w:rsid w:val="009F5EA6"/>
    <w:rsid w:val="009F7394"/>
    <w:rsid w:val="009F7514"/>
    <w:rsid w:val="009F7AC3"/>
    <w:rsid w:val="009F7D1F"/>
    <w:rsid w:val="009F7E6E"/>
    <w:rsid w:val="009F7F46"/>
    <w:rsid w:val="00A006A9"/>
    <w:rsid w:val="00A0188E"/>
    <w:rsid w:val="00A018DE"/>
    <w:rsid w:val="00A01CF0"/>
    <w:rsid w:val="00A03BCD"/>
    <w:rsid w:val="00A049F1"/>
    <w:rsid w:val="00A04A98"/>
    <w:rsid w:val="00A04B89"/>
    <w:rsid w:val="00A05455"/>
    <w:rsid w:val="00A06144"/>
    <w:rsid w:val="00A06280"/>
    <w:rsid w:val="00A067BC"/>
    <w:rsid w:val="00A068B5"/>
    <w:rsid w:val="00A07903"/>
    <w:rsid w:val="00A100A1"/>
    <w:rsid w:val="00A1082D"/>
    <w:rsid w:val="00A10886"/>
    <w:rsid w:val="00A10A3C"/>
    <w:rsid w:val="00A1151F"/>
    <w:rsid w:val="00A12393"/>
    <w:rsid w:val="00A12999"/>
    <w:rsid w:val="00A12F8D"/>
    <w:rsid w:val="00A13E9B"/>
    <w:rsid w:val="00A14316"/>
    <w:rsid w:val="00A14A00"/>
    <w:rsid w:val="00A14D58"/>
    <w:rsid w:val="00A1516C"/>
    <w:rsid w:val="00A15239"/>
    <w:rsid w:val="00A15DF6"/>
    <w:rsid w:val="00A16080"/>
    <w:rsid w:val="00A16859"/>
    <w:rsid w:val="00A168DA"/>
    <w:rsid w:val="00A16A3F"/>
    <w:rsid w:val="00A1708B"/>
    <w:rsid w:val="00A17339"/>
    <w:rsid w:val="00A206DC"/>
    <w:rsid w:val="00A20885"/>
    <w:rsid w:val="00A2091D"/>
    <w:rsid w:val="00A21282"/>
    <w:rsid w:val="00A21800"/>
    <w:rsid w:val="00A226D5"/>
    <w:rsid w:val="00A234EC"/>
    <w:rsid w:val="00A2391A"/>
    <w:rsid w:val="00A244A6"/>
    <w:rsid w:val="00A255AE"/>
    <w:rsid w:val="00A258A5"/>
    <w:rsid w:val="00A25993"/>
    <w:rsid w:val="00A261BE"/>
    <w:rsid w:val="00A26366"/>
    <w:rsid w:val="00A266A3"/>
    <w:rsid w:val="00A268F0"/>
    <w:rsid w:val="00A26926"/>
    <w:rsid w:val="00A27B0E"/>
    <w:rsid w:val="00A303DE"/>
    <w:rsid w:val="00A3097D"/>
    <w:rsid w:val="00A30ECF"/>
    <w:rsid w:val="00A31F70"/>
    <w:rsid w:val="00A32181"/>
    <w:rsid w:val="00A32AB9"/>
    <w:rsid w:val="00A32D27"/>
    <w:rsid w:val="00A330F2"/>
    <w:rsid w:val="00A3354C"/>
    <w:rsid w:val="00A33931"/>
    <w:rsid w:val="00A34194"/>
    <w:rsid w:val="00A342D5"/>
    <w:rsid w:val="00A34B0E"/>
    <w:rsid w:val="00A34B24"/>
    <w:rsid w:val="00A34D96"/>
    <w:rsid w:val="00A3571A"/>
    <w:rsid w:val="00A360F5"/>
    <w:rsid w:val="00A37302"/>
    <w:rsid w:val="00A37890"/>
    <w:rsid w:val="00A404DE"/>
    <w:rsid w:val="00A4075E"/>
    <w:rsid w:val="00A4090F"/>
    <w:rsid w:val="00A40AEE"/>
    <w:rsid w:val="00A4127B"/>
    <w:rsid w:val="00A4159E"/>
    <w:rsid w:val="00A41E63"/>
    <w:rsid w:val="00A42328"/>
    <w:rsid w:val="00A423AD"/>
    <w:rsid w:val="00A4274F"/>
    <w:rsid w:val="00A427C3"/>
    <w:rsid w:val="00A430D2"/>
    <w:rsid w:val="00A432F9"/>
    <w:rsid w:val="00A44524"/>
    <w:rsid w:val="00A45435"/>
    <w:rsid w:val="00A455F3"/>
    <w:rsid w:val="00A469E4"/>
    <w:rsid w:val="00A46B60"/>
    <w:rsid w:val="00A46CED"/>
    <w:rsid w:val="00A50F50"/>
    <w:rsid w:val="00A510F3"/>
    <w:rsid w:val="00A511C9"/>
    <w:rsid w:val="00A5238C"/>
    <w:rsid w:val="00A527A7"/>
    <w:rsid w:val="00A52877"/>
    <w:rsid w:val="00A52B72"/>
    <w:rsid w:val="00A540A9"/>
    <w:rsid w:val="00A540B2"/>
    <w:rsid w:val="00A540B7"/>
    <w:rsid w:val="00A54359"/>
    <w:rsid w:val="00A545C7"/>
    <w:rsid w:val="00A54AE5"/>
    <w:rsid w:val="00A55DD5"/>
    <w:rsid w:val="00A55E7D"/>
    <w:rsid w:val="00A56153"/>
    <w:rsid w:val="00A561BB"/>
    <w:rsid w:val="00A574F6"/>
    <w:rsid w:val="00A579A6"/>
    <w:rsid w:val="00A57EF2"/>
    <w:rsid w:val="00A605FC"/>
    <w:rsid w:val="00A60739"/>
    <w:rsid w:val="00A61890"/>
    <w:rsid w:val="00A61EB7"/>
    <w:rsid w:val="00A62757"/>
    <w:rsid w:val="00A647F5"/>
    <w:rsid w:val="00A657DA"/>
    <w:rsid w:val="00A65938"/>
    <w:rsid w:val="00A65F1C"/>
    <w:rsid w:val="00A66158"/>
    <w:rsid w:val="00A703F0"/>
    <w:rsid w:val="00A704C2"/>
    <w:rsid w:val="00A707A2"/>
    <w:rsid w:val="00A70A61"/>
    <w:rsid w:val="00A70C76"/>
    <w:rsid w:val="00A70CC8"/>
    <w:rsid w:val="00A712C8"/>
    <w:rsid w:val="00A71F7A"/>
    <w:rsid w:val="00A72056"/>
    <w:rsid w:val="00A720B9"/>
    <w:rsid w:val="00A72198"/>
    <w:rsid w:val="00A72649"/>
    <w:rsid w:val="00A72E2D"/>
    <w:rsid w:val="00A73001"/>
    <w:rsid w:val="00A731F9"/>
    <w:rsid w:val="00A73CAA"/>
    <w:rsid w:val="00A73D23"/>
    <w:rsid w:val="00A74C31"/>
    <w:rsid w:val="00A74CF7"/>
    <w:rsid w:val="00A759F8"/>
    <w:rsid w:val="00A766C3"/>
    <w:rsid w:val="00A767D6"/>
    <w:rsid w:val="00A76B89"/>
    <w:rsid w:val="00A76D68"/>
    <w:rsid w:val="00A7701B"/>
    <w:rsid w:val="00A77EB6"/>
    <w:rsid w:val="00A77EF9"/>
    <w:rsid w:val="00A81F1E"/>
    <w:rsid w:val="00A81F71"/>
    <w:rsid w:val="00A82554"/>
    <w:rsid w:val="00A82787"/>
    <w:rsid w:val="00A828DC"/>
    <w:rsid w:val="00A8335D"/>
    <w:rsid w:val="00A83E01"/>
    <w:rsid w:val="00A83E24"/>
    <w:rsid w:val="00A84BE5"/>
    <w:rsid w:val="00A84E17"/>
    <w:rsid w:val="00A858AE"/>
    <w:rsid w:val="00A86442"/>
    <w:rsid w:val="00A86584"/>
    <w:rsid w:val="00A8797C"/>
    <w:rsid w:val="00A87B71"/>
    <w:rsid w:val="00A90579"/>
    <w:rsid w:val="00A90ACC"/>
    <w:rsid w:val="00A91447"/>
    <w:rsid w:val="00A919D2"/>
    <w:rsid w:val="00A92734"/>
    <w:rsid w:val="00A92D44"/>
    <w:rsid w:val="00A93965"/>
    <w:rsid w:val="00A93B56"/>
    <w:rsid w:val="00A93D48"/>
    <w:rsid w:val="00A944F3"/>
    <w:rsid w:val="00A945DE"/>
    <w:rsid w:val="00A949C7"/>
    <w:rsid w:val="00A94E06"/>
    <w:rsid w:val="00A950C2"/>
    <w:rsid w:val="00A95144"/>
    <w:rsid w:val="00A95C1D"/>
    <w:rsid w:val="00A95D44"/>
    <w:rsid w:val="00A963B9"/>
    <w:rsid w:val="00A9642F"/>
    <w:rsid w:val="00A97187"/>
    <w:rsid w:val="00AA0F7E"/>
    <w:rsid w:val="00AA1884"/>
    <w:rsid w:val="00AA1C83"/>
    <w:rsid w:val="00AA5B82"/>
    <w:rsid w:val="00AA7784"/>
    <w:rsid w:val="00AA77C3"/>
    <w:rsid w:val="00AA7B35"/>
    <w:rsid w:val="00AB0F01"/>
    <w:rsid w:val="00AB1592"/>
    <w:rsid w:val="00AB15EA"/>
    <w:rsid w:val="00AB1CA8"/>
    <w:rsid w:val="00AB29FF"/>
    <w:rsid w:val="00AB2BF6"/>
    <w:rsid w:val="00AB3379"/>
    <w:rsid w:val="00AB3458"/>
    <w:rsid w:val="00AB4546"/>
    <w:rsid w:val="00AB52FE"/>
    <w:rsid w:val="00AB5A1C"/>
    <w:rsid w:val="00AB6879"/>
    <w:rsid w:val="00AB6B93"/>
    <w:rsid w:val="00AB6E14"/>
    <w:rsid w:val="00AB73BB"/>
    <w:rsid w:val="00AB73D1"/>
    <w:rsid w:val="00AC0012"/>
    <w:rsid w:val="00AC004E"/>
    <w:rsid w:val="00AC013E"/>
    <w:rsid w:val="00AC01D5"/>
    <w:rsid w:val="00AC0424"/>
    <w:rsid w:val="00AC0BA4"/>
    <w:rsid w:val="00AC0E5D"/>
    <w:rsid w:val="00AC30CA"/>
    <w:rsid w:val="00AC3738"/>
    <w:rsid w:val="00AC3AC2"/>
    <w:rsid w:val="00AC4292"/>
    <w:rsid w:val="00AC4911"/>
    <w:rsid w:val="00AC4CB1"/>
    <w:rsid w:val="00AC4CB4"/>
    <w:rsid w:val="00AC5068"/>
    <w:rsid w:val="00AC588C"/>
    <w:rsid w:val="00AC5A7E"/>
    <w:rsid w:val="00AC5E58"/>
    <w:rsid w:val="00AC62CF"/>
    <w:rsid w:val="00AC67B4"/>
    <w:rsid w:val="00AC716B"/>
    <w:rsid w:val="00AD012B"/>
    <w:rsid w:val="00AD036E"/>
    <w:rsid w:val="00AD047F"/>
    <w:rsid w:val="00AD0899"/>
    <w:rsid w:val="00AD104C"/>
    <w:rsid w:val="00AD18FB"/>
    <w:rsid w:val="00AD1CAB"/>
    <w:rsid w:val="00AD2AE6"/>
    <w:rsid w:val="00AD33D0"/>
    <w:rsid w:val="00AD3FEA"/>
    <w:rsid w:val="00AD3FEF"/>
    <w:rsid w:val="00AD4156"/>
    <w:rsid w:val="00AD4CFF"/>
    <w:rsid w:val="00AD56B2"/>
    <w:rsid w:val="00AD5E90"/>
    <w:rsid w:val="00AD699C"/>
    <w:rsid w:val="00AD6CD4"/>
    <w:rsid w:val="00AD704C"/>
    <w:rsid w:val="00AE0826"/>
    <w:rsid w:val="00AE0B47"/>
    <w:rsid w:val="00AE0CD5"/>
    <w:rsid w:val="00AE13C2"/>
    <w:rsid w:val="00AE1540"/>
    <w:rsid w:val="00AE1A86"/>
    <w:rsid w:val="00AE1C58"/>
    <w:rsid w:val="00AE26F0"/>
    <w:rsid w:val="00AE3295"/>
    <w:rsid w:val="00AE3422"/>
    <w:rsid w:val="00AE3FA1"/>
    <w:rsid w:val="00AE4136"/>
    <w:rsid w:val="00AE41EB"/>
    <w:rsid w:val="00AE44FE"/>
    <w:rsid w:val="00AE48BF"/>
    <w:rsid w:val="00AE5A63"/>
    <w:rsid w:val="00AE5A67"/>
    <w:rsid w:val="00AE6810"/>
    <w:rsid w:val="00AE6833"/>
    <w:rsid w:val="00AE716F"/>
    <w:rsid w:val="00AE7874"/>
    <w:rsid w:val="00AE7F44"/>
    <w:rsid w:val="00AF0866"/>
    <w:rsid w:val="00AF0A75"/>
    <w:rsid w:val="00AF0CC1"/>
    <w:rsid w:val="00AF14A9"/>
    <w:rsid w:val="00AF164D"/>
    <w:rsid w:val="00AF1F4D"/>
    <w:rsid w:val="00AF2969"/>
    <w:rsid w:val="00AF2E25"/>
    <w:rsid w:val="00AF2F7D"/>
    <w:rsid w:val="00AF3069"/>
    <w:rsid w:val="00AF311D"/>
    <w:rsid w:val="00AF330E"/>
    <w:rsid w:val="00AF4E23"/>
    <w:rsid w:val="00AF6D44"/>
    <w:rsid w:val="00AF6DB9"/>
    <w:rsid w:val="00AF72F6"/>
    <w:rsid w:val="00B004C0"/>
    <w:rsid w:val="00B00D9B"/>
    <w:rsid w:val="00B00EB4"/>
    <w:rsid w:val="00B019F2"/>
    <w:rsid w:val="00B0280C"/>
    <w:rsid w:val="00B02BBE"/>
    <w:rsid w:val="00B02E20"/>
    <w:rsid w:val="00B03BC4"/>
    <w:rsid w:val="00B03EBC"/>
    <w:rsid w:val="00B042ED"/>
    <w:rsid w:val="00B04B0F"/>
    <w:rsid w:val="00B04B46"/>
    <w:rsid w:val="00B0647B"/>
    <w:rsid w:val="00B069FA"/>
    <w:rsid w:val="00B06CE0"/>
    <w:rsid w:val="00B07150"/>
    <w:rsid w:val="00B1235B"/>
    <w:rsid w:val="00B12BAC"/>
    <w:rsid w:val="00B13298"/>
    <w:rsid w:val="00B149F7"/>
    <w:rsid w:val="00B14F7D"/>
    <w:rsid w:val="00B15EF6"/>
    <w:rsid w:val="00B176F2"/>
    <w:rsid w:val="00B177BF"/>
    <w:rsid w:val="00B204CB"/>
    <w:rsid w:val="00B20743"/>
    <w:rsid w:val="00B20B5A"/>
    <w:rsid w:val="00B21B84"/>
    <w:rsid w:val="00B22B65"/>
    <w:rsid w:val="00B22C51"/>
    <w:rsid w:val="00B234B4"/>
    <w:rsid w:val="00B235E9"/>
    <w:rsid w:val="00B23A99"/>
    <w:rsid w:val="00B23AD2"/>
    <w:rsid w:val="00B23B57"/>
    <w:rsid w:val="00B24DD1"/>
    <w:rsid w:val="00B25101"/>
    <w:rsid w:val="00B25C17"/>
    <w:rsid w:val="00B27065"/>
    <w:rsid w:val="00B270B4"/>
    <w:rsid w:val="00B27292"/>
    <w:rsid w:val="00B27E8D"/>
    <w:rsid w:val="00B3068D"/>
    <w:rsid w:val="00B3080C"/>
    <w:rsid w:val="00B30AC9"/>
    <w:rsid w:val="00B31A4E"/>
    <w:rsid w:val="00B31B3E"/>
    <w:rsid w:val="00B32650"/>
    <w:rsid w:val="00B32E0D"/>
    <w:rsid w:val="00B33492"/>
    <w:rsid w:val="00B337B9"/>
    <w:rsid w:val="00B34372"/>
    <w:rsid w:val="00B34723"/>
    <w:rsid w:val="00B34B03"/>
    <w:rsid w:val="00B34C28"/>
    <w:rsid w:val="00B3509E"/>
    <w:rsid w:val="00B350AD"/>
    <w:rsid w:val="00B3552C"/>
    <w:rsid w:val="00B35AC3"/>
    <w:rsid w:val="00B36AD2"/>
    <w:rsid w:val="00B37478"/>
    <w:rsid w:val="00B414AC"/>
    <w:rsid w:val="00B4295B"/>
    <w:rsid w:val="00B42B23"/>
    <w:rsid w:val="00B42EA8"/>
    <w:rsid w:val="00B43E1F"/>
    <w:rsid w:val="00B440A4"/>
    <w:rsid w:val="00B44130"/>
    <w:rsid w:val="00B44195"/>
    <w:rsid w:val="00B442E4"/>
    <w:rsid w:val="00B45277"/>
    <w:rsid w:val="00B45674"/>
    <w:rsid w:val="00B47070"/>
    <w:rsid w:val="00B47A2C"/>
    <w:rsid w:val="00B47A92"/>
    <w:rsid w:val="00B47D5A"/>
    <w:rsid w:val="00B508CA"/>
    <w:rsid w:val="00B50CFB"/>
    <w:rsid w:val="00B50E6D"/>
    <w:rsid w:val="00B51259"/>
    <w:rsid w:val="00B515B1"/>
    <w:rsid w:val="00B51B10"/>
    <w:rsid w:val="00B51DC9"/>
    <w:rsid w:val="00B521B0"/>
    <w:rsid w:val="00B52A75"/>
    <w:rsid w:val="00B52AAF"/>
    <w:rsid w:val="00B52BDE"/>
    <w:rsid w:val="00B5321B"/>
    <w:rsid w:val="00B5433D"/>
    <w:rsid w:val="00B545FE"/>
    <w:rsid w:val="00B550A6"/>
    <w:rsid w:val="00B552AE"/>
    <w:rsid w:val="00B553AF"/>
    <w:rsid w:val="00B5790C"/>
    <w:rsid w:val="00B6079D"/>
    <w:rsid w:val="00B60840"/>
    <w:rsid w:val="00B608E4"/>
    <w:rsid w:val="00B61781"/>
    <w:rsid w:val="00B61CEB"/>
    <w:rsid w:val="00B62375"/>
    <w:rsid w:val="00B6255C"/>
    <w:rsid w:val="00B62664"/>
    <w:rsid w:val="00B637CA"/>
    <w:rsid w:val="00B640EB"/>
    <w:rsid w:val="00B64729"/>
    <w:rsid w:val="00B658B7"/>
    <w:rsid w:val="00B66425"/>
    <w:rsid w:val="00B66D10"/>
    <w:rsid w:val="00B670E8"/>
    <w:rsid w:val="00B6728B"/>
    <w:rsid w:val="00B67D20"/>
    <w:rsid w:val="00B70066"/>
    <w:rsid w:val="00B70BA8"/>
    <w:rsid w:val="00B716E2"/>
    <w:rsid w:val="00B71954"/>
    <w:rsid w:val="00B72B79"/>
    <w:rsid w:val="00B72C7A"/>
    <w:rsid w:val="00B735AB"/>
    <w:rsid w:val="00B74451"/>
    <w:rsid w:val="00B745A9"/>
    <w:rsid w:val="00B746FD"/>
    <w:rsid w:val="00B7512D"/>
    <w:rsid w:val="00B751E5"/>
    <w:rsid w:val="00B75837"/>
    <w:rsid w:val="00B758E4"/>
    <w:rsid w:val="00B75B56"/>
    <w:rsid w:val="00B75E99"/>
    <w:rsid w:val="00B768CE"/>
    <w:rsid w:val="00B77493"/>
    <w:rsid w:val="00B8017C"/>
    <w:rsid w:val="00B80759"/>
    <w:rsid w:val="00B81E51"/>
    <w:rsid w:val="00B822F2"/>
    <w:rsid w:val="00B827EA"/>
    <w:rsid w:val="00B828A6"/>
    <w:rsid w:val="00B8294D"/>
    <w:rsid w:val="00B83F16"/>
    <w:rsid w:val="00B83FBA"/>
    <w:rsid w:val="00B85198"/>
    <w:rsid w:val="00B85441"/>
    <w:rsid w:val="00B85A60"/>
    <w:rsid w:val="00B86420"/>
    <w:rsid w:val="00B864DB"/>
    <w:rsid w:val="00B86A37"/>
    <w:rsid w:val="00B86ABD"/>
    <w:rsid w:val="00B9001C"/>
    <w:rsid w:val="00B903EF"/>
    <w:rsid w:val="00B909F0"/>
    <w:rsid w:val="00B90ECB"/>
    <w:rsid w:val="00B91101"/>
    <w:rsid w:val="00B929D6"/>
    <w:rsid w:val="00B93778"/>
    <w:rsid w:val="00B93BDE"/>
    <w:rsid w:val="00B93D75"/>
    <w:rsid w:val="00B940D5"/>
    <w:rsid w:val="00B94C9B"/>
    <w:rsid w:val="00B95580"/>
    <w:rsid w:val="00B9646F"/>
    <w:rsid w:val="00B96CAA"/>
    <w:rsid w:val="00B97486"/>
    <w:rsid w:val="00BA012A"/>
    <w:rsid w:val="00BA0474"/>
    <w:rsid w:val="00BA09E6"/>
    <w:rsid w:val="00BA0FEB"/>
    <w:rsid w:val="00BA1119"/>
    <w:rsid w:val="00BA2CB6"/>
    <w:rsid w:val="00BA2CEB"/>
    <w:rsid w:val="00BA3376"/>
    <w:rsid w:val="00BA4270"/>
    <w:rsid w:val="00BA46FD"/>
    <w:rsid w:val="00BA4B9C"/>
    <w:rsid w:val="00BA5455"/>
    <w:rsid w:val="00BA583D"/>
    <w:rsid w:val="00BA6371"/>
    <w:rsid w:val="00BA70C6"/>
    <w:rsid w:val="00BA7156"/>
    <w:rsid w:val="00BA735F"/>
    <w:rsid w:val="00BB0203"/>
    <w:rsid w:val="00BB05FC"/>
    <w:rsid w:val="00BB158C"/>
    <w:rsid w:val="00BB1A53"/>
    <w:rsid w:val="00BB1D6D"/>
    <w:rsid w:val="00BB211F"/>
    <w:rsid w:val="00BB36DD"/>
    <w:rsid w:val="00BB3BDD"/>
    <w:rsid w:val="00BB46AF"/>
    <w:rsid w:val="00BB4C92"/>
    <w:rsid w:val="00BB5769"/>
    <w:rsid w:val="00BB58A8"/>
    <w:rsid w:val="00BB5A4C"/>
    <w:rsid w:val="00BB6850"/>
    <w:rsid w:val="00BB69DA"/>
    <w:rsid w:val="00BB6AD8"/>
    <w:rsid w:val="00BB7BC7"/>
    <w:rsid w:val="00BC0369"/>
    <w:rsid w:val="00BC1943"/>
    <w:rsid w:val="00BC1B85"/>
    <w:rsid w:val="00BC1BD9"/>
    <w:rsid w:val="00BC21A4"/>
    <w:rsid w:val="00BC2B4F"/>
    <w:rsid w:val="00BC2D64"/>
    <w:rsid w:val="00BC338E"/>
    <w:rsid w:val="00BC3777"/>
    <w:rsid w:val="00BC37CA"/>
    <w:rsid w:val="00BC4397"/>
    <w:rsid w:val="00BC4513"/>
    <w:rsid w:val="00BC4CB8"/>
    <w:rsid w:val="00BC568E"/>
    <w:rsid w:val="00BC5CBA"/>
    <w:rsid w:val="00BC5D19"/>
    <w:rsid w:val="00BC7FF3"/>
    <w:rsid w:val="00BD1C91"/>
    <w:rsid w:val="00BD33BB"/>
    <w:rsid w:val="00BD4478"/>
    <w:rsid w:val="00BD5C3E"/>
    <w:rsid w:val="00BD6CB2"/>
    <w:rsid w:val="00BD77BF"/>
    <w:rsid w:val="00BE0208"/>
    <w:rsid w:val="00BE0A02"/>
    <w:rsid w:val="00BE19CC"/>
    <w:rsid w:val="00BE22AE"/>
    <w:rsid w:val="00BE292B"/>
    <w:rsid w:val="00BE2D6D"/>
    <w:rsid w:val="00BE348A"/>
    <w:rsid w:val="00BE3896"/>
    <w:rsid w:val="00BE4864"/>
    <w:rsid w:val="00BE50E4"/>
    <w:rsid w:val="00BE5445"/>
    <w:rsid w:val="00BE56B9"/>
    <w:rsid w:val="00BE5AFF"/>
    <w:rsid w:val="00BE7E20"/>
    <w:rsid w:val="00BF01B8"/>
    <w:rsid w:val="00BF02DB"/>
    <w:rsid w:val="00BF0B35"/>
    <w:rsid w:val="00BF12DC"/>
    <w:rsid w:val="00BF1F97"/>
    <w:rsid w:val="00BF25C2"/>
    <w:rsid w:val="00BF25FB"/>
    <w:rsid w:val="00BF3459"/>
    <w:rsid w:val="00BF3AE5"/>
    <w:rsid w:val="00BF3EBB"/>
    <w:rsid w:val="00BF48CF"/>
    <w:rsid w:val="00BF541D"/>
    <w:rsid w:val="00BF5A46"/>
    <w:rsid w:val="00BF5E67"/>
    <w:rsid w:val="00BF6553"/>
    <w:rsid w:val="00BF704B"/>
    <w:rsid w:val="00BF725A"/>
    <w:rsid w:val="00BF7BF6"/>
    <w:rsid w:val="00C000DF"/>
    <w:rsid w:val="00C013FA"/>
    <w:rsid w:val="00C0193E"/>
    <w:rsid w:val="00C01F8B"/>
    <w:rsid w:val="00C02241"/>
    <w:rsid w:val="00C0273E"/>
    <w:rsid w:val="00C03794"/>
    <w:rsid w:val="00C047E9"/>
    <w:rsid w:val="00C049E4"/>
    <w:rsid w:val="00C056B4"/>
    <w:rsid w:val="00C05778"/>
    <w:rsid w:val="00C05CD5"/>
    <w:rsid w:val="00C06A8A"/>
    <w:rsid w:val="00C074ED"/>
    <w:rsid w:val="00C0769F"/>
    <w:rsid w:val="00C10BBE"/>
    <w:rsid w:val="00C114FA"/>
    <w:rsid w:val="00C116A1"/>
    <w:rsid w:val="00C1195A"/>
    <w:rsid w:val="00C11A94"/>
    <w:rsid w:val="00C11BB4"/>
    <w:rsid w:val="00C12315"/>
    <w:rsid w:val="00C12A58"/>
    <w:rsid w:val="00C12AC3"/>
    <w:rsid w:val="00C1348D"/>
    <w:rsid w:val="00C13A8C"/>
    <w:rsid w:val="00C140A9"/>
    <w:rsid w:val="00C14A2F"/>
    <w:rsid w:val="00C14B0E"/>
    <w:rsid w:val="00C14E68"/>
    <w:rsid w:val="00C15EA2"/>
    <w:rsid w:val="00C15ED5"/>
    <w:rsid w:val="00C1695E"/>
    <w:rsid w:val="00C20020"/>
    <w:rsid w:val="00C21561"/>
    <w:rsid w:val="00C2179B"/>
    <w:rsid w:val="00C22C44"/>
    <w:rsid w:val="00C24886"/>
    <w:rsid w:val="00C253A1"/>
    <w:rsid w:val="00C25ADB"/>
    <w:rsid w:val="00C269A2"/>
    <w:rsid w:val="00C30060"/>
    <w:rsid w:val="00C30068"/>
    <w:rsid w:val="00C316F7"/>
    <w:rsid w:val="00C32627"/>
    <w:rsid w:val="00C32810"/>
    <w:rsid w:val="00C32BEA"/>
    <w:rsid w:val="00C32E89"/>
    <w:rsid w:val="00C331EA"/>
    <w:rsid w:val="00C33FB9"/>
    <w:rsid w:val="00C3449D"/>
    <w:rsid w:val="00C34B37"/>
    <w:rsid w:val="00C34D40"/>
    <w:rsid w:val="00C35021"/>
    <w:rsid w:val="00C35337"/>
    <w:rsid w:val="00C359BB"/>
    <w:rsid w:val="00C35A69"/>
    <w:rsid w:val="00C36101"/>
    <w:rsid w:val="00C36CB5"/>
    <w:rsid w:val="00C36F18"/>
    <w:rsid w:val="00C37E4D"/>
    <w:rsid w:val="00C40243"/>
    <w:rsid w:val="00C4067F"/>
    <w:rsid w:val="00C41A55"/>
    <w:rsid w:val="00C41A94"/>
    <w:rsid w:val="00C42B70"/>
    <w:rsid w:val="00C43D4D"/>
    <w:rsid w:val="00C4413D"/>
    <w:rsid w:val="00C447E5"/>
    <w:rsid w:val="00C45035"/>
    <w:rsid w:val="00C45909"/>
    <w:rsid w:val="00C45DD9"/>
    <w:rsid w:val="00C45DF9"/>
    <w:rsid w:val="00C469ED"/>
    <w:rsid w:val="00C47BAF"/>
    <w:rsid w:val="00C509E0"/>
    <w:rsid w:val="00C510D9"/>
    <w:rsid w:val="00C515EE"/>
    <w:rsid w:val="00C5187A"/>
    <w:rsid w:val="00C51DFB"/>
    <w:rsid w:val="00C51E7A"/>
    <w:rsid w:val="00C526D2"/>
    <w:rsid w:val="00C53424"/>
    <w:rsid w:val="00C5382C"/>
    <w:rsid w:val="00C53979"/>
    <w:rsid w:val="00C53FD9"/>
    <w:rsid w:val="00C54B44"/>
    <w:rsid w:val="00C54B81"/>
    <w:rsid w:val="00C557D8"/>
    <w:rsid w:val="00C55B00"/>
    <w:rsid w:val="00C55BD3"/>
    <w:rsid w:val="00C569EE"/>
    <w:rsid w:val="00C57774"/>
    <w:rsid w:val="00C60D44"/>
    <w:rsid w:val="00C61842"/>
    <w:rsid w:val="00C61DB7"/>
    <w:rsid w:val="00C61F87"/>
    <w:rsid w:val="00C62AA7"/>
    <w:rsid w:val="00C62C5F"/>
    <w:rsid w:val="00C62DD3"/>
    <w:rsid w:val="00C63787"/>
    <w:rsid w:val="00C638E9"/>
    <w:rsid w:val="00C63B52"/>
    <w:rsid w:val="00C64C4B"/>
    <w:rsid w:val="00C65819"/>
    <w:rsid w:val="00C65C72"/>
    <w:rsid w:val="00C65F54"/>
    <w:rsid w:val="00C6638B"/>
    <w:rsid w:val="00C67A95"/>
    <w:rsid w:val="00C67BA1"/>
    <w:rsid w:val="00C67DB0"/>
    <w:rsid w:val="00C708EF"/>
    <w:rsid w:val="00C72420"/>
    <w:rsid w:val="00C72BED"/>
    <w:rsid w:val="00C738A1"/>
    <w:rsid w:val="00C74350"/>
    <w:rsid w:val="00C74407"/>
    <w:rsid w:val="00C7477C"/>
    <w:rsid w:val="00C74C59"/>
    <w:rsid w:val="00C75654"/>
    <w:rsid w:val="00C76922"/>
    <w:rsid w:val="00C76B6B"/>
    <w:rsid w:val="00C76BD3"/>
    <w:rsid w:val="00C814A6"/>
    <w:rsid w:val="00C81603"/>
    <w:rsid w:val="00C81B8E"/>
    <w:rsid w:val="00C8287E"/>
    <w:rsid w:val="00C8321D"/>
    <w:rsid w:val="00C83316"/>
    <w:rsid w:val="00C83337"/>
    <w:rsid w:val="00C83347"/>
    <w:rsid w:val="00C835DE"/>
    <w:rsid w:val="00C842C5"/>
    <w:rsid w:val="00C844B1"/>
    <w:rsid w:val="00C85148"/>
    <w:rsid w:val="00C852E8"/>
    <w:rsid w:val="00C853A1"/>
    <w:rsid w:val="00C854CD"/>
    <w:rsid w:val="00C856A7"/>
    <w:rsid w:val="00C86092"/>
    <w:rsid w:val="00C86DD7"/>
    <w:rsid w:val="00C90222"/>
    <w:rsid w:val="00C905BC"/>
    <w:rsid w:val="00C914BF"/>
    <w:rsid w:val="00C91C1B"/>
    <w:rsid w:val="00C92224"/>
    <w:rsid w:val="00C92907"/>
    <w:rsid w:val="00C9337D"/>
    <w:rsid w:val="00C93A89"/>
    <w:rsid w:val="00C9423E"/>
    <w:rsid w:val="00C9692A"/>
    <w:rsid w:val="00C96A49"/>
    <w:rsid w:val="00CA00DA"/>
    <w:rsid w:val="00CA0CCA"/>
    <w:rsid w:val="00CA1296"/>
    <w:rsid w:val="00CA30C5"/>
    <w:rsid w:val="00CA32D4"/>
    <w:rsid w:val="00CA36DF"/>
    <w:rsid w:val="00CA48E6"/>
    <w:rsid w:val="00CA4C8C"/>
    <w:rsid w:val="00CA54F2"/>
    <w:rsid w:val="00CA6706"/>
    <w:rsid w:val="00CA68CB"/>
    <w:rsid w:val="00CA6E3A"/>
    <w:rsid w:val="00CA72F2"/>
    <w:rsid w:val="00CB0B56"/>
    <w:rsid w:val="00CB1602"/>
    <w:rsid w:val="00CB21BF"/>
    <w:rsid w:val="00CB24A9"/>
    <w:rsid w:val="00CB59FF"/>
    <w:rsid w:val="00CB67B7"/>
    <w:rsid w:val="00CC042C"/>
    <w:rsid w:val="00CC097C"/>
    <w:rsid w:val="00CC0DAC"/>
    <w:rsid w:val="00CC1108"/>
    <w:rsid w:val="00CC15A7"/>
    <w:rsid w:val="00CC21C3"/>
    <w:rsid w:val="00CC2374"/>
    <w:rsid w:val="00CC38B5"/>
    <w:rsid w:val="00CC3A7E"/>
    <w:rsid w:val="00CC41DB"/>
    <w:rsid w:val="00CC4877"/>
    <w:rsid w:val="00CC4A49"/>
    <w:rsid w:val="00CC4AA9"/>
    <w:rsid w:val="00CC512C"/>
    <w:rsid w:val="00CC5E24"/>
    <w:rsid w:val="00CC6455"/>
    <w:rsid w:val="00CC715D"/>
    <w:rsid w:val="00CC7633"/>
    <w:rsid w:val="00CC76F9"/>
    <w:rsid w:val="00CD0255"/>
    <w:rsid w:val="00CD02C3"/>
    <w:rsid w:val="00CD0E9C"/>
    <w:rsid w:val="00CD0EC7"/>
    <w:rsid w:val="00CD1CE0"/>
    <w:rsid w:val="00CD1FDE"/>
    <w:rsid w:val="00CD28F6"/>
    <w:rsid w:val="00CD2CDF"/>
    <w:rsid w:val="00CD2E21"/>
    <w:rsid w:val="00CD4184"/>
    <w:rsid w:val="00CD4BD7"/>
    <w:rsid w:val="00CD5338"/>
    <w:rsid w:val="00CD55DC"/>
    <w:rsid w:val="00CD59C3"/>
    <w:rsid w:val="00CD7FA5"/>
    <w:rsid w:val="00CE0670"/>
    <w:rsid w:val="00CE1308"/>
    <w:rsid w:val="00CE1790"/>
    <w:rsid w:val="00CE270D"/>
    <w:rsid w:val="00CE353B"/>
    <w:rsid w:val="00CE3940"/>
    <w:rsid w:val="00CE3B5B"/>
    <w:rsid w:val="00CE430A"/>
    <w:rsid w:val="00CE43F7"/>
    <w:rsid w:val="00CE4DE2"/>
    <w:rsid w:val="00CE653C"/>
    <w:rsid w:val="00CE6DFD"/>
    <w:rsid w:val="00CE6E8C"/>
    <w:rsid w:val="00CE72F3"/>
    <w:rsid w:val="00CE774D"/>
    <w:rsid w:val="00CF0497"/>
    <w:rsid w:val="00CF05F2"/>
    <w:rsid w:val="00CF1898"/>
    <w:rsid w:val="00CF29A2"/>
    <w:rsid w:val="00CF3031"/>
    <w:rsid w:val="00CF4045"/>
    <w:rsid w:val="00CF4617"/>
    <w:rsid w:val="00CF477B"/>
    <w:rsid w:val="00CF56F7"/>
    <w:rsid w:val="00CF6D85"/>
    <w:rsid w:val="00CF75F7"/>
    <w:rsid w:val="00D00A7B"/>
    <w:rsid w:val="00D018DC"/>
    <w:rsid w:val="00D02287"/>
    <w:rsid w:val="00D02881"/>
    <w:rsid w:val="00D03672"/>
    <w:rsid w:val="00D04042"/>
    <w:rsid w:val="00D04BC7"/>
    <w:rsid w:val="00D05501"/>
    <w:rsid w:val="00D058D3"/>
    <w:rsid w:val="00D05A17"/>
    <w:rsid w:val="00D05B71"/>
    <w:rsid w:val="00D10043"/>
    <w:rsid w:val="00D10C03"/>
    <w:rsid w:val="00D111D0"/>
    <w:rsid w:val="00D12403"/>
    <w:rsid w:val="00D1281B"/>
    <w:rsid w:val="00D12842"/>
    <w:rsid w:val="00D132C1"/>
    <w:rsid w:val="00D13718"/>
    <w:rsid w:val="00D15DA8"/>
    <w:rsid w:val="00D16180"/>
    <w:rsid w:val="00D16341"/>
    <w:rsid w:val="00D175FF"/>
    <w:rsid w:val="00D176A8"/>
    <w:rsid w:val="00D17C98"/>
    <w:rsid w:val="00D2014C"/>
    <w:rsid w:val="00D20360"/>
    <w:rsid w:val="00D204B1"/>
    <w:rsid w:val="00D20DD9"/>
    <w:rsid w:val="00D21F51"/>
    <w:rsid w:val="00D222E3"/>
    <w:rsid w:val="00D22450"/>
    <w:rsid w:val="00D2256A"/>
    <w:rsid w:val="00D24DE7"/>
    <w:rsid w:val="00D25087"/>
    <w:rsid w:val="00D2545F"/>
    <w:rsid w:val="00D25693"/>
    <w:rsid w:val="00D2625D"/>
    <w:rsid w:val="00D26484"/>
    <w:rsid w:val="00D26F8D"/>
    <w:rsid w:val="00D2764F"/>
    <w:rsid w:val="00D27F7D"/>
    <w:rsid w:val="00D30349"/>
    <w:rsid w:val="00D30E8D"/>
    <w:rsid w:val="00D30FA9"/>
    <w:rsid w:val="00D3105E"/>
    <w:rsid w:val="00D311AD"/>
    <w:rsid w:val="00D328B6"/>
    <w:rsid w:val="00D328BB"/>
    <w:rsid w:val="00D33025"/>
    <w:rsid w:val="00D33A0F"/>
    <w:rsid w:val="00D33D9F"/>
    <w:rsid w:val="00D33F2C"/>
    <w:rsid w:val="00D35377"/>
    <w:rsid w:val="00D35A78"/>
    <w:rsid w:val="00D37DC2"/>
    <w:rsid w:val="00D402AA"/>
    <w:rsid w:val="00D40577"/>
    <w:rsid w:val="00D4061A"/>
    <w:rsid w:val="00D40BF6"/>
    <w:rsid w:val="00D41084"/>
    <w:rsid w:val="00D411A4"/>
    <w:rsid w:val="00D4202D"/>
    <w:rsid w:val="00D4262F"/>
    <w:rsid w:val="00D42B39"/>
    <w:rsid w:val="00D43E40"/>
    <w:rsid w:val="00D44CBE"/>
    <w:rsid w:val="00D458A4"/>
    <w:rsid w:val="00D46CC4"/>
    <w:rsid w:val="00D47108"/>
    <w:rsid w:val="00D47B1B"/>
    <w:rsid w:val="00D5002D"/>
    <w:rsid w:val="00D50AF0"/>
    <w:rsid w:val="00D53A17"/>
    <w:rsid w:val="00D54832"/>
    <w:rsid w:val="00D5601B"/>
    <w:rsid w:val="00D5672C"/>
    <w:rsid w:val="00D56D96"/>
    <w:rsid w:val="00D5704A"/>
    <w:rsid w:val="00D572B8"/>
    <w:rsid w:val="00D578D9"/>
    <w:rsid w:val="00D6044C"/>
    <w:rsid w:val="00D60829"/>
    <w:rsid w:val="00D60CE7"/>
    <w:rsid w:val="00D612D0"/>
    <w:rsid w:val="00D61706"/>
    <w:rsid w:val="00D61AC1"/>
    <w:rsid w:val="00D645B5"/>
    <w:rsid w:val="00D6524A"/>
    <w:rsid w:val="00D657DB"/>
    <w:rsid w:val="00D66296"/>
    <w:rsid w:val="00D67218"/>
    <w:rsid w:val="00D67309"/>
    <w:rsid w:val="00D67A85"/>
    <w:rsid w:val="00D67AF2"/>
    <w:rsid w:val="00D7053F"/>
    <w:rsid w:val="00D7227F"/>
    <w:rsid w:val="00D7255C"/>
    <w:rsid w:val="00D7258B"/>
    <w:rsid w:val="00D72889"/>
    <w:rsid w:val="00D7330C"/>
    <w:rsid w:val="00D75866"/>
    <w:rsid w:val="00D75BDE"/>
    <w:rsid w:val="00D76EEF"/>
    <w:rsid w:val="00D773AE"/>
    <w:rsid w:val="00D81481"/>
    <w:rsid w:val="00D81B4B"/>
    <w:rsid w:val="00D829B4"/>
    <w:rsid w:val="00D82DF7"/>
    <w:rsid w:val="00D83191"/>
    <w:rsid w:val="00D833AD"/>
    <w:rsid w:val="00D8435C"/>
    <w:rsid w:val="00D84734"/>
    <w:rsid w:val="00D8496A"/>
    <w:rsid w:val="00D84C8F"/>
    <w:rsid w:val="00D856E7"/>
    <w:rsid w:val="00D85B17"/>
    <w:rsid w:val="00D85C14"/>
    <w:rsid w:val="00D85CD9"/>
    <w:rsid w:val="00D866DC"/>
    <w:rsid w:val="00D86C05"/>
    <w:rsid w:val="00D8715F"/>
    <w:rsid w:val="00D871ED"/>
    <w:rsid w:val="00D90C01"/>
    <w:rsid w:val="00D9245B"/>
    <w:rsid w:val="00D92633"/>
    <w:rsid w:val="00D926AD"/>
    <w:rsid w:val="00D9341E"/>
    <w:rsid w:val="00D9355C"/>
    <w:rsid w:val="00D93F22"/>
    <w:rsid w:val="00D95B65"/>
    <w:rsid w:val="00D96549"/>
    <w:rsid w:val="00D97908"/>
    <w:rsid w:val="00DA01B0"/>
    <w:rsid w:val="00DA082A"/>
    <w:rsid w:val="00DA09DC"/>
    <w:rsid w:val="00DA0AC2"/>
    <w:rsid w:val="00DA0BF0"/>
    <w:rsid w:val="00DA0C5A"/>
    <w:rsid w:val="00DA0DCF"/>
    <w:rsid w:val="00DA1ACF"/>
    <w:rsid w:val="00DA1ED8"/>
    <w:rsid w:val="00DA2024"/>
    <w:rsid w:val="00DA2B4C"/>
    <w:rsid w:val="00DA3CFC"/>
    <w:rsid w:val="00DA433E"/>
    <w:rsid w:val="00DA4B5E"/>
    <w:rsid w:val="00DA4BA9"/>
    <w:rsid w:val="00DA5671"/>
    <w:rsid w:val="00DA63AB"/>
    <w:rsid w:val="00DA6587"/>
    <w:rsid w:val="00DA6882"/>
    <w:rsid w:val="00DA6A74"/>
    <w:rsid w:val="00DA6B3C"/>
    <w:rsid w:val="00DA6E10"/>
    <w:rsid w:val="00DA7482"/>
    <w:rsid w:val="00DA7756"/>
    <w:rsid w:val="00DA7D2D"/>
    <w:rsid w:val="00DB086A"/>
    <w:rsid w:val="00DB0F93"/>
    <w:rsid w:val="00DB1700"/>
    <w:rsid w:val="00DB1F49"/>
    <w:rsid w:val="00DB30A8"/>
    <w:rsid w:val="00DB3646"/>
    <w:rsid w:val="00DB3B38"/>
    <w:rsid w:val="00DB3E6C"/>
    <w:rsid w:val="00DB4B02"/>
    <w:rsid w:val="00DB4E98"/>
    <w:rsid w:val="00DB50C7"/>
    <w:rsid w:val="00DB519B"/>
    <w:rsid w:val="00DB54C6"/>
    <w:rsid w:val="00DB5663"/>
    <w:rsid w:val="00DB5A45"/>
    <w:rsid w:val="00DB6ADA"/>
    <w:rsid w:val="00DB6E68"/>
    <w:rsid w:val="00DB7071"/>
    <w:rsid w:val="00DB7AAF"/>
    <w:rsid w:val="00DC0A19"/>
    <w:rsid w:val="00DC1156"/>
    <w:rsid w:val="00DC1B84"/>
    <w:rsid w:val="00DC21BF"/>
    <w:rsid w:val="00DC2944"/>
    <w:rsid w:val="00DC29B8"/>
    <w:rsid w:val="00DC3093"/>
    <w:rsid w:val="00DC3977"/>
    <w:rsid w:val="00DC3D15"/>
    <w:rsid w:val="00DC41CE"/>
    <w:rsid w:val="00DC4214"/>
    <w:rsid w:val="00DC4262"/>
    <w:rsid w:val="00DC4265"/>
    <w:rsid w:val="00DC4559"/>
    <w:rsid w:val="00DC4819"/>
    <w:rsid w:val="00DC48F7"/>
    <w:rsid w:val="00DC52D8"/>
    <w:rsid w:val="00DC53ED"/>
    <w:rsid w:val="00DC5484"/>
    <w:rsid w:val="00DC580D"/>
    <w:rsid w:val="00DC58A8"/>
    <w:rsid w:val="00DC6643"/>
    <w:rsid w:val="00DC6882"/>
    <w:rsid w:val="00DC7072"/>
    <w:rsid w:val="00DC7708"/>
    <w:rsid w:val="00DC7C42"/>
    <w:rsid w:val="00DC7F0C"/>
    <w:rsid w:val="00DD0169"/>
    <w:rsid w:val="00DD0796"/>
    <w:rsid w:val="00DD1B4C"/>
    <w:rsid w:val="00DD24B6"/>
    <w:rsid w:val="00DD2A7F"/>
    <w:rsid w:val="00DD2FC8"/>
    <w:rsid w:val="00DD3374"/>
    <w:rsid w:val="00DD3804"/>
    <w:rsid w:val="00DD426D"/>
    <w:rsid w:val="00DD436C"/>
    <w:rsid w:val="00DD58FA"/>
    <w:rsid w:val="00DD6250"/>
    <w:rsid w:val="00DD650B"/>
    <w:rsid w:val="00DD669E"/>
    <w:rsid w:val="00DD6755"/>
    <w:rsid w:val="00DD7024"/>
    <w:rsid w:val="00DD7BBB"/>
    <w:rsid w:val="00DD7DB2"/>
    <w:rsid w:val="00DE0443"/>
    <w:rsid w:val="00DE067C"/>
    <w:rsid w:val="00DE0967"/>
    <w:rsid w:val="00DE4CA2"/>
    <w:rsid w:val="00DE5902"/>
    <w:rsid w:val="00DE5C33"/>
    <w:rsid w:val="00DE617A"/>
    <w:rsid w:val="00DE6F7C"/>
    <w:rsid w:val="00DE72A1"/>
    <w:rsid w:val="00DF202E"/>
    <w:rsid w:val="00DF21F9"/>
    <w:rsid w:val="00DF245D"/>
    <w:rsid w:val="00DF2628"/>
    <w:rsid w:val="00DF264B"/>
    <w:rsid w:val="00DF4A13"/>
    <w:rsid w:val="00DF55A9"/>
    <w:rsid w:val="00DF5724"/>
    <w:rsid w:val="00DF5E23"/>
    <w:rsid w:val="00DF5F63"/>
    <w:rsid w:val="00DF6A15"/>
    <w:rsid w:val="00DF6D03"/>
    <w:rsid w:val="00DF76EF"/>
    <w:rsid w:val="00DF7840"/>
    <w:rsid w:val="00DF7BF7"/>
    <w:rsid w:val="00DF7CA8"/>
    <w:rsid w:val="00DF7E6E"/>
    <w:rsid w:val="00E00F51"/>
    <w:rsid w:val="00E010AC"/>
    <w:rsid w:val="00E016F2"/>
    <w:rsid w:val="00E0250B"/>
    <w:rsid w:val="00E02595"/>
    <w:rsid w:val="00E033A1"/>
    <w:rsid w:val="00E03673"/>
    <w:rsid w:val="00E05111"/>
    <w:rsid w:val="00E0619A"/>
    <w:rsid w:val="00E064E2"/>
    <w:rsid w:val="00E07EAC"/>
    <w:rsid w:val="00E1005B"/>
    <w:rsid w:val="00E1010E"/>
    <w:rsid w:val="00E10502"/>
    <w:rsid w:val="00E113CB"/>
    <w:rsid w:val="00E11576"/>
    <w:rsid w:val="00E11FA9"/>
    <w:rsid w:val="00E122C8"/>
    <w:rsid w:val="00E12407"/>
    <w:rsid w:val="00E12A3B"/>
    <w:rsid w:val="00E12A50"/>
    <w:rsid w:val="00E135FA"/>
    <w:rsid w:val="00E14366"/>
    <w:rsid w:val="00E15142"/>
    <w:rsid w:val="00E15181"/>
    <w:rsid w:val="00E1556D"/>
    <w:rsid w:val="00E155A8"/>
    <w:rsid w:val="00E1750F"/>
    <w:rsid w:val="00E17F93"/>
    <w:rsid w:val="00E20945"/>
    <w:rsid w:val="00E20AB1"/>
    <w:rsid w:val="00E20AD0"/>
    <w:rsid w:val="00E20E05"/>
    <w:rsid w:val="00E20E2A"/>
    <w:rsid w:val="00E20E3B"/>
    <w:rsid w:val="00E20F78"/>
    <w:rsid w:val="00E210FC"/>
    <w:rsid w:val="00E21193"/>
    <w:rsid w:val="00E21D23"/>
    <w:rsid w:val="00E220E3"/>
    <w:rsid w:val="00E220E9"/>
    <w:rsid w:val="00E225FC"/>
    <w:rsid w:val="00E22E72"/>
    <w:rsid w:val="00E236D1"/>
    <w:rsid w:val="00E23D69"/>
    <w:rsid w:val="00E2433F"/>
    <w:rsid w:val="00E24B5A"/>
    <w:rsid w:val="00E24CA6"/>
    <w:rsid w:val="00E25398"/>
    <w:rsid w:val="00E25E64"/>
    <w:rsid w:val="00E26190"/>
    <w:rsid w:val="00E261FE"/>
    <w:rsid w:val="00E262BA"/>
    <w:rsid w:val="00E27016"/>
    <w:rsid w:val="00E30AD9"/>
    <w:rsid w:val="00E30C95"/>
    <w:rsid w:val="00E3141B"/>
    <w:rsid w:val="00E318B8"/>
    <w:rsid w:val="00E32D3C"/>
    <w:rsid w:val="00E32ED3"/>
    <w:rsid w:val="00E33CC6"/>
    <w:rsid w:val="00E344BC"/>
    <w:rsid w:val="00E3450B"/>
    <w:rsid w:val="00E353BC"/>
    <w:rsid w:val="00E35557"/>
    <w:rsid w:val="00E35E82"/>
    <w:rsid w:val="00E368CB"/>
    <w:rsid w:val="00E36917"/>
    <w:rsid w:val="00E3711B"/>
    <w:rsid w:val="00E37387"/>
    <w:rsid w:val="00E37DCD"/>
    <w:rsid w:val="00E402C3"/>
    <w:rsid w:val="00E40DF8"/>
    <w:rsid w:val="00E41263"/>
    <w:rsid w:val="00E414FA"/>
    <w:rsid w:val="00E416B5"/>
    <w:rsid w:val="00E41C51"/>
    <w:rsid w:val="00E41FF6"/>
    <w:rsid w:val="00E42B05"/>
    <w:rsid w:val="00E42D5C"/>
    <w:rsid w:val="00E42EA9"/>
    <w:rsid w:val="00E4323F"/>
    <w:rsid w:val="00E43812"/>
    <w:rsid w:val="00E43C8F"/>
    <w:rsid w:val="00E43F70"/>
    <w:rsid w:val="00E4469F"/>
    <w:rsid w:val="00E44FAD"/>
    <w:rsid w:val="00E45330"/>
    <w:rsid w:val="00E455CC"/>
    <w:rsid w:val="00E45766"/>
    <w:rsid w:val="00E46671"/>
    <w:rsid w:val="00E46813"/>
    <w:rsid w:val="00E46AFC"/>
    <w:rsid w:val="00E475B7"/>
    <w:rsid w:val="00E50415"/>
    <w:rsid w:val="00E522A1"/>
    <w:rsid w:val="00E523A8"/>
    <w:rsid w:val="00E523AD"/>
    <w:rsid w:val="00E52464"/>
    <w:rsid w:val="00E52784"/>
    <w:rsid w:val="00E53199"/>
    <w:rsid w:val="00E537A8"/>
    <w:rsid w:val="00E537DA"/>
    <w:rsid w:val="00E54434"/>
    <w:rsid w:val="00E54C04"/>
    <w:rsid w:val="00E54E48"/>
    <w:rsid w:val="00E55694"/>
    <w:rsid w:val="00E55CD2"/>
    <w:rsid w:val="00E55E36"/>
    <w:rsid w:val="00E573F1"/>
    <w:rsid w:val="00E57608"/>
    <w:rsid w:val="00E57779"/>
    <w:rsid w:val="00E57B03"/>
    <w:rsid w:val="00E61D3C"/>
    <w:rsid w:val="00E623B0"/>
    <w:rsid w:val="00E63C09"/>
    <w:rsid w:val="00E6418F"/>
    <w:rsid w:val="00E65A67"/>
    <w:rsid w:val="00E65AEC"/>
    <w:rsid w:val="00E65E0A"/>
    <w:rsid w:val="00E65ECA"/>
    <w:rsid w:val="00E65F86"/>
    <w:rsid w:val="00E66664"/>
    <w:rsid w:val="00E670AF"/>
    <w:rsid w:val="00E67CA0"/>
    <w:rsid w:val="00E67FC4"/>
    <w:rsid w:val="00E715B5"/>
    <w:rsid w:val="00E72840"/>
    <w:rsid w:val="00E73963"/>
    <w:rsid w:val="00E73EAD"/>
    <w:rsid w:val="00E7442B"/>
    <w:rsid w:val="00E755EB"/>
    <w:rsid w:val="00E76056"/>
    <w:rsid w:val="00E76317"/>
    <w:rsid w:val="00E768DB"/>
    <w:rsid w:val="00E77B32"/>
    <w:rsid w:val="00E80563"/>
    <w:rsid w:val="00E80584"/>
    <w:rsid w:val="00E8146F"/>
    <w:rsid w:val="00E819DD"/>
    <w:rsid w:val="00E81EF9"/>
    <w:rsid w:val="00E82C84"/>
    <w:rsid w:val="00E83C12"/>
    <w:rsid w:val="00E83D03"/>
    <w:rsid w:val="00E83F4D"/>
    <w:rsid w:val="00E83FED"/>
    <w:rsid w:val="00E842AD"/>
    <w:rsid w:val="00E84F44"/>
    <w:rsid w:val="00E85257"/>
    <w:rsid w:val="00E85E6C"/>
    <w:rsid w:val="00E85FB6"/>
    <w:rsid w:val="00E85FFE"/>
    <w:rsid w:val="00E86968"/>
    <w:rsid w:val="00E90713"/>
    <w:rsid w:val="00E90A30"/>
    <w:rsid w:val="00E90A55"/>
    <w:rsid w:val="00E916D6"/>
    <w:rsid w:val="00E9221F"/>
    <w:rsid w:val="00E9289C"/>
    <w:rsid w:val="00E92F03"/>
    <w:rsid w:val="00E9379D"/>
    <w:rsid w:val="00E93858"/>
    <w:rsid w:val="00E94676"/>
    <w:rsid w:val="00E94F8D"/>
    <w:rsid w:val="00E9518A"/>
    <w:rsid w:val="00E951E5"/>
    <w:rsid w:val="00E9556E"/>
    <w:rsid w:val="00E96AFE"/>
    <w:rsid w:val="00E96B77"/>
    <w:rsid w:val="00E96C81"/>
    <w:rsid w:val="00E96ED7"/>
    <w:rsid w:val="00E970A4"/>
    <w:rsid w:val="00E97CED"/>
    <w:rsid w:val="00EA00C2"/>
    <w:rsid w:val="00EA02DE"/>
    <w:rsid w:val="00EA0C2C"/>
    <w:rsid w:val="00EA2CAB"/>
    <w:rsid w:val="00EA3533"/>
    <w:rsid w:val="00EA3672"/>
    <w:rsid w:val="00EA3726"/>
    <w:rsid w:val="00EA3D6A"/>
    <w:rsid w:val="00EA4213"/>
    <w:rsid w:val="00EA4528"/>
    <w:rsid w:val="00EA5A79"/>
    <w:rsid w:val="00EA60B5"/>
    <w:rsid w:val="00EA62E2"/>
    <w:rsid w:val="00EA69E6"/>
    <w:rsid w:val="00EA7024"/>
    <w:rsid w:val="00EA7C19"/>
    <w:rsid w:val="00EB06BC"/>
    <w:rsid w:val="00EB0FED"/>
    <w:rsid w:val="00EB1AF3"/>
    <w:rsid w:val="00EB25B0"/>
    <w:rsid w:val="00EB25E5"/>
    <w:rsid w:val="00EB2843"/>
    <w:rsid w:val="00EB45B0"/>
    <w:rsid w:val="00EB48BE"/>
    <w:rsid w:val="00EB525C"/>
    <w:rsid w:val="00EB5337"/>
    <w:rsid w:val="00EB537C"/>
    <w:rsid w:val="00EB56B1"/>
    <w:rsid w:val="00EB5BDD"/>
    <w:rsid w:val="00EB6046"/>
    <w:rsid w:val="00EB6532"/>
    <w:rsid w:val="00EB76F2"/>
    <w:rsid w:val="00EB791F"/>
    <w:rsid w:val="00EB7EC0"/>
    <w:rsid w:val="00EC0453"/>
    <w:rsid w:val="00EC14A1"/>
    <w:rsid w:val="00EC21ED"/>
    <w:rsid w:val="00EC2359"/>
    <w:rsid w:val="00EC3B3B"/>
    <w:rsid w:val="00EC447E"/>
    <w:rsid w:val="00EC47DF"/>
    <w:rsid w:val="00EC55D9"/>
    <w:rsid w:val="00EC5F07"/>
    <w:rsid w:val="00EC6FE0"/>
    <w:rsid w:val="00EC709C"/>
    <w:rsid w:val="00EC7669"/>
    <w:rsid w:val="00EC7CE6"/>
    <w:rsid w:val="00EC7F4F"/>
    <w:rsid w:val="00ED0252"/>
    <w:rsid w:val="00ED0279"/>
    <w:rsid w:val="00ED202C"/>
    <w:rsid w:val="00ED24C6"/>
    <w:rsid w:val="00ED27B7"/>
    <w:rsid w:val="00ED2B11"/>
    <w:rsid w:val="00ED2DE5"/>
    <w:rsid w:val="00ED3347"/>
    <w:rsid w:val="00ED3419"/>
    <w:rsid w:val="00ED36CE"/>
    <w:rsid w:val="00ED4113"/>
    <w:rsid w:val="00ED485A"/>
    <w:rsid w:val="00ED4EFC"/>
    <w:rsid w:val="00ED4FEA"/>
    <w:rsid w:val="00ED5D34"/>
    <w:rsid w:val="00ED6136"/>
    <w:rsid w:val="00ED6604"/>
    <w:rsid w:val="00ED698B"/>
    <w:rsid w:val="00ED6C18"/>
    <w:rsid w:val="00ED7075"/>
    <w:rsid w:val="00ED74EB"/>
    <w:rsid w:val="00ED7BFA"/>
    <w:rsid w:val="00ED7CC2"/>
    <w:rsid w:val="00EE0C9A"/>
    <w:rsid w:val="00EE25DD"/>
    <w:rsid w:val="00EE2AED"/>
    <w:rsid w:val="00EE2BE9"/>
    <w:rsid w:val="00EE2D1D"/>
    <w:rsid w:val="00EE38F1"/>
    <w:rsid w:val="00EE4343"/>
    <w:rsid w:val="00EE44BD"/>
    <w:rsid w:val="00EE50A6"/>
    <w:rsid w:val="00EE526C"/>
    <w:rsid w:val="00EE58D8"/>
    <w:rsid w:val="00EE62FF"/>
    <w:rsid w:val="00EE66F7"/>
    <w:rsid w:val="00EE78D9"/>
    <w:rsid w:val="00EE7EBE"/>
    <w:rsid w:val="00EE7FED"/>
    <w:rsid w:val="00EF02C9"/>
    <w:rsid w:val="00EF0CCF"/>
    <w:rsid w:val="00EF1B3E"/>
    <w:rsid w:val="00EF2CBC"/>
    <w:rsid w:val="00EF2DAC"/>
    <w:rsid w:val="00EF4802"/>
    <w:rsid w:val="00EF6382"/>
    <w:rsid w:val="00EF7B26"/>
    <w:rsid w:val="00F0001E"/>
    <w:rsid w:val="00F004C2"/>
    <w:rsid w:val="00F0110C"/>
    <w:rsid w:val="00F01641"/>
    <w:rsid w:val="00F0168A"/>
    <w:rsid w:val="00F02DA0"/>
    <w:rsid w:val="00F03033"/>
    <w:rsid w:val="00F035AC"/>
    <w:rsid w:val="00F03831"/>
    <w:rsid w:val="00F044EA"/>
    <w:rsid w:val="00F04982"/>
    <w:rsid w:val="00F05574"/>
    <w:rsid w:val="00F070D4"/>
    <w:rsid w:val="00F074B3"/>
    <w:rsid w:val="00F07FD7"/>
    <w:rsid w:val="00F07FE5"/>
    <w:rsid w:val="00F1028A"/>
    <w:rsid w:val="00F1131C"/>
    <w:rsid w:val="00F11354"/>
    <w:rsid w:val="00F11413"/>
    <w:rsid w:val="00F114A1"/>
    <w:rsid w:val="00F125C6"/>
    <w:rsid w:val="00F135E4"/>
    <w:rsid w:val="00F14F90"/>
    <w:rsid w:val="00F1530B"/>
    <w:rsid w:val="00F1546A"/>
    <w:rsid w:val="00F16057"/>
    <w:rsid w:val="00F167B2"/>
    <w:rsid w:val="00F16EC8"/>
    <w:rsid w:val="00F20300"/>
    <w:rsid w:val="00F2288B"/>
    <w:rsid w:val="00F23213"/>
    <w:rsid w:val="00F23515"/>
    <w:rsid w:val="00F23C95"/>
    <w:rsid w:val="00F23DC2"/>
    <w:rsid w:val="00F23EE1"/>
    <w:rsid w:val="00F24598"/>
    <w:rsid w:val="00F24907"/>
    <w:rsid w:val="00F24CBD"/>
    <w:rsid w:val="00F24EBE"/>
    <w:rsid w:val="00F250A4"/>
    <w:rsid w:val="00F253A0"/>
    <w:rsid w:val="00F253E2"/>
    <w:rsid w:val="00F25F8A"/>
    <w:rsid w:val="00F25FB8"/>
    <w:rsid w:val="00F26AE0"/>
    <w:rsid w:val="00F270A2"/>
    <w:rsid w:val="00F27965"/>
    <w:rsid w:val="00F30643"/>
    <w:rsid w:val="00F30AD1"/>
    <w:rsid w:val="00F30F29"/>
    <w:rsid w:val="00F31855"/>
    <w:rsid w:val="00F31AAF"/>
    <w:rsid w:val="00F32174"/>
    <w:rsid w:val="00F3224A"/>
    <w:rsid w:val="00F323F7"/>
    <w:rsid w:val="00F32B88"/>
    <w:rsid w:val="00F3416A"/>
    <w:rsid w:val="00F34ABE"/>
    <w:rsid w:val="00F34C9F"/>
    <w:rsid w:val="00F351AB"/>
    <w:rsid w:val="00F35903"/>
    <w:rsid w:val="00F35B6F"/>
    <w:rsid w:val="00F366FF"/>
    <w:rsid w:val="00F401FB"/>
    <w:rsid w:val="00F40958"/>
    <w:rsid w:val="00F409B0"/>
    <w:rsid w:val="00F412F8"/>
    <w:rsid w:val="00F415D6"/>
    <w:rsid w:val="00F41E3E"/>
    <w:rsid w:val="00F424D0"/>
    <w:rsid w:val="00F42DCE"/>
    <w:rsid w:val="00F42F03"/>
    <w:rsid w:val="00F43476"/>
    <w:rsid w:val="00F4381E"/>
    <w:rsid w:val="00F43B2D"/>
    <w:rsid w:val="00F44D2A"/>
    <w:rsid w:val="00F44E66"/>
    <w:rsid w:val="00F45BDE"/>
    <w:rsid w:val="00F479E3"/>
    <w:rsid w:val="00F47AC1"/>
    <w:rsid w:val="00F47D62"/>
    <w:rsid w:val="00F509DC"/>
    <w:rsid w:val="00F51CD8"/>
    <w:rsid w:val="00F523B0"/>
    <w:rsid w:val="00F5514C"/>
    <w:rsid w:val="00F55388"/>
    <w:rsid w:val="00F55A1C"/>
    <w:rsid w:val="00F55A1E"/>
    <w:rsid w:val="00F55C1F"/>
    <w:rsid w:val="00F55DA8"/>
    <w:rsid w:val="00F565E6"/>
    <w:rsid w:val="00F57806"/>
    <w:rsid w:val="00F57C22"/>
    <w:rsid w:val="00F57DC4"/>
    <w:rsid w:val="00F622C0"/>
    <w:rsid w:val="00F64F86"/>
    <w:rsid w:val="00F65B13"/>
    <w:rsid w:val="00F6608F"/>
    <w:rsid w:val="00F665FC"/>
    <w:rsid w:val="00F6739B"/>
    <w:rsid w:val="00F67E2A"/>
    <w:rsid w:val="00F7022F"/>
    <w:rsid w:val="00F70693"/>
    <w:rsid w:val="00F71416"/>
    <w:rsid w:val="00F716D7"/>
    <w:rsid w:val="00F71779"/>
    <w:rsid w:val="00F71803"/>
    <w:rsid w:val="00F718F4"/>
    <w:rsid w:val="00F71A37"/>
    <w:rsid w:val="00F73511"/>
    <w:rsid w:val="00F7368C"/>
    <w:rsid w:val="00F736A0"/>
    <w:rsid w:val="00F7420B"/>
    <w:rsid w:val="00F74346"/>
    <w:rsid w:val="00F7457F"/>
    <w:rsid w:val="00F75211"/>
    <w:rsid w:val="00F75468"/>
    <w:rsid w:val="00F75929"/>
    <w:rsid w:val="00F76334"/>
    <w:rsid w:val="00F76BB9"/>
    <w:rsid w:val="00F778EF"/>
    <w:rsid w:val="00F7794A"/>
    <w:rsid w:val="00F80203"/>
    <w:rsid w:val="00F81E46"/>
    <w:rsid w:val="00F8281E"/>
    <w:rsid w:val="00F82FD9"/>
    <w:rsid w:val="00F849BE"/>
    <w:rsid w:val="00F84AF7"/>
    <w:rsid w:val="00F84D45"/>
    <w:rsid w:val="00F850D0"/>
    <w:rsid w:val="00F8602E"/>
    <w:rsid w:val="00F86677"/>
    <w:rsid w:val="00F86F2E"/>
    <w:rsid w:val="00F876FE"/>
    <w:rsid w:val="00F8796B"/>
    <w:rsid w:val="00F90724"/>
    <w:rsid w:val="00F907EA"/>
    <w:rsid w:val="00F90B8D"/>
    <w:rsid w:val="00F90BBF"/>
    <w:rsid w:val="00F91B5B"/>
    <w:rsid w:val="00F92230"/>
    <w:rsid w:val="00F92A5C"/>
    <w:rsid w:val="00F92E28"/>
    <w:rsid w:val="00F94034"/>
    <w:rsid w:val="00F9478B"/>
    <w:rsid w:val="00F94E4E"/>
    <w:rsid w:val="00F956B5"/>
    <w:rsid w:val="00F959CA"/>
    <w:rsid w:val="00F96BD3"/>
    <w:rsid w:val="00F970F7"/>
    <w:rsid w:val="00F97236"/>
    <w:rsid w:val="00F97514"/>
    <w:rsid w:val="00F977A6"/>
    <w:rsid w:val="00F977C6"/>
    <w:rsid w:val="00FA1D84"/>
    <w:rsid w:val="00FA1E7D"/>
    <w:rsid w:val="00FA37CC"/>
    <w:rsid w:val="00FA398A"/>
    <w:rsid w:val="00FA417C"/>
    <w:rsid w:val="00FA47D4"/>
    <w:rsid w:val="00FA5F7C"/>
    <w:rsid w:val="00FA67C2"/>
    <w:rsid w:val="00FA69E9"/>
    <w:rsid w:val="00FA734D"/>
    <w:rsid w:val="00FA7461"/>
    <w:rsid w:val="00FB060D"/>
    <w:rsid w:val="00FB19F8"/>
    <w:rsid w:val="00FB1C53"/>
    <w:rsid w:val="00FB29F4"/>
    <w:rsid w:val="00FB3769"/>
    <w:rsid w:val="00FB468C"/>
    <w:rsid w:val="00FB5944"/>
    <w:rsid w:val="00FB6160"/>
    <w:rsid w:val="00FB63EF"/>
    <w:rsid w:val="00FB6656"/>
    <w:rsid w:val="00FB6F45"/>
    <w:rsid w:val="00FB731E"/>
    <w:rsid w:val="00FB7527"/>
    <w:rsid w:val="00FB79B5"/>
    <w:rsid w:val="00FB7A74"/>
    <w:rsid w:val="00FB7CDA"/>
    <w:rsid w:val="00FB7F84"/>
    <w:rsid w:val="00FC0EFE"/>
    <w:rsid w:val="00FC25BC"/>
    <w:rsid w:val="00FC295A"/>
    <w:rsid w:val="00FC33D4"/>
    <w:rsid w:val="00FC3559"/>
    <w:rsid w:val="00FC3745"/>
    <w:rsid w:val="00FC3FEA"/>
    <w:rsid w:val="00FC428A"/>
    <w:rsid w:val="00FC4593"/>
    <w:rsid w:val="00FC63B4"/>
    <w:rsid w:val="00FC6557"/>
    <w:rsid w:val="00FC65D2"/>
    <w:rsid w:val="00FC7F64"/>
    <w:rsid w:val="00FD032F"/>
    <w:rsid w:val="00FD0569"/>
    <w:rsid w:val="00FD0EF7"/>
    <w:rsid w:val="00FD12AD"/>
    <w:rsid w:val="00FD1C97"/>
    <w:rsid w:val="00FD1FB4"/>
    <w:rsid w:val="00FD3D44"/>
    <w:rsid w:val="00FD45F4"/>
    <w:rsid w:val="00FD594F"/>
    <w:rsid w:val="00FD5C93"/>
    <w:rsid w:val="00FD67AD"/>
    <w:rsid w:val="00FD67C8"/>
    <w:rsid w:val="00FD6A29"/>
    <w:rsid w:val="00FD70BB"/>
    <w:rsid w:val="00FD73D0"/>
    <w:rsid w:val="00FD7B27"/>
    <w:rsid w:val="00FE0993"/>
    <w:rsid w:val="00FE0AAD"/>
    <w:rsid w:val="00FE1021"/>
    <w:rsid w:val="00FE145C"/>
    <w:rsid w:val="00FE19FA"/>
    <w:rsid w:val="00FE1C60"/>
    <w:rsid w:val="00FE1E31"/>
    <w:rsid w:val="00FE2378"/>
    <w:rsid w:val="00FE243E"/>
    <w:rsid w:val="00FE2650"/>
    <w:rsid w:val="00FE2E0C"/>
    <w:rsid w:val="00FE32CD"/>
    <w:rsid w:val="00FE3855"/>
    <w:rsid w:val="00FE3BED"/>
    <w:rsid w:val="00FE3CFB"/>
    <w:rsid w:val="00FE4F37"/>
    <w:rsid w:val="00FE50F1"/>
    <w:rsid w:val="00FE5404"/>
    <w:rsid w:val="00FE5BFC"/>
    <w:rsid w:val="00FE6669"/>
    <w:rsid w:val="00FE676A"/>
    <w:rsid w:val="00FE7529"/>
    <w:rsid w:val="00FE7DB4"/>
    <w:rsid w:val="00FF0161"/>
    <w:rsid w:val="00FF0D5F"/>
    <w:rsid w:val="00FF1127"/>
    <w:rsid w:val="00FF1208"/>
    <w:rsid w:val="00FF1238"/>
    <w:rsid w:val="00FF1317"/>
    <w:rsid w:val="00FF1F66"/>
    <w:rsid w:val="00FF2BDD"/>
    <w:rsid w:val="00FF3C4D"/>
    <w:rsid w:val="00FF4887"/>
    <w:rsid w:val="00FF4A9D"/>
    <w:rsid w:val="00FF4CC6"/>
    <w:rsid w:val="00FF4EE6"/>
    <w:rsid w:val="00FF50A6"/>
    <w:rsid w:val="00FF543B"/>
    <w:rsid w:val="00FF59F7"/>
    <w:rsid w:val="00FF6FDC"/>
    <w:rsid w:val="00FF7A64"/>
    <w:rsid w:val="00FF7BA5"/>
    <w:rsid w:val="00FF7F41"/>
    <w:rsid w:val="1D080771"/>
    <w:rsid w:val="61D41CF5"/>
    <w:rsid w:val="7914A19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3B86B8"/>
  <w15:docId w15:val="{7C26D103-4E85-48BF-AA0E-FD92131A7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3BDE"/>
    <w:pPr>
      <w:spacing w:before="60" w:after="0" w:line="360" w:lineRule="auto"/>
    </w:pPr>
    <w:rPr>
      <w:rFonts w:ascii="Arial" w:eastAsia="Times New Roman" w:hAnsi="Arial" w:cs="Times New Roman"/>
      <w:sz w:val="20"/>
      <w:szCs w:val="24"/>
      <w:lang w:val="en-GB" w:eastAsia="en-GB"/>
    </w:rPr>
  </w:style>
  <w:style w:type="paragraph" w:styleId="Heading1">
    <w:name w:val="heading 1"/>
    <w:basedOn w:val="Normal"/>
    <w:next w:val="Normal"/>
    <w:link w:val="Heading1Char"/>
    <w:qFormat/>
    <w:rsid w:val="00314865"/>
    <w:pPr>
      <w:keepNext/>
      <w:keepLines/>
      <w:numPr>
        <w:numId w:val="4"/>
      </w:numPr>
      <w:spacing w:after="60" w:line="240" w:lineRule="auto"/>
      <w:outlineLvl w:val="0"/>
    </w:pPr>
    <w:rPr>
      <w:rFonts w:eastAsiaTheme="majorEastAsia" w:cstheme="majorBidi"/>
      <w:b/>
      <w:color w:val="1F3864" w:themeColor="accent5" w:themeShade="80"/>
      <w:sz w:val="28"/>
      <w:szCs w:val="32"/>
      <w:lang w:val="en-US" w:eastAsia="en-US"/>
    </w:rPr>
  </w:style>
  <w:style w:type="paragraph" w:styleId="Heading2">
    <w:name w:val="heading 2"/>
    <w:basedOn w:val="Normal"/>
    <w:next w:val="Normal"/>
    <w:link w:val="Heading2Char"/>
    <w:autoRedefine/>
    <w:unhideWhenUsed/>
    <w:qFormat/>
    <w:rsid w:val="00340203"/>
    <w:pPr>
      <w:keepNext/>
      <w:keepLines/>
      <w:numPr>
        <w:ilvl w:val="1"/>
        <w:numId w:val="4"/>
      </w:numPr>
      <w:spacing w:before="240" w:after="240" w:line="240" w:lineRule="auto"/>
      <w:outlineLvl w:val="1"/>
    </w:pPr>
    <w:rPr>
      <w:rFonts w:eastAsiaTheme="majorEastAsia" w:cstheme="majorBidi"/>
      <w:b/>
      <w:color w:val="1F3864" w:themeColor="accent5" w:themeShade="80"/>
      <w:sz w:val="24"/>
      <w:szCs w:val="26"/>
      <w:lang w:val="en-US" w:eastAsia="en-US"/>
    </w:rPr>
  </w:style>
  <w:style w:type="paragraph" w:styleId="Heading3">
    <w:name w:val="heading 3"/>
    <w:basedOn w:val="Normal"/>
    <w:next w:val="Normal"/>
    <w:link w:val="Heading3Char"/>
    <w:unhideWhenUsed/>
    <w:qFormat/>
    <w:rsid w:val="001715FE"/>
    <w:pPr>
      <w:keepNext/>
      <w:keepLines/>
      <w:numPr>
        <w:ilvl w:val="2"/>
        <w:numId w:val="4"/>
      </w:numPr>
      <w:spacing w:before="120" w:after="120" w:line="240" w:lineRule="auto"/>
      <w:outlineLvl w:val="2"/>
    </w:pPr>
    <w:rPr>
      <w:rFonts w:eastAsiaTheme="majorEastAsia" w:cstheme="majorBidi"/>
      <w:b/>
      <w:color w:val="1F3864" w:themeColor="accent5" w:themeShade="80"/>
      <w:sz w:val="22"/>
      <w:lang w:val="en-US" w:eastAsia="en-US"/>
    </w:rPr>
  </w:style>
  <w:style w:type="paragraph" w:styleId="Heading4">
    <w:name w:val="heading 4"/>
    <w:basedOn w:val="Normal"/>
    <w:next w:val="Normal"/>
    <w:link w:val="Heading4Char"/>
    <w:unhideWhenUsed/>
    <w:qFormat/>
    <w:rsid w:val="006E15EA"/>
    <w:pPr>
      <w:keepNext/>
      <w:keepLines/>
      <w:numPr>
        <w:ilvl w:val="3"/>
        <w:numId w:val="4"/>
      </w:numPr>
      <w:spacing w:after="60"/>
      <w:jc w:val="both"/>
      <w:outlineLvl w:val="3"/>
    </w:pPr>
    <w:rPr>
      <w:rFonts w:eastAsiaTheme="majorEastAsia" w:cstheme="majorBidi"/>
      <w:b/>
      <w:iCs/>
      <w:color w:val="1F3864" w:themeColor="accent5" w:themeShade="80"/>
      <w:szCs w:val="22"/>
      <w:lang w:val="en-US" w:eastAsia="en-US"/>
    </w:rPr>
  </w:style>
  <w:style w:type="paragraph" w:styleId="Heading5">
    <w:name w:val="heading 5"/>
    <w:basedOn w:val="Normal"/>
    <w:next w:val="Normal"/>
    <w:link w:val="Heading5Char"/>
    <w:unhideWhenUsed/>
    <w:qFormat/>
    <w:rsid w:val="006E15EA"/>
    <w:pPr>
      <w:keepNext/>
      <w:keepLines/>
      <w:numPr>
        <w:ilvl w:val="4"/>
        <w:numId w:val="4"/>
      </w:numPr>
      <w:spacing w:after="60"/>
      <w:jc w:val="both"/>
      <w:outlineLvl w:val="4"/>
    </w:pPr>
    <w:rPr>
      <w:rFonts w:eastAsiaTheme="majorEastAsia" w:cstheme="majorBidi"/>
      <w:color w:val="1F3864" w:themeColor="accent5" w:themeShade="80"/>
      <w:szCs w:val="22"/>
      <w:lang w:val="en-US" w:eastAsia="en-US"/>
    </w:rPr>
  </w:style>
  <w:style w:type="paragraph" w:styleId="Heading6">
    <w:name w:val="heading 6"/>
    <w:basedOn w:val="Normal"/>
    <w:next w:val="Normal"/>
    <w:link w:val="Heading6Char"/>
    <w:unhideWhenUsed/>
    <w:qFormat/>
    <w:rsid w:val="00101CBB"/>
    <w:pPr>
      <w:keepNext/>
      <w:keepLines/>
      <w:numPr>
        <w:ilvl w:val="5"/>
        <w:numId w:val="4"/>
      </w:numPr>
      <w:spacing w:before="40"/>
      <w:outlineLvl w:val="5"/>
    </w:pPr>
    <w:rPr>
      <w:rFonts w:asciiTheme="majorHAnsi" w:eastAsiaTheme="majorEastAsia" w:hAnsiTheme="majorHAnsi" w:cstheme="majorBidi"/>
      <w:color w:val="1F4D78" w:themeColor="accent1" w:themeShade="7F"/>
      <w:sz w:val="22"/>
      <w:szCs w:val="22"/>
      <w:lang w:val="en-US" w:eastAsia="en-US"/>
    </w:rPr>
  </w:style>
  <w:style w:type="paragraph" w:styleId="Heading7">
    <w:name w:val="heading 7"/>
    <w:basedOn w:val="Normal"/>
    <w:next w:val="Normal"/>
    <w:link w:val="Heading7Char"/>
    <w:unhideWhenUsed/>
    <w:qFormat/>
    <w:rsid w:val="00101CBB"/>
    <w:pPr>
      <w:keepNext/>
      <w:keepLines/>
      <w:numPr>
        <w:ilvl w:val="6"/>
        <w:numId w:val="4"/>
      </w:numPr>
      <w:spacing w:before="40"/>
      <w:outlineLvl w:val="6"/>
    </w:pPr>
    <w:rPr>
      <w:rFonts w:asciiTheme="majorHAnsi" w:eastAsiaTheme="majorEastAsia" w:hAnsiTheme="majorHAnsi" w:cstheme="majorBidi"/>
      <w:i/>
      <w:iCs/>
      <w:color w:val="1F4D78" w:themeColor="accent1" w:themeShade="7F"/>
      <w:sz w:val="22"/>
      <w:szCs w:val="22"/>
      <w:lang w:val="en-US" w:eastAsia="en-US"/>
    </w:rPr>
  </w:style>
  <w:style w:type="paragraph" w:styleId="Heading8">
    <w:name w:val="heading 8"/>
    <w:basedOn w:val="Normal"/>
    <w:next w:val="Normal"/>
    <w:link w:val="Heading8Char"/>
    <w:unhideWhenUsed/>
    <w:qFormat/>
    <w:rsid w:val="00101CBB"/>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lang w:val="en-US" w:eastAsia="en-US"/>
    </w:rPr>
  </w:style>
  <w:style w:type="paragraph" w:styleId="Heading9">
    <w:name w:val="heading 9"/>
    <w:basedOn w:val="Normal"/>
    <w:next w:val="Normal"/>
    <w:link w:val="Heading9Char"/>
    <w:unhideWhenUsed/>
    <w:qFormat/>
    <w:rsid w:val="00101CBB"/>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Accent111">
    <w:name w:val="Light List - Accent 111"/>
    <w:basedOn w:val="TableNormal"/>
    <w:uiPriority w:val="61"/>
    <w:rsid w:val="00D8496A"/>
    <w:pPr>
      <w:spacing w:after="0" w:line="360" w:lineRule="auto"/>
      <w:contextualSpacing/>
    </w:pPr>
    <w:rPr>
      <w:rFonts w:ascii="Arial" w:eastAsia="Calibri" w:hAnsi="Arial" w:cs="Arial"/>
      <w:sz w:val="20"/>
      <w:lang w:val="en-GB" w:eastAsia="zh-CN"/>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29" w:type="dxa"/>
        <w:left w:w="115" w:type="dxa"/>
        <w:bottom w:w="29" w:type="dxa"/>
        <w:right w:w="115" w:type="dxa"/>
      </w:tblCellMar>
    </w:tblPr>
    <w:tblStylePr w:type="firstRow">
      <w:pPr>
        <w:spacing w:before="0" w:after="0" w:line="240" w:lineRule="auto"/>
      </w:pPr>
      <w:rPr>
        <w:rFonts w:ascii="Arial" w:hAnsi="Arial"/>
        <w:b/>
        <w:bCs/>
        <w:color w:val="FFFFFF"/>
        <w:sz w:val="20"/>
      </w:rPr>
      <w:tblPr/>
      <w:tcPr>
        <w:shd w:val="clear" w:color="auto" w:fill="4F81BD"/>
      </w:tcPr>
    </w:tblStylePr>
    <w:tblStylePr w:type="lastRow">
      <w:pPr>
        <w:spacing w:before="0" w:after="0" w:line="240" w:lineRule="auto"/>
      </w:pPr>
      <w:rPr>
        <w:rFonts w:ascii="Arial" w:hAnsi="Arial"/>
        <w:b w:val="0"/>
        <w:bCs/>
        <w:sz w:val="20"/>
      </w:rPr>
      <w:tblPr/>
      <w:tcPr>
        <w:tcBorders>
          <w:top w:val="single" w:sz="8" w:space="0" w:color="4F81BD"/>
          <w:left w:val="single" w:sz="8" w:space="0" w:color="4F81BD"/>
          <w:bottom w:val="single" w:sz="8" w:space="0" w:color="4F81BD"/>
          <w:right w:val="single" w:sz="8" w:space="0" w:color="4F81BD"/>
        </w:tcBorders>
      </w:tcPr>
    </w:tblStylePr>
    <w:tblStylePr w:type="firstCol">
      <w:rPr>
        <w:rFonts w:ascii="Arial" w:hAnsi="Arial"/>
        <w:b w:val="0"/>
        <w:bCs/>
        <w:sz w:val="20"/>
      </w:rPr>
    </w:tblStylePr>
    <w:tblStylePr w:type="lastCol">
      <w:rPr>
        <w:rFonts w:ascii="Arial" w:hAnsi="Arial"/>
        <w:b w:val="0"/>
        <w:bCs/>
        <w:sz w:val="20"/>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pPr>
        <w:wordWrap/>
        <w:spacing w:beforeLines="0" w:beforeAutospacing="0" w:afterLines="0" w:afterAutospacing="0" w:line="276" w:lineRule="auto"/>
        <w:jc w:val="left"/>
      </w:pPr>
      <w:rPr>
        <w:rFonts w:ascii="Arial" w:hAnsi="Arial"/>
        <w:sz w:val="20"/>
      </w:rPr>
      <w:tblPr/>
      <w:tcPr>
        <w:tcBorders>
          <w:top w:val="single" w:sz="8" w:space="0" w:color="4F81BD"/>
          <w:left w:val="single" w:sz="8" w:space="0" w:color="4F81BD"/>
          <w:bottom w:val="single" w:sz="8" w:space="0" w:color="4F81BD"/>
          <w:right w:val="single" w:sz="8" w:space="0" w:color="4F81BD"/>
        </w:tcBorders>
      </w:tcPr>
    </w:tblStylePr>
    <w:tblStylePr w:type="band2Horz">
      <w:pPr>
        <w:wordWrap/>
        <w:spacing w:line="276" w:lineRule="auto"/>
        <w:jc w:val="left"/>
      </w:pPr>
      <w:rPr>
        <w:rFonts w:ascii="Arial" w:hAnsi="Arial"/>
        <w:sz w:val="20"/>
      </w:rPr>
    </w:tblStylePr>
  </w:style>
  <w:style w:type="paragraph" w:styleId="ListParagraph">
    <w:name w:val="List Paragraph"/>
    <w:aliases w:val="Steps,Bullet 1,bullet 1,List Paragraph11,Paragraph,Norm,abc,List Paragraph1,Đoạn của Danh sách,Đoạn c𞹺Danh sách,List Paragraph111,Nga 3,List Paragraph2,List Paragraph21,Colorful List - Accent 11,Đoạn cDanh sách,Ðoạn c𞹺Danh sách"/>
    <w:basedOn w:val="Normal"/>
    <w:link w:val="ListParagraphChar"/>
    <w:uiPriority w:val="34"/>
    <w:qFormat/>
    <w:rsid w:val="00737BCD"/>
    <w:pPr>
      <w:numPr>
        <w:numId w:val="3"/>
      </w:numPr>
      <w:spacing w:before="40" w:after="40" w:line="240" w:lineRule="auto"/>
      <w:ind w:left="357" w:hanging="357"/>
      <w:contextualSpacing/>
    </w:pPr>
  </w:style>
  <w:style w:type="character" w:customStyle="1" w:styleId="Heading1Char">
    <w:name w:val="Heading 1 Char"/>
    <w:basedOn w:val="DefaultParagraphFont"/>
    <w:link w:val="Heading1"/>
    <w:rsid w:val="00314865"/>
    <w:rPr>
      <w:rFonts w:ascii="Arial" w:eastAsiaTheme="majorEastAsia" w:hAnsi="Arial" w:cstheme="majorBidi"/>
      <w:b/>
      <w:color w:val="1F3864" w:themeColor="accent5" w:themeShade="80"/>
      <w:sz w:val="28"/>
      <w:szCs w:val="32"/>
    </w:rPr>
  </w:style>
  <w:style w:type="character" w:customStyle="1" w:styleId="Heading2Char">
    <w:name w:val="Heading 2 Char"/>
    <w:basedOn w:val="DefaultParagraphFont"/>
    <w:link w:val="Heading2"/>
    <w:rsid w:val="00340203"/>
    <w:rPr>
      <w:rFonts w:ascii="Arial" w:eastAsiaTheme="majorEastAsia" w:hAnsi="Arial" w:cstheme="majorBidi"/>
      <w:b/>
      <w:color w:val="1F3864" w:themeColor="accent5" w:themeShade="80"/>
      <w:sz w:val="24"/>
      <w:szCs w:val="26"/>
    </w:rPr>
  </w:style>
  <w:style w:type="character" w:customStyle="1" w:styleId="Heading3Char">
    <w:name w:val="Heading 3 Char"/>
    <w:basedOn w:val="DefaultParagraphFont"/>
    <w:link w:val="Heading3"/>
    <w:rsid w:val="001715FE"/>
    <w:rPr>
      <w:rFonts w:ascii="Arial" w:eastAsiaTheme="majorEastAsia" w:hAnsi="Arial" w:cstheme="majorBidi"/>
      <w:b/>
      <w:color w:val="1F3864" w:themeColor="accent5" w:themeShade="80"/>
      <w:szCs w:val="24"/>
    </w:rPr>
  </w:style>
  <w:style w:type="character" w:customStyle="1" w:styleId="Heading4Char">
    <w:name w:val="Heading 4 Char"/>
    <w:basedOn w:val="DefaultParagraphFont"/>
    <w:link w:val="Heading4"/>
    <w:rsid w:val="006E15EA"/>
    <w:rPr>
      <w:rFonts w:ascii="Arial" w:eastAsiaTheme="majorEastAsia" w:hAnsi="Arial" w:cstheme="majorBidi"/>
      <w:b/>
      <w:iCs/>
      <w:color w:val="1F3864" w:themeColor="accent5" w:themeShade="80"/>
      <w:sz w:val="20"/>
    </w:rPr>
  </w:style>
  <w:style w:type="character" w:customStyle="1" w:styleId="Heading5Char">
    <w:name w:val="Heading 5 Char"/>
    <w:basedOn w:val="DefaultParagraphFont"/>
    <w:link w:val="Heading5"/>
    <w:rsid w:val="006E15EA"/>
    <w:rPr>
      <w:rFonts w:ascii="Arial" w:eastAsiaTheme="majorEastAsia" w:hAnsi="Arial" w:cstheme="majorBidi"/>
      <w:color w:val="1F3864" w:themeColor="accent5" w:themeShade="80"/>
      <w:sz w:val="20"/>
    </w:rPr>
  </w:style>
  <w:style w:type="character" w:customStyle="1" w:styleId="Heading6Char">
    <w:name w:val="Heading 6 Char"/>
    <w:basedOn w:val="DefaultParagraphFont"/>
    <w:link w:val="Heading6"/>
    <w:rsid w:val="00101CB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rsid w:val="00101CB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rsid w:val="00101CB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rsid w:val="00101CB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101CBB"/>
    <w:pPr>
      <w:spacing w:after="0" w:line="240" w:lineRule="auto"/>
    </w:pPr>
  </w:style>
  <w:style w:type="character" w:customStyle="1" w:styleId="NoSpacingChar">
    <w:name w:val="No Spacing Char"/>
    <w:basedOn w:val="DefaultParagraphFont"/>
    <w:link w:val="NoSpacing"/>
    <w:uiPriority w:val="1"/>
    <w:rsid w:val="00101CBB"/>
    <w:rPr>
      <w:rFonts w:eastAsiaTheme="minorEastAsia"/>
    </w:rPr>
  </w:style>
  <w:style w:type="character" w:styleId="PlaceholderText">
    <w:name w:val="Placeholder Text"/>
    <w:basedOn w:val="DefaultParagraphFont"/>
    <w:uiPriority w:val="99"/>
    <w:semiHidden/>
    <w:rsid w:val="00F34C9F"/>
    <w:rPr>
      <w:color w:val="808080"/>
    </w:rPr>
  </w:style>
  <w:style w:type="paragraph" w:styleId="Header">
    <w:name w:val="header"/>
    <w:basedOn w:val="Normal"/>
    <w:link w:val="HeaderChar"/>
    <w:uiPriority w:val="99"/>
    <w:unhideWhenUsed/>
    <w:rsid w:val="00ED27B7"/>
    <w:pPr>
      <w:tabs>
        <w:tab w:val="center" w:pos="4680"/>
        <w:tab w:val="right" w:pos="9360"/>
      </w:tabs>
    </w:pPr>
  </w:style>
  <w:style w:type="character" w:customStyle="1" w:styleId="HeaderChar">
    <w:name w:val="Header Char"/>
    <w:basedOn w:val="DefaultParagraphFont"/>
    <w:link w:val="Header"/>
    <w:uiPriority w:val="99"/>
    <w:rsid w:val="00ED27B7"/>
  </w:style>
  <w:style w:type="paragraph" w:styleId="Footer">
    <w:name w:val="footer"/>
    <w:basedOn w:val="Normal"/>
    <w:link w:val="FooterChar"/>
    <w:uiPriority w:val="99"/>
    <w:unhideWhenUsed/>
    <w:qFormat/>
    <w:rsid w:val="00101CBB"/>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101CBB"/>
  </w:style>
  <w:style w:type="paragraph" w:styleId="Caption">
    <w:name w:val="caption"/>
    <w:basedOn w:val="Normal"/>
    <w:next w:val="Normal"/>
    <w:link w:val="CaptionChar"/>
    <w:uiPriority w:val="35"/>
    <w:unhideWhenUsed/>
    <w:qFormat/>
    <w:rsid w:val="00141590"/>
    <w:pPr>
      <w:spacing w:after="200"/>
      <w:jc w:val="center"/>
    </w:pPr>
    <w:rPr>
      <w:b/>
      <w:iCs/>
      <w:color w:val="44546A" w:themeColor="text2"/>
      <w:sz w:val="18"/>
      <w:szCs w:val="18"/>
    </w:rPr>
  </w:style>
  <w:style w:type="paragraph" w:styleId="NormalWeb">
    <w:name w:val="Normal (Web)"/>
    <w:basedOn w:val="Normal"/>
    <w:uiPriority w:val="99"/>
    <w:unhideWhenUsed/>
    <w:rsid w:val="00C51E7A"/>
    <w:pPr>
      <w:spacing w:before="100" w:beforeAutospacing="1" w:after="100" w:afterAutospacing="1"/>
    </w:pPr>
    <w:rPr>
      <w:rFonts w:ascii="Times New Roman" w:hAnsi="Times New Roman"/>
      <w:sz w:val="24"/>
      <w:lang w:val="en-SG" w:eastAsia="en-SG"/>
    </w:rPr>
  </w:style>
  <w:style w:type="paragraph" w:customStyle="1" w:styleId="NHBullet">
    <w:name w:val="NH_Bullet"/>
    <w:basedOn w:val="Normal"/>
    <w:next w:val="Normal"/>
    <w:link w:val="NHBulletChar"/>
    <w:qFormat/>
    <w:rsid w:val="00865418"/>
    <w:rPr>
      <w:lang w:eastAsia="en-US"/>
    </w:rPr>
  </w:style>
  <w:style w:type="paragraph" w:styleId="BalloonText">
    <w:name w:val="Balloon Text"/>
    <w:basedOn w:val="Normal"/>
    <w:link w:val="BalloonTextChar"/>
    <w:uiPriority w:val="99"/>
    <w:semiHidden/>
    <w:unhideWhenUsed/>
    <w:rsid w:val="001B3E81"/>
    <w:rPr>
      <w:rFonts w:cs="Arial"/>
      <w:sz w:val="18"/>
      <w:szCs w:val="18"/>
    </w:rPr>
  </w:style>
  <w:style w:type="character" w:customStyle="1" w:styleId="ListParagraphChar">
    <w:name w:val="List Paragraph Char"/>
    <w:aliases w:val="Steps Char,Bullet 1 Char,bullet 1 Char,List Paragraph11 Char,Paragraph Char,Norm Char,abc Char,List Paragraph1 Char,Đoạn của Danh sách Char,Đoạn c𞹺Danh sách Char,List Paragraph111 Char,Nga 3 Char,List Paragraph2 Char"/>
    <w:basedOn w:val="DefaultParagraphFont"/>
    <w:link w:val="ListParagraph"/>
    <w:uiPriority w:val="34"/>
    <w:qFormat/>
    <w:rsid w:val="00737BCD"/>
    <w:rPr>
      <w:rFonts w:ascii="Arial" w:eastAsia="Times New Roman" w:hAnsi="Arial" w:cs="Times New Roman"/>
      <w:sz w:val="20"/>
      <w:szCs w:val="24"/>
      <w:lang w:val="en-GB" w:eastAsia="en-GB"/>
    </w:rPr>
  </w:style>
  <w:style w:type="character" w:customStyle="1" w:styleId="NHBulletChar">
    <w:name w:val="NH_Bullet Char"/>
    <w:basedOn w:val="ListParagraphChar"/>
    <w:link w:val="NHBullet"/>
    <w:rsid w:val="00865418"/>
    <w:rPr>
      <w:rFonts w:ascii="Arial" w:eastAsia="Times New Roman" w:hAnsi="Arial" w:cs="Times New Roman"/>
      <w:sz w:val="20"/>
      <w:szCs w:val="24"/>
      <w:lang w:val="en-GB" w:eastAsia="en-GB"/>
    </w:rPr>
  </w:style>
  <w:style w:type="character" w:customStyle="1" w:styleId="BalloonTextChar">
    <w:name w:val="Balloon Text Char"/>
    <w:basedOn w:val="DefaultParagraphFont"/>
    <w:link w:val="BalloonText"/>
    <w:uiPriority w:val="99"/>
    <w:semiHidden/>
    <w:rsid w:val="001B3E81"/>
    <w:rPr>
      <w:rFonts w:ascii="Arial" w:eastAsia="Times New Roman" w:hAnsi="Arial" w:cs="Arial"/>
      <w:sz w:val="18"/>
      <w:szCs w:val="18"/>
      <w:lang w:val="en-GB" w:eastAsia="en-GB"/>
    </w:rPr>
  </w:style>
  <w:style w:type="character" w:styleId="CommentReference">
    <w:name w:val="annotation reference"/>
    <w:basedOn w:val="DefaultParagraphFont"/>
    <w:uiPriority w:val="99"/>
    <w:semiHidden/>
    <w:unhideWhenUsed/>
    <w:rsid w:val="00E14366"/>
    <w:rPr>
      <w:sz w:val="16"/>
      <w:szCs w:val="16"/>
    </w:rPr>
  </w:style>
  <w:style w:type="paragraph" w:styleId="CommentText">
    <w:name w:val="annotation text"/>
    <w:basedOn w:val="Normal"/>
    <w:link w:val="CommentTextChar"/>
    <w:uiPriority w:val="99"/>
    <w:unhideWhenUsed/>
    <w:rsid w:val="00E14366"/>
    <w:rPr>
      <w:szCs w:val="20"/>
    </w:rPr>
  </w:style>
  <w:style w:type="character" w:customStyle="1" w:styleId="CommentTextChar">
    <w:name w:val="Comment Text Char"/>
    <w:basedOn w:val="DefaultParagraphFont"/>
    <w:link w:val="CommentText"/>
    <w:uiPriority w:val="99"/>
    <w:rsid w:val="00E14366"/>
    <w:rPr>
      <w:rFonts w:ascii="Arial" w:eastAsia="Times New Roman" w:hAnsi="Arial" w:cs="Times New Roman"/>
      <w:sz w:val="20"/>
      <w:szCs w:val="20"/>
      <w:lang w:val="en-GB" w:eastAsia="en-GB"/>
    </w:rPr>
  </w:style>
  <w:style w:type="paragraph" w:styleId="CommentSubject">
    <w:name w:val="annotation subject"/>
    <w:basedOn w:val="CommentText"/>
    <w:next w:val="CommentText"/>
    <w:link w:val="CommentSubjectChar"/>
    <w:uiPriority w:val="99"/>
    <w:semiHidden/>
    <w:unhideWhenUsed/>
    <w:rsid w:val="00E14366"/>
    <w:rPr>
      <w:b/>
      <w:bCs/>
    </w:rPr>
  </w:style>
  <w:style w:type="character" w:customStyle="1" w:styleId="CommentSubjectChar">
    <w:name w:val="Comment Subject Char"/>
    <w:basedOn w:val="CommentTextChar"/>
    <w:link w:val="CommentSubject"/>
    <w:uiPriority w:val="99"/>
    <w:semiHidden/>
    <w:rsid w:val="00E14366"/>
    <w:rPr>
      <w:rFonts w:ascii="Arial" w:eastAsia="Times New Roman" w:hAnsi="Arial" w:cs="Times New Roman"/>
      <w:b/>
      <w:bCs/>
      <w:sz w:val="20"/>
      <w:szCs w:val="20"/>
      <w:lang w:val="en-GB" w:eastAsia="en-GB"/>
    </w:rPr>
  </w:style>
  <w:style w:type="paragraph" w:styleId="TOCHeading">
    <w:name w:val="TOC Heading"/>
    <w:basedOn w:val="Heading1"/>
    <w:next w:val="Normal"/>
    <w:uiPriority w:val="39"/>
    <w:unhideWhenUsed/>
    <w:qFormat/>
    <w:rsid w:val="00937A05"/>
    <w:pPr>
      <w:spacing w:line="259" w:lineRule="auto"/>
      <w:outlineLvl w:val="9"/>
    </w:pPr>
    <w:rPr>
      <w:rFonts w:asciiTheme="majorHAnsi" w:hAnsiTheme="majorHAnsi"/>
      <w:b w:val="0"/>
      <w:caps/>
    </w:rPr>
  </w:style>
  <w:style w:type="paragraph" w:styleId="TOC1">
    <w:name w:val="toc 1"/>
    <w:basedOn w:val="Normal"/>
    <w:next w:val="Normal"/>
    <w:autoRedefine/>
    <w:uiPriority w:val="39"/>
    <w:unhideWhenUsed/>
    <w:rsid w:val="00D871ED"/>
    <w:pPr>
      <w:tabs>
        <w:tab w:val="left" w:pos="400"/>
        <w:tab w:val="right" w:leader="dot" w:pos="9350"/>
      </w:tabs>
      <w:spacing w:after="100"/>
    </w:pPr>
  </w:style>
  <w:style w:type="paragraph" w:styleId="TOC2">
    <w:name w:val="toc 2"/>
    <w:basedOn w:val="Normal"/>
    <w:next w:val="Normal"/>
    <w:autoRedefine/>
    <w:uiPriority w:val="39"/>
    <w:unhideWhenUsed/>
    <w:rsid w:val="00937A05"/>
    <w:pPr>
      <w:spacing w:after="100"/>
      <w:ind w:left="200"/>
    </w:pPr>
  </w:style>
  <w:style w:type="paragraph" w:styleId="TOC3">
    <w:name w:val="toc 3"/>
    <w:basedOn w:val="Normal"/>
    <w:next w:val="Normal"/>
    <w:autoRedefine/>
    <w:uiPriority w:val="39"/>
    <w:unhideWhenUsed/>
    <w:rsid w:val="00937A05"/>
    <w:pPr>
      <w:spacing w:after="100"/>
      <w:ind w:left="400"/>
    </w:pPr>
  </w:style>
  <w:style w:type="character" w:styleId="Hyperlink">
    <w:name w:val="Hyperlink"/>
    <w:basedOn w:val="DefaultParagraphFont"/>
    <w:uiPriority w:val="99"/>
    <w:unhideWhenUsed/>
    <w:rsid w:val="00937A05"/>
    <w:rPr>
      <w:color w:val="0563C1" w:themeColor="hyperlink"/>
      <w:u w:val="single"/>
    </w:rPr>
  </w:style>
  <w:style w:type="table" w:customStyle="1" w:styleId="NHEmailTemplate">
    <w:name w:val="NH_EmailTemplate"/>
    <w:basedOn w:val="TableNormal"/>
    <w:uiPriority w:val="99"/>
    <w:rsid w:val="004E5F3A"/>
    <w:pPr>
      <w:spacing w:after="0" w:line="240" w:lineRule="auto"/>
    </w:pPr>
    <w:rPr>
      <w:rFonts w:ascii="Arial Unicode MS" w:hAnsi="Arial Unicode MS"/>
      <w:sz w:val="20"/>
    </w:rPr>
    <w:tblPr>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cPr>
      <w:shd w:val="clear" w:color="auto" w:fill="auto"/>
    </w:tcPr>
  </w:style>
  <w:style w:type="table" w:styleId="TableGrid">
    <w:name w:val="Table Grid"/>
    <w:basedOn w:val="TableNormal"/>
    <w:uiPriority w:val="39"/>
    <w:rsid w:val="004E5B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51">
    <w:name w:val="Grid Table 1 Light - Accent 51"/>
    <w:basedOn w:val="TableNormal"/>
    <w:uiPriority w:val="46"/>
    <w:rsid w:val="004E5B8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Issues">
    <w:name w:val="Issues"/>
    <w:basedOn w:val="Normal"/>
    <w:rsid w:val="003E18E0"/>
    <w:pPr>
      <w:tabs>
        <w:tab w:val="left" w:pos="1077"/>
      </w:tabs>
      <w:spacing w:before="20" w:after="20"/>
    </w:pPr>
    <w:rPr>
      <w:rFonts w:ascii="Times New Roman" w:eastAsia="SimSun" w:hAnsi="Times New Roman"/>
      <w:sz w:val="18"/>
      <w:szCs w:val="20"/>
      <w:lang w:eastAsia="en-US"/>
    </w:rPr>
  </w:style>
  <w:style w:type="table" w:customStyle="1" w:styleId="NHUNGUC">
    <w:name w:val="NHUNG_UC"/>
    <w:basedOn w:val="TableNormal"/>
    <w:uiPriority w:val="99"/>
    <w:rsid w:val="00495299"/>
    <w:pPr>
      <w:spacing w:after="0" w:line="240" w:lineRule="auto"/>
    </w:pPr>
    <w:rPr>
      <w:rFonts w:ascii="Arial" w:hAnsi="Arial"/>
      <w:sz w:val="20"/>
    </w:rPr>
    <w:tblPr>
      <w:tblBorders>
        <w:insideH w:val="single" w:sz="4" w:space="0" w:color="4472C4" w:themeColor="accent5"/>
        <w:insideV w:val="single" w:sz="4" w:space="0" w:color="4472C4" w:themeColor="accent5"/>
      </w:tblBorders>
    </w:tblPr>
  </w:style>
  <w:style w:type="paragraph" w:styleId="TOC4">
    <w:name w:val="toc 4"/>
    <w:basedOn w:val="Normal"/>
    <w:next w:val="Normal"/>
    <w:autoRedefine/>
    <w:uiPriority w:val="39"/>
    <w:unhideWhenUsed/>
    <w:rsid w:val="00984F5E"/>
    <w:pPr>
      <w:spacing w:after="100" w:line="259" w:lineRule="auto"/>
      <w:ind w:left="660"/>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984F5E"/>
    <w:pPr>
      <w:spacing w:after="100" w:line="259" w:lineRule="auto"/>
      <w:ind w:left="880"/>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84F5E"/>
    <w:pPr>
      <w:spacing w:after="100" w:line="259" w:lineRule="auto"/>
      <w:ind w:left="1100"/>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84F5E"/>
    <w:pPr>
      <w:spacing w:after="100" w:line="259" w:lineRule="auto"/>
      <w:ind w:left="1320"/>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84F5E"/>
    <w:pPr>
      <w:spacing w:after="100" w:line="259" w:lineRule="auto"/>
      <w:ind w:left="1540"/>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84F5E"/>
    <w:pPr>
      <w:spacing w:after="100" w:line="259" w:lineRule="auto"/>
      <w:ind w:left="1760"/>
    </w:pPr>
    <w:rPr>
      <w:rFonts w:asciiTheme="minorHAnsi" w:eastAsiaTheme="minorEastAsia" w:hAnsiTheme="minorHAnsi" w:cstheme="minorBidi"/>
      <w:sz w:val="22"/>
      <w:szCs w:val="22"/>
      <w:lang w:val="en-US" w:eastAsia="en-US"/>
    </w:rPr>
  </w:style>
  <w:style w:type="paragraph" w:styleId="Revision">
    <w:name w:val="Revision"/>
    <w:hidden/>
    <w:uiPriority w:val="99"/>
    <w:semiHidden/>
    <w:rsid w:val="007C0B48"/>
    <w:pPr>
      <w:spacing w:after="0" w:line="240" w:lineRule="auto"/>
    </w:pPr>
    <w:rPr>
      <w:rFonts w:ascii="Arial" w:eastAsia="Times New Roman" w:hAnsi="Arial" w:cs="Times New Roman"/>
      <w:sz w:val="20"/>
      <w:szCs w:val="24"/>
      <w:lang w:val="en-GB" w:eastAsia="en-GB"/>
    </w:rPr>
  </w:style>
  <w:style w:type="character" w:styleId="Strong">
    <w:name w:val="Strong"/>
    <w:basedOn w:val="DefaultParagraphFont"/>
    <w:uiPriority w:val="22"/>
    <w:qFormat/>
    <w:rsid w:val="00EB25E5"/>
    <w:rPr>
      <w:b/>
      <w:bCs/>
    </w:rPr>
  </w:style>
  <w:style w:type="character" w:customStyle="1" w:styleId="xdtextbox1">
    <w:name w:val="xdtextbox1"/>
    <w:basedOn w:val="DefaultParagraphFont"/>
    <w:rsid w:val="00EB25E5"/>
    <w:rPr>
      <w:color w:val="auto"/>
      <w:bdr w:val="single" w:sz="8" w:space="1" w:color="DCDCDC" w:frame="1"/>
      <w:shd w:val="clear" w:color="auto" w:fill="FFFFFF"/>
    </w:rPr>
  </w:style>
  <w:style w:type="paragraph" w:customStyle="1" w:styleId="CoverHeading1">
    <w:name w:val="Cover Heading 1"/>
    <w:basedOn w:val="Normal"/>
    <w:next w:val="Normal"/>
    <w:uiPriority w:val="99"/>
    <w:rsid w:val="003E7B2C"/>
    <w:pPr>
      <w:spacing w:after="120" w:line="276" w:lineRule="auto"/>
      <w:ind w:left="-357"/>
    </w:pPr>
    <w:rPr>
      <w:rFonts w:ascii="Calibri" w:eastAsia="Calibri" w:hAnsi="Calibri" w:cs="Calibri"/>
      <w:b/>
      <w:bCs/>
      <w:color w:val="4F81BD"/>
      <w:sz w:val="32"/>
      <w:szCs w:val="32"/>
      <w:lang w:val="en-AU" w:eastAsia="ja-JP"/>
    </w:rPr>
  </w:style>
  <w:style w:type="table" w:customStyle="1" w:styleId="TableGridLight1">
    <w:name w:val="Table Grid Light1"/>
    <w:basedOn w:val="TableNormal"/>
    <w:uiPriority w:val="40"/>
    <w:rsid w:val="00E522A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rmalComment">
    <w:name w:val="Normal Comment"/>
    <w:basedOn w:val="Normal"/>
    <w:rsid w:val="00FB731E"/>
    <w:pPr>
      <w:spacing w:before="120" w:after="60" w:line="240" w:lineRule="auto"/>
    </w:pPr>
    <w:rPr>
      <w:rFonts w:ascii="Times New Roman" w:hAnsi="Times New Roman"/>
      <w:color w:val="FF0000"/>
      <w:sz w:val="24"/>
      <w:szCs w:val="20"/>
      <w:lang w:val="en-US" w:eastAsia="en-US"/>
    </w:rPr>
  </w:style>
  <w:style w:type="paragraph" w:styleId="BodyText2">
    <w:name w:val="Body Text 2"/>
    <w:basedOn w:val="Normal"/>
    <w:link w:val="BodyText2Char"/>
    <w:rsid w:val="00FB731E"/>
    <w:pPr>
      <w:spacing w:before="120" w:after="60" w:line="240" w:lineRule="auto"/>
      <w:ind w:left="540"/>
    </w:pPr>
    <w:rPr>
      <w:rFonts w:ascii="Times New Roman" w:hAnsi="Times New Roman"/>
      <w:color w:val="FF0000"/>
      <w:sz w:val="24"/>
      <w:szCs w:val="20"/>
      <w:lang w:val="en-US" w:eastAsia="en-US"/>
    </w:rPr>
  </w:style>
  <w:style w:type="character" w:customStyle="1" w:styleId="BodyText2Char">
    <w:name w:val="Body Text 2 Char"/>
    <w:basedOn w:val="DefaultParagraphFont"/>
    <w:link w:val="BodyText2"/>
    <w:rsid w:val="00FB731E"/>
    <w:rPr>
      <w:rFonts w:ascii="Times New Roman" w:eastAsia="Times New Roman" w:hAnsi="Times New Roman" w:cs="Times New Roman"/>
      <w:color w:val="FF0000"/>
      <w:sz w:val="24"/>
      <w:szCs w:val="20"/>
    </w:rPr>
  </w:style>
  <w:style w:type="paragraph" w:customStyle="1" w:styleId="FigureTitle">
    <w:name w:val="Figure Title"/>
    <w:basedOn w:val="Normal"/>
    <w:next w:val="BodyText"/>
    <w:rsid w:val="00FB731E"/>
    <w:pPr>
      <w:keepLines/>
      <w:spacing w:before="120" w:after="180" w:line="240" w:lineRule="auto"/>
      <w:jc w:val="center"/>
    </w:pPr>
    <w:rPr>
      <w:rFonts w:ascii="Times New Roman" w:hAnsi="Times New Roman"/>
      <w:b/>
      <w:sz w:val="22"/>
      <w:szCs w:val="20"/>
      <w:lang w:val="en-US" w:eastAsia="en-US"/>
    </w:rPr>
  </w:style>
  <w:style w:type="paragraph" w:customStyle="1" w:styleId="HeadingBase">
    <w:name w:val="Heading Base"/>
    <w:basedOn w:val="Normal"/>
    <w:rsid w:val="00FB731E"/>
    <w:pPr>
      <w:spacing w:after="60" w:line="240" w:lineRule="auto"/>
    </w:pPr>
    <w:rPr>
      <w:rFonts w:ascii="Times New Roman" w:hAnsi="Times New Roman"/>
      <w:b/>
      <w:sz w:val="22"/>
      <w:szCs w:val="20"/>
      <w:lang w:val="en-US" w:eastAsia="en-US"/>
    </w:rPr>
  </w:style>
  <w:style w:type="paragraph" w:styleId="FootnoteText">
    <w:name w:val="footnote text"/>
    <w:basedOn w:val="Normal"/>
    <w:link w:val="FootnoteTextChar"/>
    <w:semiHidden/>
    <w:rsid w:val="00FB731E"/>
    <w:pPr>
      <w:spacing w:before="120" w:after="60" w:line="240" w:lineRule="auto"/>
    </w:pPr>
    <w:rPr>
      <w:rFonts w:ascii="Times New Roman" w:hAnsi="Times New Roman"/>
      <w:sz w:val="22"/>
      <w:szCs w:val="20"/>
      <w:lang w:val="en-US" w:eastAsia="en-US"/>
    </w:rPr>
  </w:style>
  <w:style w:type="character" w:customStyle="1" w:styleId="FootnoteTextChar">
    <w:name w:val="Footnote Text Char"/>
    <w:basedOn w:val="DefaultParagraphFont"/>
    <w:link w:val="FootnoteText"/>
    <w:semiHidden/>
    <w:rsid w:val="00FB731E"/>
    <w:rPr>
      <w:rFonts w:ascii="Times New Roman" w:eastAsia="Times New Roman" w:hAnsi="Times New Roman" w:cs="Times New Roman"/>
      <w:szCs w:val="20"/>
    </w:rPr>
  </w:style>
  <w:style w:type="paragraph" w:styleId="BodyText">
    <w:name w:val="Body Text"/>
    <w:basedOn w:val="Normal"/>
    <w:link w:val="BodyTextChar"/>
    <w:uiPriority w:val="99"/>
    <w:semiHidden/>
    <w:unhideWhenUsed/>
    <w:rsid w:val="00FB731E"/>
    <w:pPr>
      <w:spacing w:after="120"/>
    </w:pPr>
  </w:style>
  <w:style w:type="character" w:customStyle="1" w:styleId="BodyTextChar">
    <w:name w:val="Body Text Char"/>
    <w:basedOn w:val="DefaultParagraphFont"/>
    <w:link w:val="BodyText"/>
    <w:uiPriority w:val="99"/>
    <w:semiHidden/>
    <w:rsid w:val="00FB731E"/>
    <w:rPr>
      <w:rFonts w:ascii="Arial" w:eastAsia="Times New Roman" w:hAnsi="Arial" w:cs="Times New Roman"/>
      <w:sz w:val="20"/>
      <w:szCs w:val="24"/>
      <w:lang w:val="en-GB" w:eastAsia="en-GB"/>
    </w:rPr>
  </w:style>
  <w:style w:type="paragraph" w:customStyle="1" w:styleId="Bullet">
    <w:name w:val="Bullet"/>
    <w:basedOn w:val="Normal"/>
    <w:link w:val="BulletChar"/>
    <w:autoRedefine/>
    <w:rsid w:val="002117D3"/>
    <w:pPr>
      <w:numPr>
        <w:numId w:val="2"/>
      </w:numPr>
      <w:spacing w:before="40" w:after="40" w:line="240" w:lineRule="auto"/>
    </w:pPr>
    <w:rPr>
      <w:rFonts w:cs="Arial"/>
    </w:rPr>
  </w:style>
  <w:style w:type="character" w:customStyle="1" w:styleId="BulletChar">
    <w:name w:val="Bullet Char"/>
    <w:basedOn w:val="DefaultParagraphFont"/>
    <w:link w:val="Bullet"/>
    <w:rsid w:val="002117D3"/>
    <w:rPr>
      <w:rFonts w:ascii="Arial" w:eastAsia="Times New Roman" w:hAnsi="Arial" w:cs="Arial"/>
      <w:sz w:val="20"/>
      <w:szCs w:val="24"/>
      <w:lang w:val="en-GB" w:eastAsia="en-GB"/>
    </w:rPr>
  </w:style>
  <w:style w:type="paragraph" w:customStyle="1" w:styleId="template">
    <w:name w:val="template"/>
    <w:basedOn w:val="Normal"/>
    <w:rsid w:val="00F90B8D"/>
    <w:pPr>
      <w:spacing w:line="240" w:lineRule="exact"/>
    </w:pPr>
    <w:rPr>
      <w:i/>
      <w:sz w:val="22"/>
      <w:szCs w:val="20"/>
      <w:lang w:val="en-US" w:eastAsia="en-US"/>
    </w:rPr>
  </w:style>
  <w:style w:type="character" w:customStyle="1" w:styleId="BulletList1Char">
    <w:name w:val="Bullet List 1 Char"/>
    <w:basedOn w:val="DefaultParagraphFont"/>
    <w:link w:val="BulletList1"/>
    <w:locked/>
    <w:rsid w:val="00E523A8"/>
    <w:rPr>
      <w:rFonts w:ascii="Arial" w:eastAsia="Calibri" w:hAnsi="Arial" w:cs="Arial"/>
      <w:sz w:val="20"/>
    </w:rPr>
  </w:style>
  <w:style w:type="paragraph" w:customStyle="1" w:styleId="BulletList1">
    <w:name w:val="Bullet List 1"/>
    <w:basedOn w:val="Normal"/>
    <w:link w:val="BulletList1Char"/>
    <w:qFormat/>
    <w:rsid w:val="00E523A8"/>
    <w:pPr>
      <w:numPr>
        <w:numId w:val="5"/>
      </w:numPr>
      <w:spacing w:line="276" w:lineRule="auto"/>
      <w:ind w:right="28"/>
    </w:pPr>
    <w:rPr>
      <w:rFonts w:eastAsia="Calibri" w:cs="Arial"/>
      <w:szCs w:val="22"/>
      <w:lang w:val="en-US" w:eastAsia="en-US"/>
    </w:rPr>
  </w:style>
  <w:style w:type="table" w:customStyle="1" w:styleId="TableGNC">
    <w:name w:val="Table GNC"/>
    <w:basedOn w:val="TableNormal"/>
    <w:uiPriority w:val="99"/>
    <w:rsid w:val="00D018DC"/>
    <w:pPr>
      <w:spacing w:after="0" w:line="240" w:lineRule="auto"/>
    </w:pPr>
    <w:tblPr/>
  </w:style>
  <w:style w:type="paragraph" w:customStyle="1" w:styleId="Body">
    <w:name w:val="Body"/>
    <w:basedOn w:val="Normal"/>
    <w:link w:val="BodyChar"/>
    <w:autoRedefine/>
    <w:qFormat/>
    <w:rsid w:val="00CD4184"/>
    <w:pPr>
      <w:spacing w:before="120" w:after="120" w:line="276" w:lineRule="auto"/>
      <w:ind w:right="27"/>
    </w:pPr>
    <w:rPr>
      <w:rFonts w:eastAsia="Calibri" w:cs="Arial"/>
      <w:szCs w:val="22"/>
      <w:lang w:val="en-US" w:eastAsia="en-US"/>
    </w:rPr>
  </w:style>
  <w:style w:type="character" w:customStyle="1" w:styleId="BodyChar">
    <w:name w:val="Body Char"/>
    <w:basedOn w:val="DefaultParagraphFont"/>
    <w:link w:val="Body"/>
    <w:rsid w:val="00CD4184"/>
    <w:rPr>
      <w:rFonts w:ascii="Arial" w:eastAsia="Calibri" w:hAnsi="Arial" w:cs="Arial"/>
      <w:sz w:val="20"/>
    </w:rPr>
  </w:style>
  <w:style w:type="character" w:customStyle="1" w:styleId="CaptionChar">
    <w:name w:val="Caption Char"/>
    <w:basedOn w:val="DefaultParagraphFont"/>
    <w:link w:val="Caption"/>
    <w:uiPriority w:val="35"/>
    <w:rsid w:val="009B6AF7"/>
    <w:rPr>
      <w:rFonts w:ascii="Arial" w:eastAsia="Times New Roman" w:hAnsi="Arial" w:cs="Times New Roman"/>
      <w:b/>
      <w:iCs/>
      <w:color w:val="44546A" w:themeColor="text2"/>
      <w:sz w:val="18"/>
      <w:szCs w:val="18"/>
      <w:lang w:val="en-GB" w:eastAsia="en-GB"/>
    </w:rPr>
  </w:style>
  <w:style w:type="paragraph" w:customStyle="1" w:styleId="BRTitle">
    <w:name w:val="BR Title"/>
    <w:basedOn w:val="Body"/>
    <w:link w:val="BRTitleChar"/>
    <w:qFormat/>
    <w:rsid w:val="00C21561"/>
    <w:pPr>
      <w:contextualSpacing/>
    </w:pPr>
    <w:rPr>
      <w:b/>
      <w:lang w:val="en-GB"/>
    </w:rPr>
  </w:style>
  <w:style w:type="character" w:customStyle="1" w:styleId="BRTitleChar">
    <w:name w:val="BR Title Char"/>
    <w:basedOn w:val="BodyChar"/>
    <w:link w:val="BRTitle"/>
    <w:rsid w:val="00C21561"/>
    <w:rPr>
      <w:rFonts w:ascii="Arial" w:eastAsia="Calibri" w:hAnsi="Arial" w:cs="Arial"/>
      <w:b/>
      <w:sz w:val="20"/>
      <w:lang w:val="en-GB"/>
    </w:rPr>
  </w:style>
  <w:style w:type="paragraph" w:customStyle="1" w:styleId="Table-content">
    <w:name w:val="Table-content"/>
    <w:basedOn w:val="Normal"/>
    <w:link w:val="Table-contentChar"/>
    <w:qFormat/>
    <w:rsid w:val="00AE0B47"/>
    <w:pPr>
      <w:spacing w:before="0" w:line="276" w:lineRule="auto"/>
    </w:pPr>
    <w:rPr>
      <w:rFonts w:ascii="Times New Roman" w:hAnsi="Times New Roman"/>
      <w:sz w:val="22"/>
      <w:szCs w:val="22"/>
      <w:lang w:val="en-US" w:eastAsia="ja-JP"/>
    </w:rPr>
  </w:style>
  <w:style w:type="character" w:customStyle="1" w:styleId="Table-contentChar">
    <w:name w:val="Table-content Char"/>
    <w:basedOn w:val="DefaultParagraphFont"/>
    <w:link w:val="Table-content"/>
    <w:rsid w:val="00AE0B47"/>
    <w:rPr>
      <w:rFonts w:ascii="Times New Roman" w:eastAsia="Times New Roman" w:hAnsi="Times New Roman" w:cs="Times New Roman"/>
      <w:lang w:eastAsia="ja-JP"/>
    </w:rPr>
  </w:style>
  <w:style w:type="paragraph" w:customStyle="1" w:styleId="Level2">
    <w:name w:val="Level 2"/>
    <w:basedOn w:val="ListParagraph"/>
    <w:link w:val="Level2Char"/>
    <w:qFormat/>
    <w:rsid w:val="00761ADF"/>
    <w:pPr>
      <w:numPr>
        <w:numId w:val="7"/>
      </w:numPr>
      <w:spacing w:line="360" w:lineRule="auto"/>
    </w:pPr>
    <w:rPr>
      <w:rFonts w:cs="Arial"/>
      <w:szCs w:val="20"/>
      <w:lang w:val="vi-VN" w:eastAsia="en-US"/>
    </w:rPr>
  </w:style>
  <w:style w:type="character" w:customStyle="1" w:styleId="Level2Char">
    <w:name w:val="Level 2 Char"/>
    <w:basedOn w:val="ListParagraphChar"/>
    <w:link w:val="Level2"/>
    <w:rsid w:val="00761ADF"/>
    <w:rPr>
      <w:rFonts w:ascii="Arial" w:eastAsia="Times New Roman" w:hAnsi="Arial" w:cs="Arial"/>
      <w:sz w:val="20"/>
      <w:szCs w:val="20"/>
      <w:lang w:val="vi-VN" w:eastAsia="en-GB"/>
    </w:rPr>
  </w:style>
  <w:style w:type="paragraph" w:customStyle="1" w:styleId="Level3">
    <w:name w:val="Level 3"/>
    <w:basedOn w:val="ListParagraph"/>
    <w:link w:val="Level3Char"/>
    <w:qFormat/>
    <w:rsid w:val="00761ADF"/>
    <w:pPr>
      <w:numPr>
        <w:numId w:val="8"/>
      </w:numPr>
      <w:spacing w:line="360" w:lineRule="auto"/>
    </w:pPr>
    <w:rPr>
      <w:rFonts w:cs="Arial"/>
      <w:szCs w:val="20"/>
      <w:lang w:eastAsia="en-US"/>
    </w:rPr>
  </w:style>
  <w:style w:type="character" w:customStyle="1" w:styleId="Level3Char">
    <w:name w:val="Level 3 Char"/>
    <w:basedOn w:val="ListParagraphChar"/>
    <w:link w:val="Level3"/>
    <w:rsid w:val="00761ADF"/>
    <w:rPr>
      <w:rFonts w:ascii="Arial" w:eastAsia="Times New Roman" w:hAnsi="Arial" w:cs="Arial"/>
      <w:sz w:val="20"/>
      <w:szCs w:val="20"/>
      <w:lang w:val="en-GB" w:eastAsia="en-GB"/>
    </w:rPr>
  </w:style>
  <w:style w:type="paragraph" w:customStyle="1" w:styleId="Level4">
    <w:name w:val="Level 4"/>
    <w:basedOn w:val="ListParagraph"/>
    <w:link w:val="Level4Char"/>
    <w:qFormat/>
    <w:rsid w:val="00761ADF"/>
    <w:pPr>
      <w:numPr>
        <w:numId w:val="9"/>
      </w:numPr>
      <w:spacing w:line="360" w:lineRule="auto"/>
    </w:pPr>
    <w:rPr>
      <w:rFonts w:cs="Arial"/>
      <w:szCs w:val="20"/>
      <w:lang w:eastAsia="en-US"/>
    </w:rPr>
  </w:style>
  <w:style w:type="character" w:customStyle="1" w:styleId="Level4Char">
    <w:name w:val="Level 4 Char"/>
    <w:basedOn w:val="ListParagraphChar"/>
    <w:link w:val="Level4"/>
    <w:rsid w:val="00761ADF"/>
    <w:rPr>
      <w:rFonts w:ascii="Arial" w:eastAsia="Times New Roman" w:hAnsi="Arial" w:cs="Arial"/>
      <w:sz w:val="20"/>
      <w:szCs w:val="20"/>
      <w:lang w:val="en-GB" w:eastAsia="en-GB"/>
    </w:rPr>
  </w:style>
  <w:style w:type="paragraph" w:customStyle="1" w:styleId="Level5">
    <w:name w:val="Level 5"/>
    <w:basedOn w:val="ListParagraph"/>
    <w:link w:val="Level5Char"/>
    <w:qFormat/>
    <w:rsid w:val="00761ADF"/>
    <w:pPr>
      <w:numPr>
        <w:numId w:val="10"/>
      </w:numPr>
      <w:spacing w:line="360" w:lineRule="auto"/>
    </w:pPr>
    <w:rPr>
      <w:rFonts w:cs="Arial"/>
      <w:szCs w:val="20"/>
      <w:lang w:eastAsia="en-US"/>
    </w:rPr>
  </w:style>
  <w:style w:type="character" w:customStyle="1" w:styleId="Level5Char">
    <w:name w:val="Level 5 Char"/>
    <w:basedOn w:val="ListParagraphChar"/>
    <w:link w:val="Level5"/>
    <w:rsid w:val="00761ADF"/>
    <w:rPr>
      <w:rFonts w:ascii="Arial" w:eastAsia="Times New Roman" w:hAnsi="Arial" w:cs="Arial"/>
      <w:sz w:val="20"/>
      <w:szCs w:val="20"/>
      <w:lang w:val="en-GB" w:eastAsia="en-GB"/>
    </w:rPr>
  </w:style>
  <w:style w:type="character" w:styleId="UnresolvedMention">
    <w:name w:val="Unresolved Mention"/>
    <w:basedOn w:val="DefaultParagraphFont"/>
    <w:uiPriority w:val="99"/>
    <w:semiHidden/>
    <w:unhideWhenUsed/>
    <w:rsid w:val="00A54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130208">
      <w:bodyDiv w:val="1"/>
      <w:marLeft w:val="0"/>
      <w:marRight w:val="0"/>
      <w:marTop w:val="0"/>
      <w:marBottom w:val="0"/>
      <w:divBdr>
        <w:top w:val="none" w:sz="0" w:space="0" w:color="auto"/>
        <w:left w:val="none" w:sz="0" w:space="0" w:color="auto"/>
        <w:bottom w:val="none" w:sz="0" w:space="0" w:color="auto"/>
        <w:right w:val="none" w:sz="0" w:space="0" w:color="auto"/>
      </w:divBdr>
    </w:div>
    <w:div w:id="221451558">
      <w:bodyDiv w:val="1"/>
      <w:marLeft w:val="0"/>
      <w:marRight w:val="315"/>
      <w:marTop w:val="0"/>
      <w:marBottom w:val="0"/>
      <w:divBdr>
        <w:top w:val="none" w:sz="0" w:space="0" w:color="auto"/>
        <w:left w:val="none" w:sz="0" w:space="0" w:color="auto"/>
        <w:bottom w:val="none" w:sz="0" w:space="0" w:color="auto"/>
        <w:right w:val="none" w:sz="0" w:space="0" w:color="auto"/>
      </w:divBdr>
      <w:divsChild>
        <w:div w:id="21826218">
          <w:marLeft w:val="0"/>
          <w:marRight w:val="0"/>
          <w:marTop w:val="0"/>
          <w:marBottom w:val="0"/>
          <w:divBdr>
            <w:top w:val="none" w:sz="0" w:space="0" w:color="auto"/>
            <w:left w:val="none" w:sz="0" w:space="0" w:color="auto"/>
            <w:bottom w:val="none" w:sz="0" w:space="0" w:color="auto"/>
            <w:right w:val="none" w:sz="0" w:space="0" w:color="auto"/>
          </w:divBdr>
          <w:divsChild>
            <w:div w:id="1352754463">
              <w:marLeft w:val="0"/>
              <w:marRight w:val="0"/>
              <w:marTop w:val="0"/>
              <w:marBottom w:val="0"/>
              <w:divBdr>
                <w:top w:val="none" w:sz="0" w:space="0" w:color="auto"/>
                <w:left w:val="none" w:sz="0" w:space="0" w:color="auto"/>
                <w:bottom w:val="none" w:sz="0" w:space="0" w:color="auto"/>
                <w:right w:val="none" w:sz="0" w:space="0" w:color="auto"/>
              </w:divBdr>
              <w:divsChild>
                <w:div w:id="190337318">
                  <w:marLeft w:val="0"/>
                  <w:marRight w:val="0"/>
                  <w:marTop w:val="0"/>
                  <w:marBottom w:val="0"/>
                  <w:divBdr>
                    <w:top w:val="none" w:sz="0" w:space="0" w:color="auto"/>
                    <w:left w:val="none" w:sz="0" w:space="0" w:color="auto"/>
                    <w:bottom w:val="none" w:sz="0" w:space="0" w:color="auto"/>
                    <w:right w:val="none" w:sz="0" w:space="0" w:color="auto"/>
                  </w:divBdr>
                </w:div>
                <w:div w:id="620263262">
                  <w:marLeft w:val="0"/>
                  <w:marRight w:val="0"/>
                  <w:marTop w:val="0"/>
                  <w:marBottom w:val="0"/>
                  <w:divBdr>
                    <w:top w:val="none" w:sz="0" w:space="0" w:color="auto"/>
                    <w:left w:val="none" w:sz="0" w:space="0" w:color="auto"/>
                    <w:bottom w:val="none" w:sz="0" w:space="0" w:color="auto"/>
                    <w:right w:val="none" w:sz="0" w:space="0" w:color="auto"/>
                  </w:divBdr>
                </w:div>
                <w:div w:id="833451337">
                  <w:marLeft w:val="0"/>
                  <w:marRight w:val="0"/>
                  <w:marTop w:val="0"/>
                  <w:marBottom w:val="0"/>
                  <w:divBdr>
                    <w:top w:val="none" w:sz="0" w:space="0" w:color="auto"/>
                    <w:left w:val="none" w:sz="0" w:space="0" w:color="auto"/>
                    <w:bottom w:val="none" w:sz="0" w:space="0" w:color="auto"/>
                    <w:right w:val="none" w:sz="0" w:space="0" w:color="auto"/>
                  </w:divBdr>
                </w:div>
                <w:div w:id="132909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06809">
      <w:bodyDiv w:val="1"/>
      <w:marLeft w:val="0"/>
      <w:marRight w:val="0"/>
      <w:marTop w:val="0"/>
      <w:marBottom w:val="0"/>
      <w:divBdr>
        <w:top w:val="none" w:sz="0" w:space="0" w:color="auto"/>
        <w:left w:val="none" w:sz="0" w:space="0" w:color="auto"/>
        <w:bottom w:val="none" w:sz="0" w:space="0" w:color="auto"/>
        <w:right w:val="none" w:sz="0" w:space="0" w:color="auto"/>
      </w:divBdr>
    </w:div>
    <w:div w:id="318772207">
      <w:bodyDiv w:val="1"/>
      <w:marLeft w:val="0"/>
      <w:marRight w:val="0"/>
      <w:marTop w:val="0"/>
      <w:marBottom w:val="0"/>
      <w:divBdr>
        <w:top w:val="none" w:sz="0" w:space="0" w:color="auto"/>
        <w:left w:val="none" w:sz="0" w:space="0" w:color="auto"/>
        <w:bottom w:val="none" w:sz="0" w:space="0" w:color="auto"/>
        <w:right w:val="none" w:sz="0" w:space="0" w:color="auto"/>
      </w:divBdr>
    </w:div>
    <w:div w:id="552545843">
      <w:bodyDiv w:val="1"/>
      <w:marLeft w:val="0"/>
      <w:marRight w:val="0"/>
      <w:marTop w:val="0"/>
      <w:marBottom w:val="0"/>
      <w:divBdr>
        <w:top w:val="none" w:sz="0" w:space="0" w:color="auto"/>
        <w:left w:val="none" w:sz="0" w:space="0" w:color="auto"/>
        <w:bottom w:val="none" w:sz="0" w:space="0" w:color="auto"/>
        <w:right w:val="none" w:sz="0" w:space="0" w:color="auto"/>
      </w:divBdr>
    </w:div>
    <w:div w:id="565799390">
      <w:bodyDiv w:val="1"/>
      <w:marLeft w:val="0"/>
      <w:marRight w:val="0"/>
      <w:marTop w:val="0"/>
      <w:marBottom w:val="0"/>
      <w:divBdr>
        <w:top w:val="none" w:sz="0" w:space="0" w:color="auto"/>
        <w:left w:val="none" w:sz="0" w:space="0" w:color="auto"/>
        <w:bottom w:val="none" w:sz="0" w:space="0" w:color="auto"/>
        <w:right w:val="none" w:sz="0" w:space="0" w:color="auto"/>
      </w:divBdr>
    </w:div>
    <w:div w:id="587664032">
      <w:bodyDiv w:val="1"/>
      <w:marLeft w:val="0"/>
      <w:marRight w:val="0"/>
      <w:marTop w:val="0"/>
      <w:marBottom w:val="0"/>
      <w:divBdr>
        <w:top w:val="none" w:sz="0" w:space="0" w:color="auto"/>
        <w:left w:val="none" w:sz="0" w:space="0" w:color="auto"/>
        <w:bottom w:val="none" w:sz="0" w:space="0" w:color="auto"/>
        <w:right w:val="none" w:sz="0" w:space="0" w:color="auto"/>
      </w:divBdr>
    </w:div>
    <w:div w:id="612707667">
      <w:bodyDiv w:val="1"/>
      <w:marLeft w:val="0"/>
      <w:marRight w:val="0"/>
      <w:marTop w:val="0"/>
      <w:marBottom w:val="0"/>
      <w:divBdr>
        <w:top w:val="none" w:sz="0" w:space="0" w:color="auto"/>
        <w:left w:val="none" w:sz="0" w:space="0" w:color="auto"/>
        <w:bottom w:val="none" w:sz="0" w:space="0" w:color="auto"/>
        <w:right w:val="none" w:sz="0" w:space="0" w:color="auto"/>
      </w:divBdr>
    </w:div>
    <w:div w:id="638151879">
      <w:bodyDiv w:val="1"/>
      <w:marLeft w:val="0"/>
      <w:marRight w:val="315"/>
      <w:marTop w:val="0"/>
      <w:marBottom w:val="0"/>
      <w:divBdr>
        <w:top w:val="none" w:sz="0" w:space="0" w:color="auto"/>
        <w:left w:val="none" w:sz="0" w:space="0" w:color="auto"/>
        <w:bottom w:val="none" w:sz="0" w:space="0" w:color="auto"/>
        <w:right w:val="none" w:sz="0" w:space="0" w:color="auto"/>
      </w:divBdr>
      <w:divsChild>
        <w:div w:id="1474521632">
          <w:marLeft w:val="0"/>
          <w:marRight w:val="0"/>
          <w:marTop w:val="0"/>
          <w:marBottom w:val="0"/>
          <w:divBdr>
            <w:top w:val="none" w:sz="0" w:space="0" w:color="auto"/>
            <w:left w:val="none" w:sz="0" w:space="0" w:color="auto"/>
            <w:bottom w:val="none" w:sz="0" w:space="0" w:color="auto"/>
            <w:right w:val="none" w:sz="0" w:space="0" w:color="auto"/>
          </w:divBdr>
          <w:divsChild>
            <w:div w:id="326792530">
              <w:marLeft w:val="0"/>
              <w:marRight w:val="0"/>
              <w:marTop w:val="0"/>
              <w:marBottom w:val="0"/>
              <w:divBdr>
                <w:top w:val="none" w:sz="0" w:space="0" w:color="auto"/>
                <w:left w:val="none" w:sz="0" w:space="0" w:color="auto"/>
                <w:bottom w:val="none" w:sz="0" w:space="0" w:color="auto"/>
                <w:right w:val="none" w:sz="0" w:space="0" w:color="auto"/>
              </w:divBdr>
            </w:div>
            <w:div w:id="1267038903">
              <w:marLeft w:val="0"/>
              <w:marRight w:val="0"/>
              <w:marTop w:val="0"/>
              <w:marBottom w:val="0"/>
              <w:divBdr>
                <w:top w:val="none" w:sz="0" w:space="0" w:color="auto"/>
                <w:left w:val="none" w:sz="0" w:space="0" w:color="auto"/>
                <w:bottom w:val="none" w:sz="0" w:space="0" w:color="auto"/>
                <w:right w:val="none" w:sz="0" w:space="0" w:color="auto"/>
              </w:divBdr>
            </w:div>
            <w:div w:id="1532837946">
              <w:marLeft w:val="0"/>
              <w:marRight w:val="0"/>
              <w:marTop w:val="0"/>
              <w:marBottom w:val="0"/>
              <w:divBdr>
                <w:top w:val="none" w:sz="0" w:space="0" w:color="auto"/>
                <w:left w:val="none" w:sz="0" w:space="0" w:color="auto"/>
                <w:bottom w:val="none" w:sz="0" w:space="0" w:color="auto"/>
                <w:right w:val="none" w:sz="0" w:space="0" w:color="auto"/>
              </w:divBdr>
            </w:div>
            <w:div w:id="1952852751">
              <w:marLeft w:val="0"/>
              <w:marRight w:val="0"/>
              <w:marTop w:val="0"/>
              <w:marBottom w:val="0"/>
              <w:divBdr>
                <w:top w:val="none" w:sz="0" w:space="0" w:color="auto"/>
                <w:left w:val="none" w:sz="0" w:space="0" w:color="auto"/>
                <w:bottom w:val="none" w:sz="0" w:space="0" w:color="auto"/>
                <w:right w:val="none" w:sz="0" w:space="0" w:color="auto"/>
              </w:divBdr>
            </w:div>
            <w:div w:id="1978602963">
              <w:marLeft w:val="0"/>
              <w:marRight w:val="0"/>
              <w:marTop w:val="0"/>
              <w:marBottom w:val="0"/>
              <w:divBdr>
                <w:top w:val="none" w:sz="0" w:space="0" w:color="auto"/>
                <w:left w:val="none" w:sz="0" w:space="0" w:color="auto"/>
                <w:bottom w:val="none" w:sz="0" w:space="0" w:color="auto"/>
                <w:right w:val="none" w:sz="0" w:space="0" w:color="auto"/>
              </w:divBdr>
            </w:div>
            <w:div w:id="201136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790141">
      <w:bodyDiv w:val="1"/>
      <w:marLeft w:val="0"/>
      <w:marRight w:val="0"/>
      <w:marTop w:val="0"/>
      <w:marBottom w:val="0"/>
      <w:divBdr>
        <w:top w:val="none" w:sz="0" w:space="0" w:color="auto"/>
        <w:left w:val="none" w:sz="0" w:space="0" w:color="auto"/>
        <w:bottom w:val="none" w:sz="0" w:space="0" w:color="auto"/>
        <w:right w:val="none" w:sz="0" w:space="0" w:color="auto"/>
      </w:divBdr>
    </w:div>
    <w:div w:id="691298961">
      <w:bodyDiv w:val="1"/>
      <w:marLeft w:val="0"/>
      <w:marRight w:val="0"/>
      <w:marTop w:val="0"/>
      <w:marBottom w:val="0"/>
      <w:divBdr>
        <w:top w:val="none" w:sz="0" w:space="0" w:color="auto"/>
        <w:left w:val="none" w:sz="0" w:space="0" w:color="auto"/>
        <w:bottom w:val="none" w:sz="0" w:space="0" w:color="auto"/>
        <w:right w:val="none" w:sz="0" w:space="0" w:color="auto"/>
      </w:divBdr>
    </w:div>
    <w:div w:id="765151648">
      <w:bodyDiv w:val="1"/>
      <w:marLeft w:val="0"/>
      <w:marRight w:val="0"/>
      <w:marTop w:val="0"/>
      <w:marBottom w:val="0"/>
      <w:divBdr>
        <w:top w:val="none" w:sz="0" w:space="0" w:color="auto"/>
        <w:left w:val="none" w:sz="0" w:space="0" w:color="auto"/>
        <w:bottom w:val="none" w:sz="0" w:space="0" w:color="auto"/>
        <w:right w:val="none" w:sz="0" w:space="0" w:color="auto"/>
      </w:divBdr>
    </w:div>
    <w:div w:id="823468645">
      <w:bodyDiv w:val="1"/>
      <w:marLeft w:val="0"/>
      <w:marRight w:val="0"/>
      <w:marTop w:val="0"/>
      <w:marBottom w:val="0"/>
      <w:divBdr>
        <w:top w:val="none" w:sz="0" w:space="0" w:color="auto"/>
        <w:left w:val="none" w:sz="0" w:space="0" w:color="auto"/>
        <w:bottom w:val="none" w:sz="0" w:space="0" w:color="auto"/>
        <w:right w:val="none" w:sz="0" w:space="0" w:color="auto"/>
      </w:divBdr>
    </w:div>
    <w:div w:id="843936570">
      <w:bodyDiv w:val="1"/>
      <w:marLeft w:val="0"/>
      <w:marRight w:val="0"/>
      <w:marTop w:val="0"/>
      <w:marBottom w:val="0"/>
      <w:divBdr>
        <w:top w:val="none" w:sz="0" w:space="0" w:color="auto"/>
        <w:left w:val="none" w:sz="0" w:space="0" w:color="auto"/>
        <w:bottom w:val="none" w:sz="0" w:space="0" w:color="auto"/>
        <w:right w:val="none" w:sz="0" w:space="0" w:color="auto"/>
      </w:divBdr>
    </w:div>
    <w:div w:id="860554008">
      <w:bodyDiv w:val="1"/>
      <w:marLeft w:val="0"/>
      <w:marRight w:val="315"/>
      <w:marTop w:val="0"/>
      <w:marBottom w:val="0"/>
      <w:divBdr>
        <w:top w:val="none" w:sz="0" w:space="0" w:color="auto"/>
        <w:left w:val="none" w:sz="0" w:space="0" w:color="auto"/>
        <w:bottom w:val="none" w:sz="0" w:space="0" w:color="auto"/>
        <w:right w:val="none" w:sz="0" w:space="0" w:color="auto"/>
      </w:divBdr>
      <w:divsChild>
        <w:div w:id="1363900360">
          <w:marLeft w:val="0"/>
          <w:marRight w:val="0"/>
          <w:marTop w:val="0"/>
          <w:marBottom w:val="0"/>
          <w:divBdr>
            <w:top w:val="none" w:sz="0" w:space="0" w:color="auto"/>
            <w:left w:val="none" w:sz="0" w:space="0" w:color="auto"/>
            <w:bottom w:val="none" w:sz="0" w:space="0" w:color="auto"/>
            <w:right w:val="none" w:sz="0" w:space="0" w:color="auto"/>
          </w:divBdr>
          <w:divsChild>
            <w:div w:id="52000586">
              <w:marLeft w:val="0"/>
              <w:marRight w:val="0"/>
              <w:marTop w:val="0"/>
              <w:marBottom w:val="0"/>
              <w:divBdr>
                <w:top w:val="none" w:sz="0" w:space="0" w:color="auto"/>
                <w:left w:val="none" w:sz="0" w:space="0" w:color="auto"/>
                <w:bottom w:val="none" w:sz="0" w:space="0" w:color="auto"/>
                <w:right w:val="none" w:sz="0" w:space="0" w:color="auto"/>
              </w:divBdr>
            </w:div>
            <w:div w:id="184759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1913">
      <w:bodyDiv w:val="1"/>
      <w:marLeft w:val="0"/>
      <w:marRight w:val="0"/>
      <w:marTop w:val="0"/>
      <w:marBottom w:val="0"/>
      <w:divBdr>
        <w:top w:val="none" w:sz="0" w:space="0" w:color="auto"/>
        <w:left w:val="none" w:sz="0" w:space="0" w:color="auto"/>
        <w:bottom w:val="none" w:sz="0" w:space="0" w:color="auto"/>
        <w:right w:val="none" w:sz="0" w:space="0" w:color="auto"/>
      </w:divBdr>
    </w:div>
    <w:div w:id="1075130277">
      <w:bodyDiv w:val="1"/>
      <w:marLeft w:val="0"/>
      <w:marRight w:val="0"/>
      <w:marTop w:val="0"/>
      <w:marBottom w:val="0"/>
      <w:divBdr>
        <w:top w:val="none" w:sz="0" w:space="0" w:color="auto"/>
        <w:left w:val="none" w:sz="0" w:space="0" w:color="auto"/>
        <w:bottom w:val="none" w:sz="0" w:space="0" w:color="auto"/>
        <w:right w:val="none" w:sz="0" w:space="0" w:color="auto"/>
      </w:divBdr>
    </w:div>
    <w:div w:id="1099136997">
      <w:bodyDiv w:val="1"/>
      <w:marLeft w:val="0"/>
      <w:marRight w:val="315"/>
      <w:marTop w:val="0"/>
      <w:marBottom w:val="0"/>
      <w:divBdr>
        <w:top w:val="none" w:sz="0" w:space="0" w:color="auto"/>
        <w:left w:val="none" w:sz="0" w:space="0" w:color="auto"/>
        <w:bottom w:val="none" w:sz="0" w:space="0" w:color="auto"/>
        <w:right w:val="none" w:sz="0" w:space="0" w:color="auto"/>
      </w:divBdr>
      <w:divsChild>
        <w:div w:id="561020063">
          <w:marLeft w:val="0"/>
          <w:marRight w:val="0"/>
          <w:marTop w:val="0"/>
          <w:marBottom w:val="0"/>
          <w:divBdr>
            <w:top w:val="none" w:sz="0" w:space="0" w:color="auto"/>
            <w:left w:val="none" w:sz="0" w:space="0" w:color="auto"/>
            <w:bottom w:val="none" w:sz="0" w:space="0" w:color="auto"/>
            <w:right w:val="none" w:sz="0" w:space="0" w:color="auto"/>
          </w:divBdr>
          <w:divsChild>
            <w:div w:id="1395086092">
              <w:marLeft w:val="0"/>
              <w:marRight w:val="0"/>
              <w:marTop w:val="0"/>
              <w:marBottom w:val="0"/>
              <w:divBdr>
                <w:top w:val="none" w:sz="0" w:space="0" w:color="auto"/>
                <w:left w:val="none" w:sz="0" w:space="0" w:color="auto"/>
                <w:bottom w:val="none" w:sz="0" w:space="0" w:color="auto"/>
                <w:right w:val="none" w:sz="0" w:space="0" w:color="auto"/>
              </w:divBdr>
              <w:divsChild>
                <w:div w:id="772675057">
                  <w:marLeft w:val="0"/>
                  <w:marRight w:val="0"/>
                  <w:marTop w:val="0"/>
                  <w:marBottom w:val="0"/>
                  <w:divBdr>
                    <w:top w:val="none" w:sz="0" w:space="0" w:color="auto"/>
                    <w:left w:val="none" w:sz="0" w:space="0" w:color="auto"/>
                    <w:bottom w:val="none" w:sz="0" w:space="0" w:color="auto"/>
                    <w:right w:val="none" w:sz="0" w:space="0" w:color="auto"/>
                  </w:divBdr>
                </w:div>
                <w:div w:id="1063021452">
                  <w:marLeft w:val="0"/>
                  <w:marRight w:val="0"/>
                  <w:marTop w:val="0"/>
                  <w:marBottom w:val="0"/>
                  <w:divBdr>
                    <w:top w:val="none" w:sz="0" w:space="0" w:color="auto"/>
                    <w:left w:val="none" w:sz="0" w:space="0" w:color="auto"/>
                    <w:bottom w:val="none" w:sz="0" w:space="0" w:color="auto"/>
                    <w:right w:val="none" w:sz="0" w:space="0" w:color="auto"/>
                  </w:divBdr>
                </w:div>
                <w:div w:id="1403988319">
                  <w:marLeft w:val="0"/>
                  <w:marRight w:val="0"/>
                  <w:marTop w:val="0"/>
                  <w:marBottom w:val="0"/>
                  <w:divBdr>
                    <w:top w:val="none" w:sz="0" w:space="0" w:color="auto"/>
                    <w:left w:val="none" w:sz="0" w:space="0" w:color="auto"/>
                    <w:bottom w:val="none" w:sz="0" w:space="0" w:color="auto"/>
                    <w:right w:val="none" w:sz="0" w:space="0" w:color="auto"/>
                  </w:divBdr>
                </w:div>
                <w:div w:id="192113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699594">
      <w:bodyDiv w:val="1"/>
      <w:marLeft w:val="0"/>
      <w:marRight w:val="0"/>
      <w:marTop w:val="0"/>
      <w:marBottom w:val="0"/>
      <w:divBdr>
        <w:top w:val="none" w:sz="0" w:space="0" w:color="auto"/>
        <w:left w:val="none" w:sz="0" w:space="0" w:color="auto"/>
        <w:bottom w:val="none" w:sz="0" w:space="0" w:color="auto"/>
        <w:right w:val="none" w:sz="0" w:space="0" w:color="auto"/>
      </w:divBdr>
    </w:div>
    <w:div w:id="1392577993">
      <w:bodyDiv w:val="1"/>
      <w:marLeft w:val="0"/>
      <w:marRight w:val="0"/>
      <w:marTop w:val="0"/>
      <w:marBottom w:val="0"/>
      <w:divBdr>
        <w:top w:val="none" w:sz="0" w:space="0" w:color="auto"/>
        <w:left w:val="none" w:sz="0" w:space="0" w:color="auto"/>
        <w:bottom w:val="none" w:sz="0" w:space="0" w:color="auto"/>
        <w:right w:val="none" w:sz="0" w:space="0" w:color="auto"/>
      </w:divBdr>
    </w:div>
    <w:div w:id="1550070658">
      <w:bodyDiv w:val="1"/>
      <w:marLeft w:val="0"/>
      <w:marRight w:val="0"/>
      <w:marTop w:val="0"/>
      <w:marBottom w:val="0"/>
      <w:divBdr>
        <w:top w:val="none" w:sz="0" w:space="0" w:color="auto"/>
        <w:left w:val="none" w:sz="0" w:space="0" w:color="auto"/>
        <w:bottom w:val="none" w:sz="0" w:space="0" w:color="auto"/>
        <w:right w:val="none" w:sz="0" w:space="0" w:color="auto"/>
      </w:divBdr>
    </w:div>
    <w:div w:id="1564826305">
      <w:bodyDiv w:val="1"/>
      <w:marLeft w:val="0"/>
      <w:marRight w:val="0"/>
      <w:marTop w:val="0"/>
      <w:marBottom w:val="0"/>
      <w:divBdr>
        <w:top w:val="none" w:sz="0" w:space="0" w:color="auto"/>
        <w:left w:val="none" w:sz="0" w:space="0" w:color="auto"/>
        <w:bottom w:val="none" w:sz="0" w:space="0" w:color="auto"/>
        <w:right w:val="none" w:sz="0" w:space="0" w:color="auto"/>
      </w:divBdr>
    </w:div>
    <w:div w:id="1608929426">
      <w:bodyDiv w:val="1"/>
      <w:marLeft w:val="0"/>
      <w:marRight w:val="0"/>
      <w:marTop w:val="0"/>
      <w:marBottom w:val="0"/>
      <w:divBdr>
        <w:top w:val="none" w:sz="0" w:space="0" w:color="auto"/>
        <w:left w:val="none" w:sz="0" w:space="0" w:color="auto"/>
        <w:bottom w:val="none" w:sz="0" w:space="0" w:color="auto"/>
        <w:right w:val="none" w:sz="0" w:space="0" w:color="auto"/>
      </w:divBdr>
    </w:div>
    <w:div w:id="1625650902">
      <w:bodyDiv w:val="1"/>
      <w:marLeft w:val="0"/>
      <w:marRight w:val="0"/>
      <w:marTop w:val="0"/>
      <w:marBottom w:val="0"/>
      <w:divBdr>
        <w:top w:val="none" w:sz="0" w:space="0" w:color="auto"/>
        <w:left w:val="none" w:sz="0" w:space="0" w:color="auto"/>
        <w:bottom w:val="none" w:sz="0" w:space="0" w:color="auto"/>
        <w:right w:val="none" w:sz="0" w:space="0" w:color="auto"/>
      </w:divBdr>
    </w:div>
    <w:div w:id="1655142417">
      <w:bodyDiv w:val="1"/>
      <w:marLeft w:val="0"/>
      <w:marRight w:val="0"/>
      <w:marTop w:val="0"/>
      <w:marBottom w:val="0"/>
      <w:divBdr>
        <w:top w:val="none" w:sz="0" w:space="0" w:color="auto"/>
        <w:left w:val="none" w:sz="0" w:space="0" w:color="auto"/>
        <w:bottom w:val="none" w:sz="0" w:space="0" w:color="auto"/>
        <w:right w:val="none" w:sz="0" w:space="0" w:color="auto"/>
      </w:divBdr>
    </w:div>
    <w:div w:id="1687370240">
      <w:bodyDiv w:val="1"/>
      <w:marLeft w:val="0"/>
      <w:marRight w:val="0"/>
      <w:marTop w:val="0"/>
      <w:marBottom w:val="0"/>
      <w:divBdr>
        <w:top w:val="none" w:sz="0" w:space="0" w:color="auto"/>
        <w:left w:val="none" w:sz="0" w:space="0" w:color="auto"/>
        <w:bottom w:val="none" w:sz="0" w:space="0" w:color="auto"/>
        <w:right w:val="none" w:sz="0" w:space="0" w:color="auto"/>
      </w:divBdr>
    </w:div>
    <w:div w:id="1743672232">
      <w:bodyDiv w:val="1"/>
      <w:marLeft w:val="0"/>
      <w:marRight w:val="0"/>
      <w:marTop w:val="0"/>
      <w:marBottom w:val="0"/>
      <w:divBdr>
        <w:top w:val="none" w:sz="0" w:space="0" w:color="auto"/>
        <w:left w:val="none" w:sz="0" w:space="0" w:color="auto"/>
        <w:bottom w:val="none" w:sz="0" w:space="0" w:color="auto"/>
        <w:right w:val="none" w:sz="0" w:space="0" w:color="auto"/>
      </w:divBdr>
    </w:div>
    <w:div w:id="1774475369">
      <w:bodyDiv w:val="1"/>
      <w:marLeft w:val="0"/>
      <w:marRight w:val="0"/>
      <w:marTop w:val="0"/>
      <w:marBottom w:val="0"/>
      <w:divBdr>
        <w:top w:val="none" w:sz="0" w:space="0" w:color="auto"/>
        <w:left w:val="none" w:sz="0" w:space="0" w:color="auto"/>
        <w:bottom w:val="none" w:sz="0" w:space="0" w:color="auto"/>
        <w:right w:val="none" w:sz="0" w:space="0" w:color="auto"/>
      </w:divBdr>
    </w:div>
    <w:div w:id="1836873820">
      <w:bodyDiv w:val="1"/>
      <w:marLeft w:val="0"/>
      <w:marRight w:val="0"/>
      <w:marTop w:val="0"/>
      <w:marBottom w:val="0"/>
      <w:divBdr>
        <w:top w:val="none" w:sz="0" w:space="0" w:color="auto"/>
        <w:left w:val="none" w:sz="0" w:space="0" w:color="auto"/>
        <w:bottom w:val="none" w:sz="0" w:space="0" w:color="auto"/>
        <w:right w:val="none" w:sz="0" w:space="0" w:color="auto"/>
      </w:divBdr>
    </w:div>
    <w:div w:id="1989895836">
      <w:bodyDiv w:val="1"/>
      <w:marLeft w:val="0"/>
      <w:marRight w:val="0"/>
      <w:marTop w:val="0"/>
      <w:marBottom w:val="0"/>
      <w:divBdr>
        <w:top w:val="none" w:sz="0" w:space="0" w:color="auto"/>
        <w:left w:val="none" w:sz="0" w:space="0" w:color="auto"/>
        <w:bottom w:val="none" w:sz="0" w:space="0" w:color="auto"/>
        <w:right w:val="none" w:sz="0" w:space="0" w:color="auto"/>
      </w:divBdr>
    </w:div>
    <w:div w:id="2051145834">
      <w:bodyDiv w:val="1"/>
      <w:marLeft w:val="0"/>
      <w:marRight w:val="0"/>
      <w:marTop w:val="0"/>
      <w:marBottom w:val="0"/>
      <w:divBdr>
        <w:top w:val="none" w:sz="0" w:space="0" w:color="auto"/>
        <w:left w:val="none" w:sz="0" w:space="0" w:color="auto"/>
        <w:bottom w:val="none" w:sz="0" w:space="0" w:color="auto"/>
        <w:right w:val="none" w:sz="0" w:space="0" w:color="auto"/>
      </w:divBdr>
    </w:div>
    <w:div w:id="2070961457">
      <w:bodyDiv w:val="1"/>
      <w:marLeft w:val="0"/>
      <w:marRight w:val="315"/>
      <w:marTop w:val="0"/>
      <w:marBottom w:val="0"/>
      <w:divBdr>
        <w:top w:val="none" w:sz="0" w:space="0" w:color="auto"/>
        <w:left w:val="none" w:sz="0" w:space="0" w:color="auto"/>
        <w:bottom w:val="none" w:sz="0" w:space="0" w:color="auto"/>
        <w:right w:val="none" w:sz="0" w:space="0" w:color="auto"/>
      </w:divBdr>
      <w:divsChild>
        <w:div w:id="15791708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header" Target="header2.xml"/><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customXml" Target="../customXml/item5.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fontTable" Target="fontTable.xml"/><Relationship Id="rId12" Type="http://schemas.openxmlformats.org/officeDocument/2006/relationships/comments" Target="comments.xm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2" Type="http://schemas.microsoft.com/office/2011/relationships/people" Target="people.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theme" Target="theme/theme1.xml"/><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1.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notes" Target="foot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2013-05-21T00:00:00</PublishDate>
  <Abstract/>
  <CompanyAddress>Si</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8CE7E61882307458C6DD2B23F9E3D52" ma:contentTypeVersion="0" ma:contentTypeDescription="Create a new document." ma:contentTypeScope="" ma:versionID="b57f300b144f729fb0eb0ef89cb0eccd">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765315-E7CD-4B75-90FE-C4F2E8185F2E}">
  <ds:schemaRefs>
    <ds:schemaRef ds:uri="http://schemas.openxmlformats.org/officeDocument/2006/bibliography"/>
  </ds:schemaRefs>
</ds:datastoreItem>
</file>

<file path=customXml/itemProps3.xml><?xml version="1.0" encoding="utf-8"?>
<ds:datastoreItem xmlns:ds="http://schemas.openxmlformats.org/officeDocument/2006/customXml" ds:itemID="{892AD28E-81A5-4EEE-AE2C-99F3CCBFCF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415C6579-4B24-42AA-8CEF-B3341DBF2F86}">
  <ds:schemaRefs>
    <ds:schemaRef ds:uri="http://schemas.microsoft.com/sharepoint/v3/contenttype/forms"/>
  </ds:schemaRefs>
</ds:datastoreItem>
</file>

<file path=customXml/itemProps5.xml><?xml version="1.0" encoding="utf-8"?>
<ds:datastoreItem xmlns:ds="http://schemas.openxmlformats.org/officeDocument/2006/customXml" ds:itemID="{BBA92B06-0B7F-4A71-B9AC-DB7E0A7ECC6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123</Pages>
  <Words>12882</Words>
  <Characters>73432</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System Requirement Specification</vt:lpstr>
    </vt:vector>
  </TitlesOfParts>
  <Company>FPT Software</Company>
  <LinksUpToDate>false</LinksUpToDate>
  <CharactersWithSpaces>86142</CharactersWithSpaces>
  <SharedDoc>false</SharedDoc>
  <HLinks>
    <vt:vector size="564" baseType="variant">
      <vt:variant>
        <vt:i4>1835057</vt:i4>
      </vt:variant>
      <vt:variant>
        <vt:i4>572</vt:i4>
      </vt:variant>
      <vt:variant>
        <vt:i4>0</vt:i4>
      </vt:variant>
      <vt:variant>
        <vt:i4>5</vt:i4>
      </vt:variant>
      <vt:variant>
        <vt:lpwstr/>
      </vt:variant>
      <vt:variant>
        <vt:lpwstr>_Toc155375289</vt:lpwstr>
      </vt:variant>
      <vt:variant>
        <vt:i4>1835057</vt:i4>
      </vt:variant>
      <vt:variant>
        <vt:i4>566</vt:i4>
      </vt:variant>
      <vt:variant>
        <vt:i4>0</vt:i4>
      </vt:variant>
      <vt:variant>
        <vt:i4>5</vt:i4>
      </vt:variant>
      <vt:variant>
        <vt:lpwstr/>
      </vt:variant>
      <vt:variant>
        <vt:lpwstr>_Toc155375288</vt:lpwstr>
      </vt:variant>
      <vt:variant>
        <vt:i4>1835057</vt:i4>
      </vt:variant>
      <vt:variant>
        <vt:i4>560</vt:i4>
      </vt:variant>
      <vt:variant>
        <vt:i4>0</vt:i4>
      </vt:variant>
      <vt:variant>
        <vt:i4>5</vt:i4>
      </vt:variant>
      <vt:variant>
        <vt:lpwstr/>
      </vt:variant>
      <vt:variant>
        <vt:lpwstr>_Toc155375287</vt:lpwstr>
      </vt:variant>
      <vt:variant>
        <vt:i4>1835057</vt:i4>
      </vt:variant>
      <vt:variant>
        <vt:i4>554</vt:i4>
      </vt:variant>
      <vt:variant>
        <vt:i4>0</vt:i4>
      </vt:variant>
      <vt:variant>
        <vt:i4>5</vt:i4>
      </vt:variant>
      <vt:variant>
        <vt:lpwstr/>
      </vt:variant>
      <vt:variant>
        <vt:lpwstr>_Toc155375286</vt:lpwstr>
      </vt:variant>
      <vt:variant>
        <vt:i4>1835057</vt:i4>
      </vt:variant>
      <vt:variant>
        <vt:i4>548</vt:i4>
      </vt:variant>
      <vt:variant>
        <vt:i4>0</vt:i4>
      </vt:variant>
      <vt:variant>
        <vt:i4>5</vt:i4>
      </vt:variant>
      <vt:variant>
        <vt:lpwstr/>
      </vt:variant>
      <vt:variant>
        <vt:lpwstr>_Toc155375285</vt:lpwstr>
      </vt:variant>
      <vt:variant>
        <vt:i4>1835057</vt:i4>
      </vt:variant>
      <vt:variant>
        <vt:i4>542</vt:i4>
      </vt:variant>
      <vt:variant>
        <vt:i4>0</vt:i4>
      </vt:variant>
      <vt:variant>
        <vt:i4>5</vt:i4>
      </vt:variant>
      <vt:variant>
        <vt:lpwstr/>
      </vt:variant>
      <vt:variant>
        <vt:lpwstr>_Toc155375284</vt:lpwstr>
      </vt:variant>
      <vt:variant>
        <vt:i4>1835057</vt:i4>
      </vt:variant>
      <vt:variant>
        <vt:i4>536</vt:i4>
      </vt:variant>
      <vt:variant>
        <vt:i4>0</vt:i4>
      </vt:variant>
      <vt:variant>
        <vt:i4>5</vt:i4>
      </vt:variant>
      <vt:variant>
        <vt:lpwstr/>
      </vt:variant>
      <vt:variant>
        <vt:lpwstr>_Toc155375283</vt:lpwstr>
      </vt:variant>
      <vt:variant>
        <vt:i4>1835057</vt:i4>
      </vt:variant>
      <vt:variant>
        <vt:i4>530</vt:i4>
      </vt:variant>
      <vt:variant>
        <vt:i4>0</vt:i4>
      </vt:variant>
      <vt:variant>
        <vt:i4>5</vt:i4>
      </vt:variant>
      <vt:variant>
        <vt:lpwstr/>
      </vt:variant>
      <vt:variant>
        <vt:lpwstr>_Toc155375282</vt:lpwstr>
      </vt:variant>
      <vt:variant>
        <vt:i4>1835057</vt:i4>
      </vt:variant>
      <vt:variant>
        <vt:i4>524</vt:i4>
      </vt:variant>
      <vt:variant>
        <vt:i4>0</vt:i4>
      </vt:variant>
      <vt:variant>
        <vt:i4>5</vt:i4>
      </vt:variant>
      <vt:variant>
        <vt:lpwstr/>
      </vt:variant>
      <vt:variant>
        <vt:lpwstr>_Toc155375281</vt:lpwstr>
      </vt:variant>
      <vt:variant>
        <vt:i4>1835057</vt:i4>
      </vt:variant>
      <vt:variant>
        <vt:i4>518</vt:i4>
      </vt:variant>
      <vt:variant>
        <vt:i4>0</vt:i4>
      </vt:variant>
      <vt:variant>
        <vt:i4>5</vt:i4>
      </vt:variant>
      <vt:variant>
        <vt:lpwstr/>
      </vt:variant>
      <vt:variant>
        <vt:lpwstr>_Toc155375280</vt:lpwstr>
      </vt:variant>
      <vt:variant>
        <vt:i4>1245233</vt:i4>
      </vt:variant>
      <vt:variant>
        <vt:i4>512</vt:i4>
      </vt:variant>
      <vt:variant>
        <vt:i4>0</vt:i4>
      </vt:variant>
      <vt:variant>
        <vt:i4>5</vt:i4>
      </vt:variant>
      <vt:variant>
        <vt:lpwstr/>
      </vt:variant>
      <vt:variant>
        <vt:lpwstr>_Toc155375279</vt:lpwstr>
      </vt:variant>
      <vt:variant>
        <vt:i4>1245233</vt:i4>
      </vt:variant>
      <vt:variant>
        <vt:i4>506</vt:i4>
      </vt:variant>
      <vt:variant>
        <vt:i4>0</vt:i4>
      </vt:variant>
      <vt:variant>
        <vt:i4>5</vt:i4>
      </vt:variant>
      <vt:variant>
        <vt:lpwstr/>
      </vt:variant>
      <vt:variant>
        <vt:lpwstr>_Toc155375278</vt:lpwstr>
      </vt:variant>
      <vt:variant>
        <vt:i4>1245233</vt:i4>
      </vt:variant>
      <vt:variant>
        <vt:i4>500</vt:i4>
      </vt:variant>
      <vt:variant>
        <vt:i4>0</vt:i4>
      </vt:variant>
      <vt:variant>
        <vt:i4>5</vt:i4>
      </vt:variant>
      <vt:variant>
        <vt:lpwstr/>
      </vt:variant>
      <vt:variant>
        <vt:lpwstr>_Toc155375277</vt:lpwstr>
      </vt:variant>
      <vt:variant>
        <vt:i4>1245233</vt:i4>
      </vt:variant>
      <vt:variant>
        <vt:i4>494</vt:i4>
      </vt:variant>
      <vt:variant>
        <vt:i4>0</vt:i4>
      </vt:variant>
      <vt:variant>
        <vt:i4>5</vt:i4>
      </vt:variant>
      <vt:variant>
        <vt:lpwstr/>
      </vt:variant>
      <vt:variant>
        <vt:lpwstr>_Toc155375276</vt:lpwstr>
      </vt:variant>
      <vt:variant>
        <vt:i4>1245233</vt:i4>
      </vt:variant>
      <vt:variant>
        <vt:i4>488</vt:i4>
      </vt:variant>
      <vt:variant>
        <vt:i4>0</vt:i4>
      </vt:variant>
      <vt:variant>
        <vt:i4>5</vt:i4>
      </vt:variant>
      <vt:variant>
        <vt:lpwstr/>
      </vt:variant>
      <vt:variant>
        <vt:lpwstr>_Toc155375275</vt:lpwstr>
      </vt:variant>
      <vt:variant>
        <vt:i4>1245233</vt:i4>
      </vt:variant>
      <vt:variant>
        <vt:i4>482</vt:i4>
      </vt:variant>
      <vt:variant>
        <vt:i4>0</vt:i4>
      </vt:variant>
      <vt:variant>
        <vt:i4>5</vt:i4>
      </vt:variant>
      <vt:variant>
        <vt:lpwstr/>
      </vt:variant>
      <vt:variant>
        <vt:lpwstr>_Toc155375274</vt:lpwstr>
      </vt:variant>
      <vt:variant>
        <vt:i4>1245233</vt:i4>
      </vt:variant>
      <vt:variant>
        <vt:i4>476</vt:i4>
      </vt:variant>
      <vt:variant>
        <vt:i4>0</vt:i4>
      </vt:variant>
      <vt:variant>
        <vt:i4>5</vt:i4>
      </vt:variant>
      <vt:variant>
        <vt:lpwstr/>
      </vt:variant>
      <vt:variant>
        <vt:lpwstr>_Toc155375273</vt:lpwstr>
      </vt:variant>
      <vt:variant>
        <vt:i4>1245233</vt:i4>
      </vt:variant>
      <vt:variant>
        <vt:i4>470</vt:i4>
      </vt:variant>
      <vt:variant>
        <vt:i4>0</vt:i4>
      </vt:variant>
      <vt:variant>
        <vt:i4>5</vt:i4>
      </vt:variant>
      <vt:variant>
        <vt:lpwstr/>
      </vt:variant>
      <vt:variant>
        <vt:lpwstr>_Toc155375272</vt:lpwstr>
      </vt:variant>
      <vt:variant>
        <vt:i4>1245233</vt:i4>
      </vt:variant>
      <vt:variant>
        <vt:i4>464</vt:i4>
      </vt:variant>
      <vt:variant>
        <vt:i4>0</vt:i4>
      </vt:variant>
      <vt:variant>
        <vt:i4>5</vt:i4>
      </vt:variant>
      <vt:variant>
        <vt:lpwstr/>
      </vt:variant>
      <vt:variant>
        <vt:lpwstr>_Toc155375271</vt:lpwstr>
      </vt:variant>
      <vt:variant>
        <vt:i4>1245233</vt:i4>
      </vt:variant>
      <vt:variant>
        <vt:i4>458</vt:i4>
      </vt:variant>
      <vt:variant>
        <vt:i4>0</vt:i4>
      </vt:variant>
      <vt:variant>
        <vt:i4>5</vt:i4>
      </vt:variant>
      <vt:variant>
        <vt:lpwstr/>
      </vt:variant>
      <vt:variant>
        <vt:lpwstr>_Toc155375270</vt:lpwstr>
      </vt:variant>
      <vt:variant>
        <vt:i4>1179697</vt:i4>
      </vt:variant>
      <vt:variant>
        <vt:i4>452</vt:i4>
      </vt:variant>
      <vt:variant>
        <vt:i4>0</vt:i4>
      </vt:variant>
      <vt:variant>
        <vt:i4>5</vt:i4>
      </vt:variant>
      <vt:variant>
        <vt:lpwstr/>
      </vt:variant>
      <vt:variant>
        <vt:lpwstr>_Toc155375269</vt:lpwstr>
      </vt:variant>
      <vt:variant>
        <vt:i4>1179697</vt:i4>
      </vt:variant>
      <vt:variant>
        <vt:i4>446</vt:i4>
      </vt:variant>
      <vt:variant>
        <vt:i4>0</vt:i4>
      </vt:variant>
      <vt:variant>
        <vt:i4>5</vt:i4>
      </vt:variant>
      <vt:variant>
        <vt:lpwstr/>
      </vt:variant>
      <vt:variant>
        <vt:lpwstr>_Toc155375268</vt:lpwstr>
      </vt:variant>
      <vt:variant>
        <vt:i4>1179697</vt:i4>
      </vt:variant>
      <vt:variant>
        <vt:i4>440</vt:i4>
      </vt:variant>
      <vt:variant>
        <vt:i4>0</vt:i4>
      </vt:variant>
      <vt:variant>
        <vt:i4>5</vt:i4>
      </vt:variant>
      <vt:variant>
        <vt:lpwstr/>
      </vt:variant>
      <vt:variant>
        <vt:lpwstr>_Toc155375267</vt:lpwstr>
      </vt:variant>
      <vt:variant>
        <vt:i4>1179697</vt:i4>
      </vt:variant>
      <vt:variant>
        <vt:i4>434</vt:i4>
      </vt:variant>
      <vt:variant>
        <vt:i4>0</vt:i4>
      </vt:variant>
      <vt:variant>
        <vt:i4>5</vt:i4>
      </vt:variant>
      <vt:variant>
        <vt:lpwstr/>
      </vt:variant>
      <vt:variant>
        <vt:lpwstr>_Toc155375266</vt:lpwstr>
      </vt:variant>
      <vt:variant>
        <vt:i4>1179697</vt:i4>
      </vt:variant>
      <vt:variant>
        <vt:i4>428</vt:i4>
      </vt:variant>
      <vt:variant>
        <vt:i4>0</vt:i4>
      </vt:variant>
      <vt:variant>
        <vt:i4>5</vt:i4>
      </vt:variant>
      <vt:variant>
        <vt:lpwstr/>
      </vt:variant>
      <vt:variant>
        <vt:lpwstr>_Toc155375265</vt:lpwstr>
      </vt:variant>
      <vt:variant>
        <vt:i4>1179697</vt:i4>
      </vt:variant>
      <vt:variant>
        <vt:i4>422</vt:i4>
      </vt:variant>
      <vt:variant>
        <vt:i4>0</vt:i4>
      </vt:variant>
      <vt:variant>
        <vt:i4>5</vt:i4>
      </vt:variant>
      <vt:variant>
        <vt:lpwstr/>
      </vt:variant>
      <vt:variant>
        <vt:lpwstr>_Toc155375264</vt:lpwstr>
      </vt:variant>
      <vt:variant>
        <vt:i4>1179697</vt:i4>
      </vt:variant>
      <vt:variant>
        <vt:i4>416</vt:i4>
      </vt:variant>
      <vt:variant>
        <vt:i4>0</vt:i4>
      </vt:variant>
      <vt:variant>
        <vt:i4>5</vt:i4>
      </vt:variant>
      <vt:variant>
        <vt:lpwstr/>
      </vt:variant>
      <vt:variant>
        <vt:lpwstr>_Toc155375263</vt:lpwstr>
      </vt:variant>
      <vt:variant>
        <vt:i4>1179697</vt:i4>
      </vt:variant>
      <vt:variant>
        <vt:i4>410</vt:i4>
      </vt:variant>
      <vt:variant>
        <vt:i4>0</vt:i4>
      </vt:variant>
      <vt:variant>
        <vt:i4>5</vt:i4>
      </vt:variant>
      <vt:variant>
        <vt:lpwstr/>
      </vt:variant>
      <vt:variant>
        <vt:lpwstr>_Toc155375262</vt:lpwstr>
      </vt:variant>
      <vt:variant>
        <vt:i4>1179697</vt:i4>
      </vt:variant>
      <vt:variant>
        <vt:i4>404</vt:i4>
      </vt:variant>
      <vt:variant>
        <vt:i4>0</vt:i4>
      </vt:variant>
      <vt:variant>
        <vt:i4>5</vt:i4>
      </vt:variant>
      <vt:variant>
        <vt:lpwstr/>
      </vt:variant>
      <vt:variant>
        <vt:lpwstr>_Toc155375261</vt:lpwstr>
      </vt:variant>
      <vt:variant>
        <vt:i4>1179697</vt:i4>
      </vt:variant>
      <vt:variant>
        <vt:i4>398</vt:i4>
      </vt:variant>
      <vt:variant>
        <vt:i4>0</vt:i4>
      </vt:variant>
      <vt:variant>
        <vt:i4>5</vt:i4>
      </vt:variant>
      <vt:variant>
        <vt:lpwstr/>
      </vt:variant>
      <vt:variant>
        <vt:lpwstr>_Toc155375260</vt:lpwstr>
      </vt:variant>
      <vt:variant>
        <vt:i4>1114161</vt:i4>
      </vt:variant>
      <vt:variant>
        <vt:i4>392</vt:i4>
      </vt:variant>
      <vt:variant>
        <vt:i4>0</vt:i4>
      </vt:variant>
      <vt:variant>
        <vt:i4>5</vt:i4>
      </vt:variant>
      <vt:variant>
        <vt:lpwstr/>
      </vt:variant>
      <vt:variant>
        <vt:lpwstr>_Toc155375259</vt:lpwstr>
      </vt:variant>
      <vt:variant>
        <vt:i4>1114161</vt:i4>
      </vt:variant>
      <vt:variant>
        <vt:i4>386</vt:i4>
      </vt:variant>
      <vt:variant>
        <vt:i4>0</vt:i4>
      </vt:variant>
      <vt:variant>
        <vt:i4>5</vt:i4>
      </vt:variant>
      <vt:variant>
        <vt:lpwstr/>
      </vt:variant>
      <vt:variant>
        <vt:lpwstr>_Toc155375258</vt:lpwstr>
      </vt:variant>
      <vt:variant>
        <vt:i4>1114161</vt:i4>
      </vt:variant>
      <vt:variant>
        <vt:i4>380</vt:i4>
      </vt:variant>
      <vt:variant>
        <vt:i4>0</vt:i4>
      </vt:variant>
      <vt:variant>
        <vt:i4>5</vt:i4>
      </vt:variant>
      <vt:variant>
        <vt:lpwstr/>
      </vt:variant>
      <vt:variant>
        <vt:lpwstr>_Toc155375257</vt:lpwstr>
      </vt:variant>
      <vt:variant>
        <vt:i4>1114161</vt:i4>
      </vt:variant>
      <vt:variant>
        <vt:i4>374</vt:i4>
      </vt:variant>
      <vt:variant>
        <vt:i4>0</vt:i4>
      </vt:variant>
      <vt:variant>
        <vt:i4>5</vt:i4>
      </vt:variant>
      <vt:variant>
        <vt:lpwstr/>
      </vt:variant>
      <vt:variant>
        <vt:lpwstr>_Toc155375256</vt:lpwstr>
      </vt:variant>
      <vt:variant>
        <vt:i4>1114161</vt:i4>
      </vt:variant>
      <vt:variant>
        <vt:i4>368</vt:i4>
      </vt:variant>
      <vt:variant>
        <vt:i4>0</vt:i4>
      </vt:variant>
      <vt:variant>
        <vt:i4>5</vt:i4>
      </vt:variant>
      <vt:variant>
        <vt:lpwstr/>
      </vt:variant>
      <vt:variant>
        <vt:lpwstr>_Toc155375255</vt:lpwstr>
      </vt:variant>
      <vt:variant>
        <vt:i4>1114161</vt:i4>
      </vt:variant>
      <vt:variant>
        <vt:i4>362</vt:i4>
      </vt:variant>
      <vt:variant>
        <vt:i4>0</vt:i4>
      </vt:variant>
      <vt:variant>
        <vt:i4>5</vt:i4>
      </vt:variant>
      <vt:variant>
        <vt:lpwstr/>
      </vt:variant>
      <vt:variant>
        <vt:lpwstr>_Toc155375254</vt:lpwstr>
      </vt:variant>
      <vt:variant>
        <vt:i4>1114161</vt:i4>
      </vt:variant>
      <vt:variant>
        <vt:i4>356</vt:i4>
      </vt:variant>
      <vt:variant>
        <vt:i4>0</vt:i4>
      </vt:variant>
      <vt:variant>
        <vt:i4>5</vt:i4>
      </vt:variant>
      <vt:variant>
        <vt:lpwstr/>
      </vt:variant>
      <vt:variant>
        <vt:lpwstr>_Toc155375253</vt:lpwstr>
      </vt:variant>
      <vt:variant>
        <vt:i4>1114161</vt:i4>
      </vt:variant>
      <vt:variant>
        <vt:i4>350</vt:i4>
      </vt:variant>
      <vt:variant>
        <vt:i4>0</vt:i4>
      </vt:variant>
      <vt:variant>
        <vt:i4>5</vt:i4>
      </vt:variant>
      <vt:variant>
        <vt:lpwstr/>
      </vt:variant>
      <vt:variant>
        <vt:lpwstr>_Toc155375252</vt:lpwstr>
      </vt:variant>
      <vt:variant>
        <vt:i4>1114161</vt:i4>
      </vt:variant>
      <vt:variant>
        <vt:i4>344</vt:i4>
      </vt:variant>
      <vt:variant>
        <vt:i4>0</vt:i4>
      </vt:variant>
      <vt:variant>
        <vt:i4>5</vt:i4>
      </vt:variant>
      <vt:variant>
        <vt:lpwstr/>
      </vt:variant>
      <vt:variant>
        <vt:lpwstr>_Toc155375251</vt:lpwstr>
      </vt:variant>
      <vt:variant>
        <vt:i4>1114161</vt:i4>
      </vt:variant>
      <vt:variant>
        <vt:i4>338</vt:i4>
      </vt:variant>
      <vt:variant>
        <vt:i4>0</vt:i4>
      </vt:variant>
      <vt:variant>
        <vt:i4>5</vt:i4>
      </vt:variant>
      <vt:variant>
        <vt:lpwstr/>
      </vt:variant>
      <vt:variant>
        <vt:lpwstr>_Toc155375250</vt:lpwstr>
      </vt:variant>
      <vt:variant>
        <vt:i4>1048625</vt:i4>
      </vt:variant>
      <vt:variant>
        <vt:i4>332</vt:i4>
      </vt:variant>
      <vt:variant>
        <vt:i4>0</vt:i4>
      </vt:variant>
      <vt:variant>
        <vt:i4>5</vt:i4>
      </vt:variant>
      <vt:variant>
        <vt:lpwstr/>
      </vt:variant>
      <vt:variant>
        <vt:lpwstr>_Toc155375249</vt:lpwstr>
      </vt:variant>
      <vt:variant>
        <vt:i4>1048625</vt:i4>
      </vt:variant>
      <vt:variant>
        <vt:i4>326</vt:i4>
      </vt:variant>
      <vt:variant>
        <vt:i4>0</vt:i4>
      </vt:variant>
      <vt:variant>
        <vt:i4>5</vt:i4>
      </vt:variant>
      <vt:variant>
        <vt:lpwstr/>
      </vt:variant>
      <vt:variant>
        <vt:lpwstr>_Toc155375248</vt:lpwstr>
      </vt:variant>
      <vt:variant>
        <vt:i4>1048625</vt:i4>
      </vt:variant>
      <vt:variant>
        <vt:i4>320</vt:i4>
      </vt:variant>
      <vt:variant>
        <vt:i4>0</vt:i4>
      </vt:variant>
      <vt:variant>
        <vt:i4>5</vt:i4>
      </vt:variant>
      <vt:variant>
        <vt:lpwstr/>
      </vt:variant>
      <vt:variant>
        <vt:lpwstr>_Toc155375247</vt:lpwstr>
      </vt:variant>
      <vt:variant>
        <vt:i4>1048625</vt:i4>
      </vt:variant>
      <vt:variant>
        <vt:i4>314</vt:i4>
      </vt:variant>
      <vt:variant>
        <vt:i4>0</vt:i4>
      </vt:variant>
      <vt:variant>
        <vt:i4>5</vt:i4>
      </vt:variant>
      <vt:variant>
        <vt:lpwstr/>
      </vt:variant>
      <vt:variant>
        <vt:lpwstr>_Toc155375246</vt:lpwstr>
      </vt:variant>
      <vt:variant>
        <vt:i4>1048625</vt:i4>
      </vt:variant>
      <vt:variant>
        <vt:i4>308</vt:i4>
      </vt:variant>
      <vt:variant>
        <vt:i4>0</vt:i4>
      </vt:variant>
      <vt:variant>
        <vt:i4>5</vt:i4>
      </vt:variant>
      <vt:variant>
        <vt:lpwstr/>
      </vt:variant>
      <vt:variant>
        <vt:lpwstr>_Toc155375245</vt:lpwstr>
      </vt:variant>
      <vt:variant>
        <vt:i4>1048625</vt:i4>
      </vt:variant>
      <vt:variant>
        <vt:i4>302</vt:i4>
      </vt:variant>
      <vt:variant>
        <vt:i4>0</vt:i4>
      </vt:variant>
      <vt:variant>
        <vt:i4>5</vt:i4>
      </vt:variant>
      <vt:variant>
        <vt:lpwstr/>
      </vt:variant>
      <vt:variant>
        <vt:lpwstr>_Toc155375244</vt:lpwstr>
      </vt:variant>
      <vt:variant>
        <vt:i4>1048625</vt:i4>
      </vt:variant>
      <vt:variant>
        <vt:i4>296</vt:i4>
      </vt:variant>
      <vt:variant>
        <vt:i4>0</vt:i4>
      </vt:variant>
      <vt:variant>
        <vt:i4>5</vt:i4>
      </vt:variant>
      <vt:variant>
        <vt:lpwstr/>
      </vt:variant>
      <vt:variant>
        <vt:lpwstr>_Toc155375243</vt:lpwstr>
      </vt:variant>
      <vt:variant>
        <vt:i4>1048625</vt:i4>
      </vt:variant>
      <vt:variant>
        <vt:i4>290</vt:i4>
      </vt:variant>
      <vt:variant>
        <vt:i4>0</vt:i4>
      </vt:variant>
      <vt:variant>
        <vt:i4>5</vt:i4>
      </vt:variant>
      <vt:variant>
        <vt:lpwstr/>
      </vt:variant>
      <vt:variant>
        <vt:lpwstr>_Toc155375242</vt:lpwstr>
      </vt:variant>
      <vt:variant>
        <vt:i4>1048625</vt:i4>
      </vt:variant>
      <vt:variant>
        <vt:i4>284</vt:i4>
      </vt:variant>
      <vt:variant>
        <vt:i4>0</vt:i4>
      </vt:variant>
      <vt:variant>
        <vt:i4>5</vt:i4>
      </vt:variant>
      <vt:variant>
        <vt:lpwstr/>
      </vt:variant>
      <vt:variant>
        <vt:lpwstr>_Toc155375241</vt:lpwstr>
      </vt:variant>
      <vt:variant>
        <vt:i4>1048625</vt:i4>
      </vt:variant>
      <vt:variant>
        <vt:i4>278</vt:i4>
      </vt:variant>
      <vt:variant>
        <vt:i4>0</vt:i4>
      </vt:variant>
      <vt:variant>
        <vt:i4>5</vt:i4>
      </vt:variant>
      <vt:variant>
        <vt:lpwstr/>
      </vt:variant>
      <vt:variant>
        <vt:lpwstr>_Toc155375240</vt:lpwstr>
      </vt:variant>
      <vt:variant>
        <vt:i4>1507377</vt:i4>
      </vt:variant>
      <vt:variant>
        <vt:i4>272</vt:i4>
      </vt:variant>
      <vt:variant>
        <vt:i4>0</vt:i4>
      </vt:variant>
      <vt:variant>
        <vt:i4>5</vt:i4>
      </vt:variant>
      <vt:variant>
        <vt:lpwstr/>
      </vt:variant>
      <vt:variant>
        <vt:lpwstr>_Toc155375239</vt:lpwstr>
      </vt:variant>
      <vt:variant>
        <vt:i4>1507377</vt:i4>
      </vt:variant>
      <vt:variant>
        <vt:i4>266</vt:i4>
      </vt:variant>
      <vt:variant>
        <vt:i4>0</vt:i4>
      </vt:variant>
      <vt:variant>
        <vt:i4>5</vt:i4>
      </vt:variant>
      <vt:variant>
        <vt:lpwstr/>
      </vt:variant>
      <vt:variant>
        <vt:lpwstr>_Toc155375238</vt:lpwstr>
      </vt:variant>
      <vt:variant>
        <vt:i4>1507377</vt:i4>
      </vt:variant>
      <vt:variant>
        <vt:i4>260</vt:i4>
      </vt:variant>
      <vt:variant>
        <vt:i4>0</vt:i4>
      </vt:variant>
      <vt:variant>
        <vt:i4>5</vt:i4>
      </vt:variant>
      <vt:variant>
        <vt:lpwstr/>
      </vt:variant>
      <vt:variant>
        <vt:lpwstr>_Toc155375237</vt:lpwstr>
      </vt:variant>
      <vt:variant>
        <vt:i4>1507377</vt:i4>
      </vt:variant>
      <vt:variant>
        <vt:i4>254</vt:i4>
      </vt:variant>
      <vt:variant>
        <vt:i4>0</vt:i4>
      </vt:variant>
      <vt:variant>
        <vt:i4>5</vt:i4>
      </vt:variant>
      <vt:variant>
        <vt:lpwstr/>
      </vt:variant>
      <vt:variant>
        <vt:lpwstr>_Toc155375236</vt:lpwstr>
      </vt:variant>
      <vt:variant>
        <vt:i4>1507377</vt:i4>
      </vt:variant>
      <vt:variant>
        <vt:i4>248</vt:i4>
      </vt:variant>
      <vt:variant>
        <vt:i4>0</vt:i4>
      </vt:variant>
      <vt:variant>
        <vt:i4>5</vt:i4>
      </vt:variant>
      <vt:variant>
        <vt:lpwstr/>
      </vt:variant>
      <vt:variant>
        <vt:lpwstr>_Toc155375235</vt:lpwstr>
      </vt:variant>
      <vt:variant>
        <vt:i4>1507377</vt:i4>
      </vt:variant>
      <vt:variant>
        <vt:i4>242</vt:i4>
      </vt:variant>
      <vt:variant>
        <vt:i4>0</vt:i4>
      </vt:variant>
      <vt:variant>
        <vt:i4>5</vt:i4>
      </vt:variant>
      <vt:variant>
        <vt:lpwstr/>
      </vt:variant>
      <vt:variant>
        <vt:lpwstr>_Toc155375234</vt:lpwstr>
      </vt:variant>
      <vt:variant>
        <vt:i4>1507377</vt:i4>
      </vt:variant>
      <vt:variant>
        <vt:i4>236</vt:i4>
      </vt:variant>
      <vt:variant>
        <vt:i4>0</vt:i4>
      </vt:variant>
      <vt:variant>
        <vt:i4>5</vt:i4>
      </vt:variant>
      <vt:variant>
        <vt:lpwstr/>
      </vt:variant>
      <vt:variant>
        <vt:lpwstr>_Toc155375233</vt:lpwstr>
      </vt:variant>
      <vt:variant>
        <vt:i4>1507377</vt:i4>
      </vt:variant>
      <vt:variant>
        <vt:i4>230</vt:i4>
      </vt:variant>
      <vt:variant>
        <vt:i4>0</vt:i4>
      </vt:variant>
      <vt:variant>
        <vt:i4>5</vt:i4>
      </vt:variant>
      <vt:variant>
        <vt:lpwstr/>
      </vt:variant>
      <vt:variant>
        <vt:lpwstr>_Toc155375232</vt:lpwstr>
      </vt:variant>
      <vt:variant>
        <vt:i4>1507377</vt:i4>
      </vt:variant>
      <vt:variant>
        <vt:i4>224</vt:i4>
      </vt:variant>
      <vt:variant>
        <vt:i4>0</vt:i4>
      </vt:variant>
      <vt:variant>
        <vt:i4>5</vt:i4>
      </vt:variant>
      <vt:variant>
        <vt:lpwstr/>
      </vt:variant>
      <vt:variant>
        <vt:lpwstr>_Toc155375231</vt:lpwstr>
      </vt:variant>
      <vt:variant>
        <vt:i4>1507377</vt:i4>
      </vt:variant>
      <vt:variant>
        <vt:i4>218</vt:i4>
      </vt:variant>
      <vt:variant>
        <vt:i4>0</vt:i4>
      </vt:variant>
      <vt:variant>
        <vt:i4>5</vt:i4>
      </vt:variant>
      <vt:variant>
        <vt:lpwstr/>
      </vt:variant>
      <vt:variant>
        <vt:lpwstr>_Toc155375230</vt:lpwstr>
      </vt:variant>
      <vt:variant>
        <vt:i4>1441841</vt:i4>
      </vt:variant>
      <vt:variant>
        <vt:i4>212</vt:i4>
      </vt:variant>
      <vt:variant>
        <vt:i4>0</vt:i4>
      </vt:variant>
      <vt:variant>
        <vt:i4>5</vt:i4>
      </vt:variant>
      <vt:variant>
        <vt:lpwstr/>
      </vt:variant>
      <vt:variant>
        <vt:lpwstr>_Toc155375229</vt:lpwstr>
      </vt:variant>
      <vt:variant>
        <vt:i4>1441841</vt:i4>
      </vt:variant>
      <vt:variant>
        <vt:i4>206</vt:i4>
      </vt:variant>
      <vt:variant>
        <vt:i4>0</vt:i4>
      </vt:variant>
      <vt:variant>
        <vt:i4>5</vt:i4>
      </vt:variant>
      <vt:variant>
        <vt:lpwstr/>
      </vt:variant>
      <vt:variant>
        <vt:lpwstr>_Toc155375228</vt:lpwstr>
      </vt:variant>
      <vt:variant>
        <vt:i4>1441841</vt:i4>
      </vt:variant>
      <vt:variant>
        <vt:i4>200</vt:i4>
      </vt:variant>
      <vt:variant>
        <vt:i4>0</vt:i4>
      </vt:variant>
      <vt:variant>
        <vt:i4>5</vt:i4>
      </vt:variant>
      <vt:variant>
        <vt:lpwstr/>
      </vt:variant>
      <vt:variant>
        <vt:lpwstr>_Toc155375227</vt:lpwstr>
      </vt:variant>
      <vt:variant>
        <vt:i4>1441841</vt:i4>
      </vt:variant>
      <vt:variant>
        <vt:i4>194</vt:i4>
      </vt:variant>
      <vt:variant>
        <vt:i4>0</vt:i4>
      </vt:variant>
      <vt:variant>
        <vt:i4>5</vt:i4>
      </vt:variant>
      <vt:variant>
        <vt:lpwstr/>
      </vt:variant>
      <vt:variant>
        <vt:lpwstr>_Toc155375226</vt:lpwstr>
      </vt:variant>
      <vt:variant>
        <vt:i4>1441841</vt:i4>
      </vt:variant>
      <vt:variant>
        <vt:i4>188</vt:i4>
      </vt:variant>
      <vt:variant>
        <vt:i4>0</vt:i4>
      </vt:variant>
      <vt:variant>
        <vt:i4>5</vt:i4>
      </vt:variant>
      <vt:variant>
        <vt:lpwstr/>
      </vt:variant>
      <vt:variant>
        <vt:lpwstr>_Toc155375225</vt:lpwstr>
      </vt:variant>
      <vt:variant>
        <vt:i4>1441841</vt:i4>
      </vt:variant>
      <vt:variant>
        <vt:i4>182</vt:i4>
      </vt:variant>
      <vt:variant>
        <vt:i4>0</vt:i4>
      </vt:variant>
      <vt:variant>
        <vt:i4>5</vt:i4>
      </vt:variant>
      <vt:variant>
        <vt:lpwstr/>
      </vt:variant>
      <vt:variant>
        <vt:lpwstr>_Toc155375224</vt:lpwstr>
      </vt:variant>
      <vt:variant>
        <vt:i4>1441841</vt:i4>
      </vt:variant>
      <vt:variant>
        <vt:i4>176</vt:i4>
      </vt:variant>
      <vt:variant>
        <vt:i4>0</vt:i4>
      </vt:variant>
      <vt:variant>
        <vt:i4>5</vt:i4>
      </vt:variant>
      <vt:variant>
        <vt:lpwstr/>
      </vt:variant>
      <vt:variant>
        <vt:lpwstr>_Toc155375223</vt:lpwstr>
      </vt:variant>
      <vt:variant>
        <vt:i4>1441841</vt:i4>
      </vt:variant>
      <vt:variant>
        <vt:i4>170</vt:i4>
      </vt:variant>
      <vt:variant>
        <vt:i4>0</vt:i4>
      </vt:variant>
      <vt:variant>
        <vt:i4>5</vt:i4>
      </vt:variant>
      <vt:variant>
        <vt:lpwstr/>
      </vt:variant>
      <vt:variant>
        <vt:lpwstr>_Toc155375222</vt:lpwstr>
      </vt:variant>
      <vt:variant>
        <vt:i4>1441841</vt:i4>
      </vt:variant>
      <vt:variant>
        <vt:i4>164</vt:i4>
      </vt:variant>
      <vt:variant>
        <vt:i4>0</vt:i4>
      </vt:variant>
      <vt:variant>
        <vt:i4>5</vt:i4>
      </vt:variant>
      <vt:variant>
        <vt:lpwstr/>
      </vt:variant>
      <vt:variant>
        <vt:lpwstr>_Toc155375221</vt:lpwstr>
      </vt:variant>
      <vt:variant>
        <vt:i4>1441841</vt:i4>
      </vt:variant>
      <vt:variant>
        <vt:i4>158</vt:i4>
      </vt:variant>
      <vt:variant>
        <vt:i4>0</vt:i4>
      </vt:variant>
      <vt:variant>
        <vt:i4>5</vt:i4>
      </vt:variant>
      <vt:variant>
        <vt:lpwstr/>
      </vt:variant>
      <vt:variant>
        <vt:lpwstr>_Toc155375220</vt:lpwstr>
      </vt:variant>
      <vt:variant>
        <vt:i4>1376305</vt:i4>
      </vt:variant>
      <vt:variant>
        <vt:i4>152</vt:i4>
      </vt:variant>
      <vt:variant>
        <vt:i4>0</vt:i4>
      </vt:variant>
      <vt:variant>
        <vt:i4>5</vt:i4>
      </vt:variant>
      <vt:variant>
        <vt:lpwstr/>
      </vt:variant>
      <vt:variant>
        <vt:lpwstr>_Toc155375219</vt:lpwstr>
      </vt:variant>
      <vt:variant>
        <vt:i4>1376305</vt:i4>
      </vt:variant>
      <vt:variant>
        <vt:i4>146</vt:i4>
      </vt:variant>
      <vt:variant>
        <vt:i4>0</vt:i4>
      </vt:variant>
      <vt:variant>
        <vt:i4>5</vt:i4>
      </vt:variant>
      <vt:variant>
        <vt:lpwstr/>
      </vt:variant>
      <vt:variant>
        <vt:lpwstr>_Toc155375218</vt:lpwstr>
      </vt:variant>
      <vt:variant>
        <vt:i4>1376305</vt:i4>
      </vt:variant>
      <vt:variant>
        <vt:i4>140</vt:i4>
      </vt:variant>
      <vt:variant>
        <vt:i4>0</vt:i4>
      </vt:variant>
      <vt:variant>
        <vt:i4>5</vt:i4>
      </vt:variant>
      <vt:variant>
        <vt:lpwstr/>
      </vt:variant>
      <vt:variant>
        <vt:lpwstr>_Toc155375217</vt:lpwstr>
      </vt:variant>
      <vt:variant>
        <vt:i4>1376305</vt:i4>
      </vt:variant>
      <vt:variant>
        <vt:i4>134</vt:i4>
      </vt:variant>
      <vt:variant>
        <vt:i4>0</vt:i4>
      </vt:variant>
      <vt:variant>
        <vt:i4>5</vt:i4>
      </vt:variant>
      <vt:variant>
        <vt:lpwstr/>
      </vt:variant>
      <vt:variant>
        <vt:lpwstr>_Toc155375216</vt:lpwstr>
      </vt:variant>
      <vt:variant>
        <vt:i4>1376305</vt:i4>
      </vt:variant>
      <vt:variant>
        <vt:i4>128</vt:i4>
      </vt:variant>
      <vt:variant>
        <vt:i4>0</vt:i4>
      </vt:variant>
      <vt:variant>
        <vt:i4>5</vt:i4>
      </vt:variant>
      <vt:variant>
        <vt:lpwstr/>
      </vt:variant>
      <vt:variant>
        <vt:lpwstr>_Toc155375215</vt:lpwstr>
      </vt:variant>
      <vt:variant>
        <vt:i4>1376305</vt:i4>
      </vt:variant>
      <vt:variant>
        <vt:i4>122</vt:i4>
      </vt:variant>
      <vt:variant>
        <vt:i4>0</vt:i4>
      </vt:variant>
      <vt:variant>
        <vt:i4>5</vt:i4>
      </vt:variant>
      <vt:variant>
        <vt:lpwstr/>
      </vt:variant>
      <vt:variant>
        <vt:lpwstr>_Toc155375214</vt:lpwstr>
      </vt:variant>
      <vt:variant>
        <vt:i4>1376305</vt:i4>
      </vt:variant>
      <vt:variant>
        <vt:i4>116</vt:i4>
      </vt:variant>
      <vt:variant>
        <vt:i4>0</vt:i4>
      </vt:variant>
      <vt:variant>
        <vt:i4>5</vt:i4>
      </vt:variant>
      <vt:variant>
        <vt:lpwstr/>
      </vt:variant>
      <vt:variant>
        <vt:lpwstr>_Toc155375213</vt:lpwstr>
      </vt:variant>
      <vt:variant>
        <vt:i4>1376305</vt:i4>
      </vt:variant>
      <vt:variant>
        <vt:i4>110</vt:i4>
      </vt:variant>
      <vt:variant>
        <vt:i4>0</vt:i4>
      </vt:variant>
      <vt:variant>
        <vt:i4>5</vt:i4>
      </vt:variant>
      <vt:variant>
        <vt:lpwstr/>
      </vt:variant>
      <vt:variant>
        <vt:lpwstr>_Toc155375212</vt:lpwstr>
      </vt:variant>
      <vt:variant>
        <vt:i4>1376305</vt:i4>
      </vt:variant>
      <vt:variant>
        <vt:i4>104</vt:i4>
      </vt:variant>
      <vt:variant>
        <vt:i4>0</vt:i4>
      </vt:variant>
      <vt:variant>
        <vt:i4>5</vt:i4>
      </vt:variant>
      <vt:variant>
        <vt:lpwstr/>
      </vt:variant>
      <vt:variant>
        <vt:lpwstr>_Toc155375211</vt:lpwstr>
      </vt:variant>
      <vt:variant>
        <vt:i4>1376305</vt:i4>
      </vt:variant>
      <vt:variant>
        <vt:i4>98</vt:i4>
      </vt:variant>
      <vt:variant>
        <vt:i4>0</vt:i4>
      </vt:variant>
      <vt:variant>
        <vt:i4>5</vt:i4>
      </vt:variant>
      <vt:variant>
        <vt:lpwstr/>
      </vt:variant>
      <vt:variant>
        <vt:lpwstr>_Toc155375210</vt:lpwstr>
      </vt:variant>
      <vt:variant>
        <vt:i4>1310769</vt:i4>
      </vt:variant>
      <vt:variant>
        <vt:i4>92</vt:i4>
      </vt:variant>
      <vt:variant>
        <vt:i4>0</vt:i4>
      </vt:variant>
      <vt:variant>
        <vt:i4>5</vt:i4>
      </vt:variant>
      <vt:variant>
        <vt:lpwstr/>
      </vt:variant>
      <vt:variant>
        <vt:lpwstr>_Toc155375209</vt:lpwstr>
      </vt:variant>
      <vt:variant>
        <vt:i4>1310769</vt:i4>
      </vt:variant>
      <vt:variant>
        <vt:i4>86</vt:i4>
      </vt:variant>
      <vt:variant>
        <vt:i4>0</vt:i4>
      </vt:variant>
      <vt:variant>
        <vt:i4>5</vt:i4>
      </vt:variant>
      <vt:variant>
        <vt:lpwstr/>
      </vt:variant>
      <vt:variant>
        <vt:lpwstr>_Toc155375208</vt:lpwstr>
      </vt:variant>
      <vt:variant>
        <vt:i4>1310769</vt:i4>
      </vt:variant>
      <vt:variant>
        <vt:i4>80</vt:i4>
      </vt:variant>
      <vt:variant>
        <vt:i4>0</vt:i4>
      </vt:variant>
      <vt:variant>
        <vt:i4>5</vt:i4>
      </vt:variant>
      <vt:variant>
        <vt:lpwstr/>
      </vt:variant>
      <vt:variant>
        <vt:lpwstr>_Toc155375207</vt:lpwstr>
      </vt:variant>
      <vt:variant>
        <vt:i4>1310769</vt:i4>
      </vt:variant>
      <vt:variant>
        <vt:i4>74</vt:i4>
      </vt:variant>
      <vt:variant>
        <vt:i4>0</vt:i4>
      </vt:variant>
      <vt:variant>
        <vt:i4>5</vt:i4>
      </vt:variant>
      <vt:variant>
        <vt:lpwstr/>
      </vt:variant>
      <vt:variant>
        <vt:lpwstr>_Toc155375206</vt:lpwstr>
      </vt:variant>
      <vt:variant>
        <vt:i4>1310769</vt:i4>
      </vt:variant>
      <vt:variant>
        <vt:i4>68</vt:i4>
      </vt:variant>
      <vt:variant>
        <vt:i4>0</vt:i4>
      </vt:variant>
      <vt:variant>
        <vt:i4>5</vt:i4>
      </vt:variant>
      <vt:variant>
        <vt:lpwstr/>
      </vt:variant>
      <vt:variant>
        <vt:lpwstr>_Toc155375205</vt:lpwstr>
      </vt:variant>
      <vt:variant>
        <vt:i4>1310769</vt:i4>
      </vt:variant>
      <vt:variant>
        <vt:i4>62</vt:i4>
      </vt:variant>
      <vt:variant>
        <vt:i4>0</vt:i4>
      </vt:variant>
      <vt:variant>
        <vt:i4>5</vt:i4>
      </vt:variant>
      <vt:variant>
        <vt:lpwstr/>
      </vt:variant>
      <vt:variant>
        <vt:lpwstr>_Toc155375204</vt:lpwstr>
      </vt:variant>
      <vt:variant>
        <vt:i4>1310769</vt:i4>
      </vt:variant>
      <vt:variant>
        <vt:i4>56</vt:i4>
      </vt:variant>
      <vt:variant>
        <vt:i4>0</vt:i4>
      </vt:variant>
      <vt:variant>
        <vt:i4>5</vt:i4>
      </vt:variant>
      <vt:variant>
        <vt:lpwstr/>
      </vt:variant>
      <vt:variant>
        <vt:lpwstr>_Toc155375203</vt:lpwstr>
      </vt:variant>
      <vt:variant>
        <vt:i4>1310769</vt:i4>
      </vt:variant>
      <vt:variant>
        <vt:i4>50</vt:i4>
      </vt:variant>
      <vt:variant>
        <vt:i4>0</vt:i4>
      </vt:variant>
      <vt:variant>
        <vt:i4>5</vt:i4>
      </vt:variant>
      <vt:variant>
        <vt:lpwstr/>
      </vt:variant>
      <vt:variant>
        <vt:lpwstr>_Toc155375202</vt:lpwstr>
      </vt:variant>
      <vt:variant>
        <vt:i4>1310769</vt:i4>
      </vt:variant>
      <vt:variant>
        <vt:i4>44</vt:i4>
      </vt:variant>
      <vt:variant>
        <vt:i4>0</vt:i4>
      </vt:variant>
      <vt:variant>
        <vt:i4>5</vt:i4>
      </vt:variant>
      <vt:variant>
        <vt:lpwstr/>
      </vt:variant>
      <vt:variant>
        <vt:lpwstr>_Toc155375201</vt:lpwstr>
      </vt:variant>
      <vt:variant>
        <vt:i4>1310769</vt:i4>
      </vt:variant>
      <vt:variant>
        <vt:i4>38</vt:i4>
      </vt:variant>
      <vt:variant>
        <vt:i4>0</vt:i4>
      </vt:variant>
      <vt:variant>
        <vt:i4>5</vt:i4>
      </vt:variant>
      <vt:variant>
        <vt:lpwstr/>
      </vt:variant>
      <vt:variant>
        <vt:lpwstr>_Toc155375200</vt:lpwstr>
      </vt:variant>
      <vt:variant>
        <vt:i4>1900594</vt:i4>
      </vt:variant>
      <vt:variant>
        <vt:i4>32</vt:i4>
      </vt:variant>
      <vt:variant>
        <vt:i4>0</vt:i4>
      </vt:variant>
      <vt:variant>
        <vt:i4>5</vt:i4>
      </vt:variant>
      <vt:variant>
        <vt:lpwstr/>
      </vt:variant>
      <vt:variant>
        <vt:lpwstr>_Toc155375199</vt:lpwstr>
      </vt:variant>
      <vt:variant>
        <vt:i4>1900594</vt:i4>
      </vt:variant>
      <vt:variant>
        <vt:i4>26</vt:i4>
      </vt:variant>
      <vt:variant>
        <vt:i4>0</vt:i4>
      </vt:variant>
      <vt:variant>
        <vt:i4>5</vt:i4>
      </vt:variant>
      <vt:variant>
        <vt:lpwstr/>
      </vt:variant>
      <vt:variant>
        <vt:lpwstr>_Toc155375198</vt:lpwstr>
      </vt:variant>
      <vt:variant>
        <vt:i4>1900594</vt:i4>
      </vt:variant>
      <vt:variant>
        <vt:i4>20</vt:i4>
      </vt:variant>
      <vt:variant>
        <vt:i4>0</vt:i4>
      </vt:variant>
      <vt:variant>
        <vt:i4>5</vt:i4>
      </vt:variant>
      <vt:variant>
        <vt:lpwstr/>
      </vt:variant>
      <vt:variant>
        <vt:lpwstr>_Toc155375197</vt:lpwstr>
      </vt:variant>
      <vt:variant>
        <vt:i4>1900594</vt:i4>
      </vt:variant>
      <vt:variant>
        <vt:i4>14</vt:i4>
      </vt:variant>
      <vt:variant>
        <vt:i4>0</vt:i4>
      </vt:variant>
      <vt:variant>
        <vt:i4>5</vt:i4>
      </vt:variant>
      <vt:variant>
        <vt:lpwstr/>
      </vt:variant>
      <vt:variant>
        <vt:lpwstr>_Toc155375196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Requirement Specification</dc:title>
  <dc:subject/>
  <dc:creator>Nguyen Xuan Quang</dc:creator>
  <cp:keywords/>
  <cp:lastModifiedBy>Phạm Thị</cp:lastModifiedBy>
  <cp:revision>3</cp:revision>
  <cp:lastPrinted>2020-03-28T12:35:00Z</cp:lastPrinted>
  <dcterms:created xsi:type="dcterms:W3CDTF">2024-01-10T14:08:00Z</dcterms:created>
  <dcterms:modified xsi:type="dcterms:W3CDTF">2024-05-20T08:01:00Z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Customer Name">
    <vt:lpwstr>[Customer Name]</vt:lpwstr>
  </property>
  <property fmtid="{D5CDD505-2E9C-101B-9397-08002B2CF9AE}" pid="3" name="_Project Name">
    <vt:lpwstr>[Project Name]</vt:lpwstr>
  </property>
  <property fmtid="{D5CDD505-2E9C-101B-9397-08002B2CF9AE}" pid="4" name="_Version">
    <vt:lpwstr>0.7.0</vt:lpwstr>
  </property>
  <property fmtid="{D5CDD505-2E9C-101B-9397-08002B2CF9AE}" pid="5" name="ContentTypeId">
    <vt:lpwstr>0x01010068CE7E61882307458C6DD2B23F9E3D52</vt:lpwstr>
  </property>
</Properties>
</file>